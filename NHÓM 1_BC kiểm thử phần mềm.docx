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55202A" w14:textId="17670890" w:rsidR="00DE1C46" w:rsidRDefault="00AD65EE" w:rsidP="00DE1C46">
      <w:pPr>
        <w:spacing w:line="360" w:lineRule="auto"/>
        <w:rPr>
          <w:rFonts w:cs="Times New Roman"/>
          <w:szCs w:val="26"/>
        </w:rPr>
        <w:sectPr w:rsidR="00DE1C46" w:rsidSect="005B70FC">
          <w:footerReference w:type="default" r:id="rId8"/>
          <w:pgSz w:w="11906" w:h="16838" w:code="9"/>
          <w:pgMar w:top="1134" w:right="1134" w:bottom="1134" w:left="1701" w:header="709" w:footer="709" w:gutter="0"/>
          <w:cols w:space="708"/>
          <w:docGrid w:linePitch="360"/>
        </w:sectPr>
      </w:pPr>
      <w:bookmarkStart w:id="0" w:name="_Toc147230927"/>
      <w:bookmarkStart w:id="1" w:name="_Toc147184060"/>
      <w:bookmarkStart w:id="2" w:name="_Toc89379644"/>
      <w:bookmarkStart w:id="3" w:name="_Toc119796734"/>
      <w:bookmarkStart w:id="4" w:name="_Toc120490093"/>
      <w:r>
        <w:rPr>
          <w:rFonts w:cs="Times New Roman"/>
          <w:b/>
          <w:bCs/>
          <w:caps/>
          <w:szCs w:val="26"/>
          <w:lang w:val="en-US"/>
        </w:rPr>
        <w:br w:type="page"/>
      </w:r>
      <w:r w:rsidR="009550A9">
        <w:rPr>
          <w:rFonts w:cs="Times New Roman"/>
          <w:szCs w:val="26"/>
        </w:rPr>
        <w:object w:dxaOrig="1440" w:dyaOrig="1440" w14:anchorId="470F9E8B">
          <v:group id="_x0000_s1026" style="position:absolute;margin-left:-12.15pt;margin-top:18.5pt;width:461.3pt;height:692.25pt;z-index:251701248" coordorigin="2168,1461" coordsize="8640,13922">
            <v:shapetype id="_x0000_t202" coordsize="21600,21600" o:spt="202" path="m,l,21600r21600,l21600,xe">
              <v:stroke joinstyle="miter"/>
              <v:path gradientshapeok="t" o:connecttype="rect"/>
            </v:shapetype>
            <v:shape id="_x0000_s1027" type="#_x0000_t202" style="position:absolute;left:2351;top:1493;width:8280;height:13838" filled="f" stroked="f" strokeweight="4.5pt">
              <v:stroke linestyle="thickThin"/>
              <v:textbox style="mso-next-textbox:#_x0000_s1027">
                <w:txbxContent>
                  <w:p w14:paraId="3D420EA4" w14:textId="77777777" w:rsidR="00F91262" w:rsidRPr="00EB526D" w:rsidRDefault="00F91262" w:rsidP="00DE1C46">
                    <w:pPr>
                      <w:spacing w:after="120" w:line="360" w:lineRule="auto"/>
                      <w:rPr>
                        <w:rFonts w:cs="Times New Roman"/>
                        <w:b/>
                        <w:bCs/>
                        <w:szCs w:val="26"/>
                      </w:rPr>
                    </w:pPr>
                  </w:p>
                  <w:p w14:paraId="2A3882BF" w14:textId="77777777" w:rsidR="00F91262" w:rsidRPr="00EB526D" w:rsidRDefault="00F91262" w:rsidP="00DE1C46">
                    <w:pPr>
                      <w:spacing w:line="360" w:lineRule="auto"/>
                      <w:jc w:val="center"/>
                      <w:rPr>
                        <w:rFonts w:cs="Times New Roman"/>
                        <w:b/>
                        <w:szCs w:val="26"/>
                      </w:rPr>
                    </w:pPr>
                    <w:r w:rsidRPr="00EB526D">
                      <w:rPr>
                        <w:rFonts w:cs="Times New Roman"/>
                        <w:b/>
                        <w:szCs w:val="26"/>
                      </w:rPr>
                      <w:t>TRƯỜNG ĐẠI HỌC CÔNG NGHỆ THÔNG TIN VÀ TRUYỀN THÔNG</w:t>
                    </w:r>
                  </w:p>
                  <w:p w14:paraId="54FC92B5" w14:textId="77777777" w:rsidR="00F91262" w:rsidRPr="00EB526D" w:rsidRDefault="00F91262" w:rsidP="00DE1C46">
                    <w:pPr>
                      <w:spacing w:line="360" w:lineRule="auto"/>
                      <w:jc w:val="center"/>
                      <w:rPr>
                        <w:rFonts w:cs="Times New Roman"/>
                        <w:b/>
                        <w:szCs w:val="26"/>
                      </w:rPr>
                    </w:pPr>
                    <w:r w:rsidRPr="00EB526D">
                      <w:rPr>
                        <w:rFonts w:cs="Times New Roman"/>
                        <w:b/>
                        <w:szCs w:val="26"/>
                      </w:rPr>
                      <w:t xml:space="preserve">KHOA CÔNG NGHỆ THÔNG TIN </w:t>
                    </w:r>
                  </w:p>
                  <w:p w14:paraId="789501DE" w14:textId="77777777" w:rsidR="00F91262" w:rsidRPr="00EB526D" w:rsidRDefault="00F91262" w:rsidP="00DE1C46">
                    <w:pPr>
                      <w:spacing w:line="360" w:lineRule="auto"/>
                      <w:jc w:val="center"/>
                      <w:rPr>
                        <w:rFonts w:cs="Times New Roman"/>
                        <w:szCs w:val="26"/>
                      </w:rPr>
                    </w:pPr>
                    <w:r w:rsidRPr="00EB526D">
                      <w:rPr>
                        <w:rFonts w:cs="Times New Roman"/>
                        <w:szCs w:val="26"/>
                      </w:rPr>
                      <w:t>-------------o0o------------</w:t>
                    </w:r>
                  </w:p>
                  <w:p w14:paraId="077592DE" w14:textId="77777777" w:rsidR="00F91262" w:rsidRPr="00EB526D" w:rsidRDefault="00F91262" w:rsidP="00DE1C46">
                    <w:pPr>
                      <w:spacing w:after="120" w:line="360" w:lineRule="auto"/>
                      <w:rPr>
                        <w:rFonts w:cs="Times New Roman"/>
                        <w:szCs w:val="26"/>
                      </w:rPr>
                    </w:pPr>
                  </w:p>
                  <w:p w14:paraId="449013CF" w14:textId="77777777" w:rsidR="00F91262" w:rsidRPr="00EB526D" w:rsidRDefault="00F91262" w:rsidP="00DE1C46">
                    <w:pPr>
                      <w:spacing w:after="120" w:line="360" w:lineRule="auto"/>
                      <w:jc w:val="center"/>
                      <w:rPr>
                        <w:rFonts w:cs="Times New Roman"/>
                        <w:b/>
                        <w:szCs w:val="26"/>
                      </w:rPr>
                    </w:pPr>
                    <w:r w:rsidRPr="00EB526D">
                      <w:rPr>
                        <w:rFonts w:cs="Times New Roman"/>
                        <w:noProof/>
                        <w:szCs w:val="26"/>
                        <w:lang w:val="en-US"/>
                      </w:rPr>
                      <w:drawing>
                        <wp:inline distT="0" distB="0" distL="0" distR="0" wp14:anchorId="351BF38B" wp14:editId="0C5AE71A">
                          <wp:extent cx="1478280" cy="1379220"/>
                          <wp:effectExtent l="0" t="0" r="7620" b="0"/>
                          <wp:docPr id="33" name="Picture 33" descr="Descripti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8280" cy="1379220"/>
                                  </a:xfrm>
                                  <a:prstGeom prst="rect">
                                    <a:avLst/>
                                  </a:prstGeom>
                                  <a:noFill/>
                                  <a:ln>
                                    <a:noFill/>
                                  </a:ln>
                                </pic:spPr>
                              </pic:pic>
                            </a:graphicData>
                          </a:graphic>
                        </wp:inline>
                      </w:drawing>
                    </w:r>
                  </w:p>
                  <w:p w14:paraId="6654B8C6" w14:textId="77777777" w:rsidR="00F91262" w:rsidRPr="00A111A4" w:rsidRDefault="00F91262" w:rsidP="00DE1C46">
                    <w:pPr>
                      <w:spacing w:before="240" w:after="120" w:line="360" w:lineRule="auto"/>
                      <w:jc w:val="center"/>
                      <w:rPr>
                        <w:rFonts w:cs="Times New Roman"/>
                        <w:b/>
                        <w:sz w:val="30"/>
                        <w:szCs w:val="30"/>
                      </w:rPr>
                    </w:pPr>
                    <w:r w:rsidRPr="00A111A4">
                      <w:rPr>
                        <w:rFonts w:cs="Times New Roman"/>
                        <w:b/>
                        <w:sz w:val="30"/>
                        <w:szCs w:val="30"/>
                      </w:rPr>
                      <w:t>BÁO CÁO BÀI TẬP NHÓM</w:t>
                    </w:r>
                  </w:p>
                  <w:p w14:paraId="5B417632" w14:textId="77777777" w:rsidR="00F91262" w:rsidRPr="00A111A4" w:rsidRDefault="00F91262" w:rsidP="00DE1C46">
                    <w:pPr>
                      <w:spacing w:before="240" w:after="120" w:line="360" w:lineRule="auto"/>
                      <w:jc w:val="center"/>
                      <w:rPr>
                        <w:rFonts w:cs="Times New Roman"/>
                        <w:b/>
                        <w:sz w:val="30"/>
                        <w:szCs w:val="30"/>
                      </w:rPr>
                    </w:pPr>
                    <w:r w:rsidRPr="00A111A4">
                      <w:rPr>
                        <w:rFonts w:cs="Times New Roman"/>
                        <w:b/>
                        <w:sz w:val="30"/>
                        <w:szCs w:val="30"/>
                      </w:rPr>
                      <w:t>MÔN HỌC: KIỂM THỬ PHẦN MỀM</w:t>
                    </w:r>
                  </w:p>
                  <w:p w14:paraId="79603613" w14:textId="77777777" w:rsidR="00F91262" w:rsidRPr="00A111A4" w:rsidRDefault="00F91262" w:rsidP="00DE1C46">
                    <w:pPr>
                      <w:spacing w:line="360" w:lineRule="auto"/>
                      <w:jc w:val="center"/>
                      <w:rPr>
                        <w:rFonts w:cs="Times New Roman"/>
                        <w:b/>
                        <w:sz w:val="30"/>
                        <w:szCs w:val="30"/>
                      </w:rPr>
                    </w:pPr>
                    <w:bookmarkStart w:id="5" w:name="_Toc59201931"/>
                    <w:bookmarkStart w:id="6" w:name="_Toc82957775"/>
                    <w:r w:rsidRPr="00A111A4">
                      <w:rPr>
                        <w:rFonts w:cs="Times New Roman"/>
                        <w:b/>
                        <w:sz w:val="30"/>
                        <w:szCs w:val="30"/>
                      </w:rPr>
                      <w:t>CHỦ ĐỀ</w:t>
                    </w:r>
                    <w:r w:rsidRPr="00A111A4">
                      <w:rPr>
                        <w:rFonts w:cs="Times New Roman"/>
                        <w:b/>
                        <w:iCs/>
                        <w:sz w:val="30"/>
                        <w:szCs w:val="30"/>
                      </w:rPr>
                      <w:t>:</w:t>
                    </w:r>
                    <w:bookmarkEnd w:id="5"/>
                    <w:bookmarkEnd w:id="6"/>
                    <w:r w:rsidRPr="00A111A4">
                      <w:rPr>
                        <w:rFonts w:cs="Times New Roman"/>
                        <w:b/>
                        <w:sz w:val="30"/>
                        <w:szCs w:val="30"/>
                      </w:rPr>
                      <w:t xml:space="preserve"> TÌM HIỂU VỀ SELENIUM VÀ </w:t>
                    </w:r>
                    <w:r>
                      <w:rPr>
                        <w:rFonts w:cs="Times New Roman"/>
                        <w:b/>
                        <w:sz w:val="30"/>
                        <w:szCs w:val="30"/>
                        <w:lang w:val="en-US"/>
                      </w:rPr>
                      <w:t xml:space="preserve">JMETER </w:t>
                    </w:r>
                    <w:r w:rsidRPr="00A111A4">
                      <w:rPr>
                        <w:rFonts w:cs="Times New Roman"/>
                        <w:b/>
                        <w:sz w:val="30"/>
                        <w:szCs w:val="30"/>
                      </w:rPr>
                      <w:t xml:space="preserve">TIẾN HÀNH KIỂM THỬ WEBSITE </w:t>
                    </w:r>
                    <w:r>
                      <w:rPr>
                        <w:rFonts w:cs="Times New Roman"/>
                        <w:b/>
                        <w:sz w:val="30"/>
                        <w:szCs w:val="30"/>
                      </w:rPr>
                      <w:t>HANGUCTHOMDANG.COM</w:t>
                    </w:r>
                  </w:p>
                  <w:p w14:paraId="7B0775E7" w14:textId="77777777" w:rsidR="00F91262" w:rsidRPr="00EB526D" w:rsidRDefault="00F91262" w:rsidP="00DE1C46">
                    <w:pPr>
                      <w:tabs>
                        <w:tab w:val="left" w:pos="3969"/>
                      </w:tabs>
                      <w:spacing w:after="120" w:line="360" w:lineRule="auto"/>
                      <w:rPr>
                        <w:rFonts w:cs="Times New Roman"/>
                        <w:b/>
                        <w:bCs/>
                        <w:szCs w:val="26"/>
                      </w:rPr>
                    </w:pPr>
                    <w:r>
                      <w:rPr>
                        <w:rFonts w:cs="Times New Roman"/>
                        <w:b/>
                        <w:bCs/>
                        <w:szCs w:val="26"/>
                      </w:rPr>
                      <w:t xml:space="preserve">                   </w:t>
                    </w:r>
                    <w:r w:rsidRPr="00EB526D">
                      <w:rPr>
                        <w:rFonts w:cs="Times New Roman"/>
                        <w:b/>
                        <w:bCs/>
                        <w:szCs w:val="26"/>
                      </w:rPr>
                      <w:t xml:space="preserve">Giáo viên hướng dẫn : </w:t>
                    </w:r>
                    <w:r w:rsidRPr="00EB526D">
                      <w:rPr>
                        <w:rFonts w:cs="Times New Roman"/>
                        <w:b/>
                        <w:bCs/>
                        <w:szCs w:val="26"/>
                      </w:rPr>
                      <w:tab/>
                    </w:r>
                    <w:r>
                      <w:rPr>
                        <w:rFonts w:cs="Times New Roman"/>
                        <w:b/>
                        <w:bCs/>
                        <w:szCs w:val="26"/>
                      </w:rPr>
                      <w:tab/>
                    </w:r>
                    <w:r>
                      <w:rPr>
                        <w:rFonts w:cs="Times New Roman"/>
                        <w:b/>
                        <w:bCs/>
                        <w:szCs w:val="26"/>
                      </w:rPr>
                      <w:tab/>
                    </w:r>
                    <w:r w:rsidRPr="00EB526D">
                      <w:rPr>
                        <w:rFonts w:cs="Times New Roman"/>
                        <w:b/>
                        <w:bCs/>
                        <w:szCs w:val="26"/>
                      </w:rPr>
                      <w:t>Nguyễn Lan Oanh</w:t>
                    </w:r>
                  </w:p>
                  <w:p w14:paraId="68431A9F" w14:textId="77777777" w:rsidR="00F91262" w:rsidRDefault="00F91262" w:rsidP="00DE1C46">
                    <w:pPr>
                      <w:tabs>
                        <w:tab w:val="left" w:pos="3969"/>
                      </w:tabs>
                      <w:spacing w:after="120" w:line="360" w:lineRule="auto"/>
                      <w:rPr>
                        <w:rFonts w:cs="Times New Roman"/>
                        <w:b/>
                        <w:szCs w:val="26"/>
                      </w:rPr>
                    </w:pPr>
                    <w:r>
                      <w:rPr>
                        <w:rFonts w:cs="Times New Roman"/>
                        <w:b/>
                        <w:szCs w:val="26"/>
                      </w:rPr>
                      <w:t xml:space="preserve">                   </w:t>
                    </w:r>
                    <w:r w:rsidRPr="00EB526D">
                      <w:rPr>
                        <w:rFonts w:cs="Times New Roman"/>
                        <w:b/>
                        <w:szCs w:val="26"/>
                      </w:rPr>
                      <w:t>Nhóm SV Thực hiện</w:t>
                    </w:r>
                    <w:r>
                      <w:rPr>
                        <w:rFonts w:cs="Times New Roman"/>
                        <w:b/>
                        <w:szCs w:val="26"/>
                      </w:rPr>
                      <w:t xml:space="preserve"> (nhóm 3)</w:t>
                    </w:r>
                    <w:r w:rsidRPr="00EB526D">
                      <w:rPr>
                        <w:rFonts w:cs="Times New Roman"/>
                        <w:b/>
                        <w:szCs w:val="26"/>
                      </w:rPr>
                      <w:t xml:space="preserve">: </w:t>
                    </w:r>
                    <w:r>
                      <w:rPr>
                        <w:rFonts w:cs="Times New Roman"/>
                        <w:b/>
                        <w:szCs w:val="26"/>
                      </w:rPr>
                      <w:tab/>
                    </w:r>
                    <w:moveToRangeStart w:id="7" w:author="Admin" w:date="2023-10-02T18:12:00Z" w:name="move147162754"/>
                    <w:moveTo w:id="8" w:author="Admin" w:date="2023-10-02T18:12:00Z">
                      <w:r>
                        <w:rPr>
                          <w:rFonts w:cs="Times New Roman"/>
                          <w:szCs w:val="26"/>
                        </w:rPr>
                        <w:t>Vũ Trí Ngọc</w:t>
                      </w:r>
                      <w:r>
                        <w:rPr>
                          <w:rFonts w:cs="Times New Roman"/>
                          <w:szCs w:val="26"/>
                        </w:rPr>
                        <w:tab/>
                      </w:r>
                      <w:r>
                        <w:rPr>
                          <w:rFonts w:cs="Times New Roman"/>
                          <w:szCs w:val="26"/>
                          <w:lang w:val="en-US"/>
                        </w:rPr>
                        <w:t>(Leader)</w:t>
                      </w:r>
                    </w:moveTo>
                    <w:moveToRangeEnd w:id="7"/>
                    <w:del w:id="9" w:author="Admin" w:date="2023-10-02T18:12:00Z">
                      <w:r w:rsidDel="00377CBB">
                        <w:rPr>
                          <w:rFonts w:cs="Times New Roman"/>
                          <w:szCs w:val="26"/>
                        </w:rPr>
                        <w:delText>Phạm Thị Ánh</w:delText>
                      </w:r>
                    </w:del>
                  </w:p>
                  <w:p w14:paraId="716141C4" w14:textId="77777777" w:rsidR="00F91262" w:rsidRDefault="00F91262" w:rsidP="00DE1C46">
                    <w:pPr>
                      <w:tabs>
                        <w:tab w:val="left" w:pos="3969"/>
                      </w:tabs>
                      <w:spacing w:after="120" w:line="360" w:lineRule="auto"/>
                      <w:rPr>
                        <w:ins w:id="10" w:author="Admin" w:date="2023-10-02T18:12:00Z"/>
                        <w:rFonts w:cs="Times New Roman"/>
                        <w:b/>
                        <w:szCs w:val="26"/>
                      </w:rPr>
                    </w:pPr>
                    <w:r>
                      <w:rPr>
                        <w:rFonts w:cs="Times New Roman"/>
                        <w:b/>
                        <w:szCs w:val="26"/>
                      </w:rPr>
                      <w:tab/>
                    </w:r>
                    <w:r>
                      <w:rPr>
                        <w:rFonts w:cs="Times New Roman"/>
                        <w:b/>
                        <w:szCs w:val="26"/>
                      </w:rPr>
                      <w:tab/>
                    </w:r>
                    <w:r>
                      <w:rPr>
                        <w:rFonts w:cs="Times New Roman"/>
                        <w:b/>
                        <w:szCs w:val="26"/>
                      </w:rPr>
                      <w:tab/>
                    </w:r>
                    <w:ins w:id="11" w:author="Admin" w:date="2023-10-02T18:12:00Z">
                      <w:r>
                        <w:rPr>
                          <w:rFonts w:cs="Times New Roman"/>
                          <w:szCs w:val="26"/>
                        </w:rPr>
                        <w:t>Phạm Thị Ánh</w:t>
                      </w:r>
                    </w:ins>
                  </w:p>
                  <w:p w14:paraId="3B24EDA5" w14:textId="77777777" w:rsidR="00F91262" w:rsidDel="00377CBB" w:rsidRDefault="00F91262" w:rsidP="00DE1C46">
                    <w:pPr>
                      <w:tabs>
                        <w:tab w:val="left" w:pos="3969"/>
                      </w:tabs>
                      <w:spacing w:after="120" w:line="360" w:lineRule="auto"/>
                      <w:rPr>
                        <w:moveFrom w:id="12" w:author="Admin" w:date="2023-10-02T18:12:00Z"/>
                        <w:rFonts w:cs="Times New Roman"/>
                        <w:b/>
                        <w:szCs w:val="26"/>
                      </w:rPr>
                    </w:pPr>
                    <w:moveFromRangeStart w:id="13" w:author="Admin" w:date="2023-10-02T18:12:00Z" w:name="move147162762"/>
                    <w:moveFrom w:id="14" w:author="Admin" w:date="2023-10-02T18:12:00Z">
                      <w:r w:rsidDel="00377CBB">
                        <w:rPr>
                          <w:rFonts w:cs="Times New Roman"/>
                          <w:szCs w:val="26"/>
                        </w:rPr>
                        <w:t>Nguyễn Thành Long</w:t>
                      </w:r>
                    </w:moveFrom>
                  </w:p>
                  <w:moveFromRangeEnd w:id="13"/>
                  <w:p w14:paraId="12BDAD15" w14:textId="77777777" w:rsidR="00F91262" w:rsidRDefault="00F91262" w:rsidP="00DE1C46">
                    <w:pPr>
                      <w:tabs>
                        <w:tab w:val="left" w:pos="3969"/>
                      </w:tabs>
                      <w:spacing w:after="120" w:line="360" w:lineRule="auto"/>
                      <w:rPr>
                        <w:moveTo w:id="15" w:author="Admin" w:date="2023-10-02T18:12:00Z"/>
                        <w:rFonts w:cs="Times New Roman"/>
                        <w:b/>
                        <w:szCs w:val="26"/>
                      </w:rPr>
                    </w:pPr>
                    <w:r>
                      <w:rPr>
                        <w:rFonts w:cs="Times New Roman"/>
                        <w:szCs w:val="26"/>
                      </w:rPr>
                      <w:tab/>
                    </w:r>
                    <w:r>
                      <w:rPr>
                        <w:rFonts w:cs="Times New Roman"/>
                        <w:szCs w:val="26"/>
                      </w:rPr>
                      <w:tab/>
                    </w:r>
                    <w:r>
                      <w:rPr>
                        <w:rFonts w:cs="Times New Roman"/>
                        <w:szCs w:val="26"/>
                      </w:rPr>
                      <w:tab/>
                    </w:r>
                    <w:moveToRangeStart w:id="16" w:author="Admin" w:date="2023-10-02T18:12:00Z" w:name="move147162762"/>
                    <w:moveTo w:id="17" w:author="Admin" w:date="2023-10-02T18:12:00Z">
                      <w:r>
                        <w:rPr>
                          <w:rFonts w:cs="Times New Roman"/>
                          <w:szCs w:val="26"/>
                        </w:rPr>
                        <w:t>Nguyễn Thành Long</w:t>
                      </w:r>
                    </w:moveTo>
                  </w:p>
                  <w:p w14:paraId="11A5C5D0" w14:textId="77777777" w:rsidR="00F91262" w:rsidDel="00377CBB" w:rsidRDefault="00F91262" w:rsidP="00DE1C46">
                    <w:pPr>
                      <w:tabs>
                        <w:tab w:val="left" w:pos="3969"/>
                      </w:tabs>
                      <w:spacing w:after="120" w:line="360" w:lineRule="auto"/>
                      <w:rPr>
                        <w:moveFrom w:id="18" w:author="Admin" w:date="2023-10-02T18:12:00Z"/>
                        <w:rFonts w:cs="Times New Roman"/>
                        <w:szCs w:val="26"/>
                      </w:rPr>
                    </w:pPr>
                    <w:moveFromRangeStart w:id="19" w:author="Admin" w:date="2023-10-02T18:12:00Z" w:name="move147162766"/>
                    <w:moveToRangeEnd w:id="16"/>
                    <w:moveFrom w:id="20" w:author="Admin" w:date="2023-10-02T18:12:00Z">
                      <w:r w:rsidDel="00377CBB">
                        <w:rPr>
                          <w:rFonts w:cs="Times New Roman"/>
                          <w:szCs w:val="26"/>
                        </w:rPr>
                        <w:t>Vũ Thế Lực</w:t>
                      </w:r>
                    </w:moveFrom>
                  </w:p>
                  <w:moveFromRangeEnd w:id="19"/>
                  <w:p w14:paraId="1FA28578" w14:textId="77777777" w:rsidR="00F91262" w:rsidRDefault="00F91262" w:rsidP="00DE1C46">
                    <w:pPr>
                      <w:tabs>
                        <w:tab w:val="left" w:pos="3969"/>
                      </w:tabs>
                      <w:spacing w:after="120" w:line="360" w:lineRule="auto"/>
                      <w:rPr>
                        <w:moveTo w:id="21" w:author="Admin" w:date="2023-10-02T18:12:00Z"/>
                        <w:rFonts w:cs="Times New Roman"/>
                        <w:szCs w:val="26"/>
                      </w:rPr>
                    </w:pPr>
                    <w:r>
                      <w:rPr>
                        <w:rFonts w:cs="Times New Roman"/>
                        <w:szCs w:val="26"/>
                      </w:rPr>
                      <w:tab/>
                    </w:r>
                    <w:r>
                      <w:rPr>
                        <w:rFonts w:cs="Times New Roman"/>
                        <w:szCs w:val="26"/>
                      </w:rPr>
                      <w:tab/>
                    </w:r>
                    <w:r>
                      <w:rPr>
                        <w:rFonts w:cs="Times New Roman"/>
                        <w:szCs w:val="26"/>
                      </w:rPr>
                      <w:tab/>
                    </w:r>
                    <w:moveToRangeStart w:id="22" w:author="Admin" w:date="2023-10-02T18:12:00Z" w:name="move147162766"/>
                    <w:moveTo w:id="23" w:author="Admin" w:date="2023-10-02T18:12:00Z">
                      <w:r>
                        <w:rPr>
                          <w:rFonts w:cs="Times New Roman"/>
                          <w:szCs w:val="26"/>
                        </w:rPr>
                        <w:t>Vũ Thế Lực</w:t>
                      </w:r>
                    </w:moveTo>
                  </w:p>
                  <w:p w14:paraId="38E71C51" w14:textId="77777777" w:rsidR="00F91262" w:rsidDel="00377CBB" w:rsidRDefault="00F91262" w:rsidP="00DE1C46">
                    <w:pPr>
                      <w:tabs>
                        <w:tab w:val="left" w:pos="3969"/>
                      </w:tabs>
                      <w:spacing w:after="120" w:line="360" w:lineRule="auto"/>
                      <w:rPr>
                        <w:moveFrom w:id="24" w:author="Admin" w:date="2023-10-02T18:12:00Z"/>
                        <w:rFonts w:cs="Times New Roman"/>
                        <w:szCs w:val="26"/>
                      </w:rPr>
                    </w:pPr>
                    <w:moveFromRangeStart w:id="25" w:author="Admin" w:date="2023-10-02T18:12:00Z" w:name="move147162771"/>
                    <w:moveToRangeEnd w:id="22"/>
                    <w:moveFrom w:id="26" w:author="Admin" w:date="2023-10-02T18:12:00Z">
                      <w:r w:rsidDel="00377CBB">
                        <w:rPr>
                          <w:rFonts w:cs="Times New Roman"/>
                          <w:szCs w:val="26"/>
                        </w:rPr>
                        <w:t>Nông Hữu Nam</w:t>
                      </w:r>
                    </w:moveFrom>
                  </w:p>
                  <w:moveFromRangeEnd w:id="25"/>
                  <w:p w14:paraId="15363375" w14:textId="77777777" w:rsidR="00F91262" w:rsidDel="00377CBB" w:rsidRDefault="00F91262" w:rsidP="00DE1C46">
                    <w:pPr>
                      <w:tabs>
                        <w:tab w:val="left" w:pos="3969"/>
                      </w:tabs>
                      <w:spacing w:after="120" w:line="360" w:lineRule="auto"/>
                      <w:rPr>
                        <w:del w:id="27" w:author="Admin" w:date="2023-10-02T18:12:00Z"/>
                        <w:moveTo w:id="28" w:author="Admin" w:date="2023-10-02T18:12:00Z"/>
                        <w:rFonts w:cs="Times New Roman"/>
                        <w:szCs w:val="26"/>
                      </w:rPr>
                    </w:pPr>
                    <w:r>
                      <w:rPr>
                        <w:rFonts w:cs="Times New Roman"/>
                        <w:szCs w:val="26"/>
                      </w:rPr>
                      <w:tab/>
                    </w:r>
                    <w:r>
                      <w:rPr>
                        <w:rFonts w:cs="Times New Roman"/>
                        <w:szCs w:val="26"/>
                      </w:rPr>
                      <w:tab/>
                    </w:r>
                    <w:r>
                      <w:rPr>
                        <w:rFonts w:cs="Times New Roman"/>
                        <w:szCs w:val="26"/>
                      </w:rPr>
                      <w:tab/>
                    </w:r>
                    <w:moveFromRangeStart w:id="29" w:author="Admin" w:date="2023-10-02T18:12:00Z" w:name="move147162754"/>
                    <w:moveFrom w:id="30" w:author="Admin" w:date="2023-10-02T18:12:00Z">
                      <w:r w:rsidDel="00377CBB">
                        <w:rPr>
                          <w:rFonts w:cs="Times New Roman"/>
                          <w:szCs w:val="26"/>
                        </w:rPr>
                        <w:t>Vũ Trí Ngọc</w:t>
                      </w:r>
                      <w:r w:rsidDel="00377CBB">
                        <w:rPr>
                          <w:rFonts w:cs="Times New Roman"/>
                          <w:szCs w:val="26"/>
                        </w:rPr>
                        <w:tab/>
                      </w:r>
                      <w:r w:rsidDel="00377CBB">
                        <w:rPr>
                          <w:rFonts w:cs="Times New Roman"/>
                          <w:szCs w:val="26"/>
                          <w:lang w:val="en-US"/>
                        </w:rPr>
                        <w:t>(Leader)</w:t>
                      </w:r>
                    </w:moveFrom>
                    <w:moveFromRangeEnd w:id="29"/>
                    <w:del w:id="31" w:author="Admin" w:date="2023-10-02T18:12:00Z">
                      <w:r w:rsidDel="00377CBB">
                        <w:rPr>
                          <w:rFonts w:cs="Times New Roman"/>
                          <w:szCs w:val="26"/>
                        </w:rPr>
                        <w:tab/>
                      </w:r>
                    </w:del>
                    <w:moveToRangeStart w:id="32" w:author="Admin" w:date="2023-10-02T18:12:00Z" w:name="move147162771"/>
                    <w:moveTo w:id="33" w:author="Admin" w:date="2023-10-02T18:12:00Z">
                      <w:r>
                        <w:rPr>
                          <w:rFonts w:cs="Times New Roman"/>
                          <w:szCs w:val="26"/>
                        </w:rPr>
                        <w:t>Nông Hữu Nam</w:t>
                      </w:r>
                    </w:moveTo>
                  </w:p>
                  <w:moveToRangeEnd w:id="32"/>
                  <w:p w14:paraId="5B60D5C9" w14:textId="77777777" w:rsidR="00F91262" w:rsidRPr="00EB526D" w:rsidRDefault="00F91262">
                    <w:pPr>
                      <w:tabs>
                        <w:tab w:val="left" w:pos="3969"/>
                      </w:tabs>
                      <w:spacing w:after="120" w:line="360" w:lineRule="auto"/>
                      <w:rPr>
                        <w:rFonts w:cs="Times New Roman"/>
                        <w:szCs w:val="26"/>
                      </w:rPr>
                      <w:pPrChange w:id="34" w:author="Admin" w:date="2023-10-02T18:12:00Z">
                        <w:pPr>
                          <w:tabs>
                            <w:tab w:val="left" w:pos="3969"/>
                          </w:tabs>
                          <w:spacing w:after="120" w:line="360" w:lineRule="auto"/>
                          <w:ind w:left="1560"/>
                        </w:pPr>
                      </w:pPrChange>
                    </w:pPr>
                  </w:p>
                  <w:p w14:paraId="2CF66865" w14:textId="77777777" w:rsidR="00F91262" w:rsidRDefault="00F91262" w:rsidP="00DE1C46">
                    <w:pPr>
                      <w:tabs>
                        <w:tab w:val="left" w:pos="3969"/>
                      </w:tabs>
                      <w:spacing w:after="120" w:line="360" w:lineRule="auto"/>
                      <w:rPr>
                        <w:rFonts w:cs="Times New Roman"/>
                        <w:szCs w:val="26"/>
                      </w:rPr>
                    </w:pPr>
                    <w:r>
                      <w:rPr>
                        <w:rFonts w:cs="Times New Roman"/>
                        <w:szCs w:val="26"/>
                      </w:rPr>
                      <w:tab/>
                    </w:r>
                    <w:r>
                      <w:rPr>
                        <w:rFonts w:cs="Times New Roman"/>
                        <w:szCs w:val="26"/>
                      </w:rPr>
                      <w:tab/>
                    </w:r>
                    <w:r>
                      <w:rPr>
                        <w:rFonts w:cs="Times New Roman"/>
                        <w:szCs w:val="26"/>
                      </w:rPr>
                      <w:tab/>
                    </w:r>
                    <w:r w:rsidRPr="00EB526D">
                      <w:rPr>
                        <w:rFonts w:cs="Times New Roman"/>
                        <w:szCs w:val="26"/>
                      </w:rPr>
                      <w:t xml:space="preserve">Nguyễn </w:t>
                    </w:r>
                    <w:r>
                      <w:rPr>
                        <w:rFonts w:cs="Times New Roman"/>
                        <w:szCs w:val="26"/>
                      </w:rPr>
                      <w:t>Hoàng Tuấn</w:t>
                    </w:r>
                  </w:p>
                  <w:p w14:paraId="040FC582" w14:textId="77777777" w:rsidR="00F91262" w:rsidRPr="00EB526D" w:rsidRDefault="00F91262" w:rsidP="00DE1C46">
                    <w:pPr>
                      <w:tabs>
                        <w:tab w:val="left" w:pos="3969"/>
                      </w:tabs>
                      <w:spacing w:after="120" w:line="360" w:lineRule="auto"/>
                      <w:rPr>
                        <w:rFonts w:cs="Times New Roman"/>
                        <w:b/>
                        <w:szCs w:val="26"/>
                      </w:rPr>
                    </w:pPr>
                    <w:r>
                      <w:rPr>
                        <w:rFonts w:cs="Times New Roman"/>
                        <w:b/>
                        <w:szCs w:val="26"/>
                      </w:rPr>
                      <w:t xml:space="preserve">                  </w:t>
                    </w:r>
                    <w:r w:rsidRPr="00EB526D">
                      <w:rPr>
                        <w:rFonts w:cs="Times New Roman"/>
                        <w:b/>
                        <w:szCs w:val="26"/>
                      </w:rPr>
                      <w:t xml:space="preserve">Lớp: </w:t>
                    </w:r>
                    <w:r w:rsidRPr="00EB526D">
                      <w:rPr>
                        <w:rFonts w:cs="Times New Roman"/>
                        <w:b/>
                        <w:szCs w:val="26"/>
                      </w:rPr>
                      <w:tab/>
                    </w:r>
                    <w:r>
                      <w:rPr>
                        <w:rFonts w:cs="Times New Roman"/>
                        <w:b/>
                        <w:szCs w:val="26"/>
                      </w:rPr>
                      <w:tab/>
                    </w:r>
                    <w:r w:rsidRPr="00EB526D">
                      <w:rPr>
                        <w:rFonts w:cs="Times New Roman"/>
                        <w:b/>
                        <w:szCs w:val="26"/>
                      </w:rPr>
                      <w:tab/>
                      <w:t>CNTT - K1</w:t>
                    </w:r>
                    <w:r>
                      <w:rPr>
                        <w:rFonts w:cs="Times New Roman"/>
                        <w:b/>
                        <w:szCs w:val="26"/>
                      </w:rPr>
                      <w:t>9P</w:t>
                    </w:r>
                  </w:p>
                  <w:p w14:paraId="6C18C565" w14:textId="77777777" w:rsidR="00F91262" w:rsidRDefault="00F91262" w:rsidP="00DE1C46">
                    <w:pPr>
                      <w:spacing w:after="120" w:line="360" w:lineRule="auto"/>
                      <w:jc w:val="center"/>
                      <w:rPr>
                        <w:rFonts w:cs="Times New Roman"/>
                        <w:b/>
                        <w:i/>
                        <w:szCs w:val="26"/>
                      </w:rPr>
                    </w:pPr>
                  </w:p>
                  <w:p w14:paraId="0D59A43D" w14:textId="77777777" w:rsidR="00F91262" w:rsidRPr="00EB526D" w:rsidRDefault="00F91262" w:rsidP="00DE1C46">
                    <w:pPr>
                      <w:spacing w:after="120" w:line="360" w:lineRule="auto"/>
                      <w:jc w:val="center"/>
                      <w:rPr>
                        <w:rFonts w:cs="Times New Roman"/>
                        <w:b/>
                        <w:i/>
                        <w:szCs w:val="26"/>
                      </w:rPr>
                    </w:pPr>
                    <w:r>
                      <w:rPr>
                        <w:rFonts w:cs="Times New Roman"/>
                        <w:b/>
                        <w:i/>
                        <w:szCs w:val="26"/>
                      </w:rPr>
                      <w:t>Thái Nguyên, tháng 10</w:t>
                    </w:r>
                    <w:r w:rsidRPr="00EB526D">
                      <w:rPr>
                        <w:rFonts w:cs="Times New Roman"/>
                        <w:b/>
                        <w:i/>
                        <w:szCs w:val="26"/>
                      </w:rPr>
                      <w:t xml:space="preserve"> năm 202</w:t>
                    </w:r>
                    <w:r>
                      <w:rPr>
                        <w:rFonts w:cs="Times New Roman"/>
                        <w:b/>
                        <w:i/>
                        <w:szCs w:val="26"/>
                      </w:rPr>
                      <w:t>3</w:t>
                    </w:r>
                    <w:r w:rsidRPr="00EB526D">
                      <w:rPr>
                        <w:rFonts w:cs="Times New Roman"/>
                        <w:b/>
                        <w:i/>
                        <w:szCs w:val="26"/>
                      </w:rPr>
                      <w:t>.</w:t>
                    </w:r>
                  </w:p>
                  <w:p w14:paraId="42FE650B" w14:textId="77777777" w:rsidR="00F91262" w:rsidRDefault="00F91262" w:rsidP="00DE1C46">
                    <w:pPr>
                      <w:spacing w:after="120" w:line="360" w:lineRule="auto"/>
                      <w:jc w:val="center"/>
                      <w:rPr>
                        <w:i/>
                        <w:szCs w:val="28"/>
                      </w:rPr>
                    </w:pPr>
                  </w:p>
                  <w:p w14:paraId="34772945" w14:textId="77777777" w:rsidR="00F91262" w:rsidRDefault="00F91262" w:rsidP="00DE1C46">
                    <w:pPr>
                      <w:spacing w:after="120" w:line="360" w:lineRule="auto"/>
                      <w:jc w:val="center"/>
                      <w:rPr>
                        <w:i/>
                        <w:szCs w:val="28"/>
                      </w:rPr>
                    </w:pPr>
                  </w:p>
                  <w:p w14:paraId="5A77007A" w14:textId="77777777" w:rsidR="00F91262" w:rsidRDefault="00F91262" w:rsidP="00DE1C46">
                    <w:pPr>
                      <w:spacing w:after="120" w:line="360" w:lineRule="auto"/>
                      <w:jc w:val="center"/>
                      <w:rPr>
                        <w:i/>
                        <w:szCs w:val="28"/>
                      </w:rPr>
                    </w:pPr>
                  </w:p>
                  <w:p w14:paraId="225A1BF1" w14:textId="77777777" w:rsidR="00F91262" w:rsidRDefault="00F91262" w:rsidP="00DE1C46">
                    <w:pPr>
                      <w:spacing w:after="120" w:line="360" w:lineRule="auto"/>
                      <w:jc w:val="center"/>
                      <w:rPr>
                        <w:i/>
                        <w:szCs w:val="28"/>
                      </w:rPr>
                    </w:pPr>
                  </w:p>
                  <w:p w14:paraId="75EEBB4C" w14:textId="77777777" w:rsidR="00F91262" w:rsidRDefault="00F91262" w:rsidP="00DE1C46">
                    <w:pPr>
                      <w:spacing w:after="120" w:line="360" w:lineRule="auto"/>
                      <w:rPr>
                        <w:b/>
                        <w:szCs w:val="28"/>
                      </w:rPr>
                    </w:pPr>
                  </w:p>
                  <w:p w14:paraId="62944F23" w14:textId="77777777" w:rsidR="00F91262" w:rsidRDefault="00F91262" w:rsidP="00DE1C46">
                    <w:pPr>
                      <w:spacing w:after="120" w:line="360" w:lineRule="auto"/>
                      <w:rPr>
                        <w:b/>
                        <w:szCs w:val="28"/>
                      </w:rPr>
                    </w:pPr>
                  </w:p>
                  <w:p w14:paraId="6EACEDB8" w14:textId="77777777" w:rsidR="00F91262" w:rsidRDefault="00F91262" w:rsidP="00DE1C46">
                    <w:pPr>
                      <w:spacing w:after="120" w:line="360" w:lineRule="auto"/>
                      <w:rPr>
                        <w:b/>
                        <w:szCs w:val="28"/>
                      </w:rPr>
                    </w:pPr>
                  </w:p>
                  <w:p w14:paraId="7B289D48" w14:textId="77777777" w:rsidR="00F91262" w:rsidRDefault="00F91262" w:rsidP="00DE1C46">
                    <w:pPr>
                      <w:spacing w:after="120" w:line="360" w:lineRule="auto"/>
                      <w:rPr>
                        <w:b/>
                        <w:szCs w:val="28"/>
                      </w:rPr>
                    </w:pPr>
                  </w:p>
                  <w:p w14:paraId="6026D3A8" w14:textId="77777777" w:rsidR="00F91262" w:rsidRDefault="00F91262" w:rsidP="00DE1C46">
                    <w:pPr>
                      <w:spacing w:after="120" w:line="360" w:lineRule="auto"/>
                      <w:ind w:left="720" w:firstLine="720"/>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2168;top:1461;width:8640;height:13922;mso-wrap-edited:f" wrapcoords="0 47 0 21553 21600 21553 21600 47 0 47">
              <v:imagedata r:id="rId10" o:title=""/>
            </v:shape>
          </v:group>
          <o:OLEObject Type="Embed" ProgID="CorelDRAW.Graphic.12" ShapeID="_x0000_s1028" DrawAspect="Content" ObjectID="_1760449925" r:id="rId11"/>
        </w:object>
      </w:r>
    </w:p>
    <w:p w14:paraId="39C89496" w14:textId="77777777" w:rsidR="00AD65EE" w:rsidRDefault="00AD65EE">
      <w:pPr>
        <w:spacing w:after="120" w:line="312" w:lineRule="auto"/>
        <w:jc w:val="both"/>
        <w:rPr>
          <w:rFonts w:cs="Times New Roman"/>
          <w:b/>
          <w:bCs/>
          <w:caps/>
          <w:szCs w:val="26"/>
          <w:lang w:val="en-US"/>
        </w:rPr>
      </w:pPr>
    </w:p>
    <w:p w14:paraId="30AD65C2" w14:textId="180603B2" w:rsidR="009D2D6D" w:rsidRPr="009D2D6D" w:rsidRDefault="009D2D6D" w:rsidP="009D2D6D">
      <w:pPr>
        <w:spacing w:after="0" w:line="360" w:lineRule="auto"/>
        <w:jc w:val="center"/>
        <w:outlineLvl w:val="0"/>
        <w:rPr>
          <w:rFonts w:cs="Times New Roman"/>
          <w:b/>
          <w:bCs/>
          <w:caps/>
          <w:szCs w:val="26"/>
          <w:lang w:val="en-US"/>
        </w:rPr>
      </w:pPr>
      <w:r w:rsidRPr="009D2D6D">
        <w:rPr>
          <w:rFonts w:cs="Times New Roman"/>
          <w:b/>
          <w:bCs/>
          <w:caps/>
          <w:szCs w:val="26"/>
          <w:lang w:val="en-US"/>
        </w:rPr>
        <w:t>MỤC LỤC</w:t>
      </w:r>
      <w:bookmarkEnd w:id="0"/>
      <w:r w:rsidRPr="009D2D6D">
        <w:rPr>
          <w:rFonts w:cs="Times New Roman"/>
          <w:b/>
          <w:bCs/>
          <w:caps/>
          <w:szCs w:val="26"/>
          <w:lang w:val="en-US"/>
        </w:rPr>
        <w:t xml:space="preserve"> </w:t>
      </w:r>
    </w:p>
    <w:p w14:paraId="49FCB37E" w14:textId="77777777" w:rsidR="009D2D6D" w:rsidRPr="009D2D6D" w:rsidRDefault="009D2D6D" w:rsidP="009D2D6D">
      <w:pPr>
        <w:spacing w:after="0" w:line="360" w:lineRule="auto"/>
        <w:jc w:val="both"/>
        <w:rPr>
          <w:rFonts w:cs="Times New Roman"/>
          <w:bCs/>
          <w:szCs w:val="26"/>
          <w:u w:color="000000"/>
          <w:lang w:val="en-US"/>
        </w:rPr>
      </w:pPr>
    </w:p>
    <w:p w14:paraId="4C1D6FEC" w14:textId="77777777" w:rsidR="009D2D6D" w:rsidRPr="009D2D6D" w:rsidRDefault="009D2D6D" w:rsidP="009D2D6D">
      <w:pPr>
        <w:pStyle w:val="TOC1"/>
        <w:tabs>
          <w:tab w:val="clear" w:pos="283"/>
          <w:tab w:val="right" w:leader="dot" w:pos="9061"/>
        </w:tabs>
        <w:jc w:val="both"/>
        <w:rPr>
          <w:rFonts w:ascii="Times New Roman" w:eastAsiaTheme="minorEastAsia" w:hAnsi="Times New Roman" w:cs="Times New Roman"/>
          <w:b w:val="0"/>
          <w:bCs w:val="0"/>
          <w:sz w:val="26"/>
          <w:szCs w:val="22"/>
          <w:u w:color="000000"/>
          <w:lang w:eastAsia="vi-VN"/>
        </w:rPr>
      </w:pPr>
      <w:r w:rsidRPr="009D2D6D">
        <w:rPr>
          <w:rFonts w:ascii="Times New Roman" w:hAnsi="Times New Roman" w:cs="Times New Roman"/>
          <w:b w:val="0"/>
          <w:bCs w:val="0"/>
          <w:sz w:val="26"/>
          <w:szCs w:val="26"/>
          <w:u w:color="000000"/>
          <w:lang w:val="en-US"/>
        </w:rPr>
        <w:fldChar w:fldCharType="begin"/>
      </w:r>
      <w:r w:rsidRPr="009D2D6D">
        <w:rPr>
          <w:rFonts w:ascii="Times New Roman" w:hAnsi="Times New Roman" w:cs="Times New Roman"/>
          <w:b w:val="0"/>
          <w:bCs w:val="0"/>
          <w:sz w:val="26"/>
          <w:szCs w:val="26"/>
          <w:u w:color="000000"/>
          <w:lang w:val="en-US"/>
        </w:rPr>
        <w:instrText xml:space="preserve"> TOC \o "1-3" \h \z \u </w:instrText>
      </w:r>
      <w:r w:rsidRPr="009D2D6D">
        <w:rPr>
          <w:rFonts w:ascii="Times New Roman" w:hAnsi="Times New Roman" w:cs="Times New Roman"/>
          <w:b w:val="0"/>
          <w:bCs w:val="0"/>
          <w:sz w:val="26"/>
          <w:szCs w:val="26"/>
          <w:u w:color="000000"/>
          <w:lang w:val="en-US"/>
        </w:rPr>
        <w:fldChar w:fldCharType="separate"/>
      </w:r>
      <w:hyperlink w:anchor="_Toc147230927" w:history="1">
        <w:r w:rsidRPr="009D2D6D">
          <w:rPr>
            <w:rStyle w:val="Hyperlink"/>
            <w:rFonts w:ascii="Times New Roman" w:hAnsi="Times New Roman" w:cs="Times New Roman"/>
            <w:b w:val="0"/>
            <w:sz w:val="26"/>
            <w:u w:color="000000"/>
            <w:lang w:val="en-US"/>
          </w:rPr>
          <w:t>MỤC LỤC</w:t>
        </w:r>
        <w:r w:rsidRPr="009D2D6D">
          <w:rPr>
            <w:rFonts w:ascii="Times New Roman" w:hAnsi="Times New Roman" w:cs="Times New Roman"/>
            <w:b w:val="0"/>
            <w:webHidden/>
            <w:sz w:val="26"/>
            <w:u w:color="000000"/>
          </w:rPr>
          <w:tab/>
        </w:r>
        <w:r w:rsidRPr="009D2D6D">
          <w:rPr>
            <w:rFonts w:ascii="Times New Roman" w:hAnsi="Times New Roman" w:cs="Times New Roman"/>
            <w:b w:val="0"/>
            <w:webHidden/>
            <w:sz w:val="26"/>
            <w:u w:color="000000"/>
          </w:rPr>
          <w:fldChar w:fldCharType="begin"/>
        </w:r>
        <w:r w:rsidRPr="009D2D6D">
          <w:rPr>
            <w:rFonts w:ascii="Times New Roman" w:hAnsi="Times New Roman" w:cs="Times New Roman"/>
            <w:b w:val="0"/>
            <w:webHidden/>
            <w:sz w:val="26"/>
            <w:u w:color="000000"/>
          </w:rPr>
          <w:instrText xml:space="preserve"> PAGEREF _Toc147230927 \h </w:instrText>
        </w:r>
        <w:r w:rsidRPr="009D2D6D">
          <w:rPr>
            <w:rFonts w:ascii="Times New Roman" w:hAnsi="Times New Roman" w:cs="Times New Roman"/>
            <w:b w:val="0"/>
            <w:webHidden/>
            <w:sz w:val="26"/>
            <w:u w:color="000000"/>
          </w:rPr>
        </w:r>
        <w:r w:rsidRPr="009D2D6D">
          <w:rPr>
            <w:rFonts w:ascii="Times New Roman" w:hAnsi="Times New Roman" w:cs="Times New Roman"/>
            <w:b w:val="0"/>
            <w:webHidden/>
            <w:sz w:val="26"/>
            <w:u w:color="000000"/>
          </w:rPr>
          <w:fldChar w:fldCharType="separate"/>
        </w:r>
        <w:r>
          <w:rPr>
            <w:rFonts w:ascii="Times New Roman" w:hAnsi="Times New Roman" w:cs="Times New Roman"/>
            <w:b w:val="0"/>
            <w:webHidden/>
            <w:sz w:val="26"/>
            <w:u w:color="000000"/>
          </w:rPr>
          <w:t>1</w:t>
        </w:r>
        <w:r w:rsidRPr="009D2D6D">
          <w:rPr>
            <w:rFonts w:ascii="Times New Roman" w:hAnsi="Times New Roman" w:cs="Times New Roman"/>
            <w:b w:val="0"/>
            <w:webHidden/>
            <w:sz w:val="26"/>
            <w:u w:color="000000"/>
          </w:rPr>
          <w:fldChar w:fldCharType="end"/>
        </w:r>
      </w:hyperlink>
    </w:p>
    <w:p w14:paraId="205B9896" w14:textId="77777777" w:rsidR="009D2D6D" w:rsidRPr="009D2D6D" w:rsidRDefault="009550A9" w:rsidP="009D2D6D">
      <w:pPr>
        <w:pStyle w:val="TOC1"/>
        <w:tabs>
          <w:tab w:val="clear" w:pos="283"/>
          <w:tab w:val="right" w:leader="dot" w:pos="9061"/>
        </w:tabs>
        <w:jc w:val="both"/>
        <w:rPr>
          <w:rFonts w:ascii="Times New Roman" w:eastAsiaTheme="minorEastAsia" w:hAnsi="Times New Roman" w:cs="Times New Roman"/>
          <w:b w:val="0"/>
          <w:bCs w:val="0"/>
          <w:sz w:val="26"/>
          <w:szCs w:val="22"/>
          <w:u w:color="000000"/>
          <w:lang w:eastAsia="vi-VN"/>
        </w:rPr>
      </w:pPr>
      <w:hyperlink w:anchor="_Toc147230928" w:history="1">
        <w:r w:rsidR="009D2D6D" w:rsidRPr="009D2D6D">
          <w:rPr>
            <w:rStyle w:val="Hyperlink"/>
            <w:rFonts w:ascii="Times New Roman" w:hAnsi="Times New Roman" w:cs="Times New Roman"/>
            <w:b w:val="0"/>
            <w:sz w:val="26"/>
            <w:u w:color="000000"/>
          </w:rPr>
          <w:t>GIỚI THIỆU</w:t>
        </w:r>
        <w:r w:rsidR="009D2D6D" w:rsidRPr="009D2D6D">
          <w:rPr>
            <w:rFonts w:ascii="Times New Roman" w:hAnsi="Times New Roman" w:cs="Times New Roman"/>
            <w:b w:val="0"/>
            <w:webHidden/>
            <w:sz w:val="26"/>
            <w:u w:color="000000"/>
          </w:rPr>
          <w:tab/>
        </w:r>
        <w:r w:rsidR="009D2D6D" w:rsidRPr="009D2D6D">
          <w:rPr>
            <w:rFonts w:ascii="Times New Roman" w:hAnsi="Times New Roman" w:cs="Times New Roman"/>
            <w:b w:val="0"/>
            <w:webHidden/>
            <w:sz w:val="26"/>
            <w:u w:color="000000"/>
          </w:rPr>
          <w:fldChar w:fldCharType="begin"/>
        </w:r>
        <w:r w:rsidR="009D2D6D" w:rsidRPr="009D2D6D">
          <w:rPr>
            <w:rFonts w:ascii="Times New Roman" w:hAnsi="Times New Roman" w:cs="Times New Roman"/>
            <w:b w:val="0"/>
            <w:webHidden/>
            <w:sz w:val="26"/>
            <w:u w:color="000000"/>
          </w:rPr>
          <w:instrText xml:space="preserve"> PAGEREF _Toc147230928 \h </w:instrText>
        </w:r>
        <w:r w:rsidR="009D2D6D" w:rsidRPr="009D2D6D">
          <w:rPr>
            <w:rFonts w:ascii="Times New Roman" w:hAnsi="Times New Roman" w:cs="Times New Roman"/>
            <w:b w:val="0"/>
            <w:webHidden/>
            <w:sz w:val="26"/>
            <w:u w:color="000000"/>
          </w:rPr>
        </w:r>
        <w:r w:rsidR="009D2D6D" w:rsidRPr="009D2D6D">
          <w:rPr>
            <w:rFonts w:ascii="Times New Roman" w:hAnsi="Times New Roman" w:cs="Times New Roman"/>
            <w:b w:val="0"/>
            <w:webHidden/>
            <w:sz w:val="26"/>
            <w:u w:color="000000"/>
          </w:rPr>
          <w:fldChar w:fldCharType="separate"/>
        </w:r>
        <w:r w:rsidR="009D2D6D">
          <w:rPr>
            <w:rFonts w:ascii="Times New Roman" w:hAnsi="Times New Roman" w:cs="Times New Roman"/>
            <w:b w:val="0"/>
            <w:webHidden/>
            <w:sz w:val="26"/>
            <w:u w:color="000000"/>
          </w:rPr>
          <w:t>3</w:t>
        </w:r>
        <w:r w:rsidR="009D2D6D" w:rsidRPr="009D2D6D">
          <w:rPr>
            <w:rFonts w:ascii="Times New Roman" w:hAnsi="Times New Roman" w:cs="Times New Roman"/>
            <w:b w:val="0"/>
            <w:webHidden/>
            <w:sz w:val="26"/>
            <w:u w:color="000000"/>
          </w:rPr>
          <w:fldChar w:fldCharType="end"/>
        </w:r>
      </w:hyperlink>
    </w:p>
    <w:p w14:paraId="74F982E3" w14:textId="77777777" w:rsidR="009D2D6D" w:rsidRPr="009D2D6D" w:rsidRDefault="009550A9" w:rsidP="009D2D6D">
      <w:pPr>
        <w:pStyle w:val="TOC1"/>
        <w:tabs>
          <w:tab w:val="clear" w:pos="283"/>
          <w:tab w:val="right" w:leader="dot" w:pos="9061"/>
        </w:tabs>
        <w:jc w:val="both"/>
        <w:rPr>
          <w:rFonts w:ascii="Times New Roman" w:eastAsiaTheme="minorEastAsia" w:hAnsi="Times New Roman" w:cs="Times New Roman"/>
          <w:b w:val="0"/>
          <w:bCs w:val="0"/>
          <w:sz w:val="26"/>
          <w:szCs w:val="22"/>
          <w:u w:color="000000"/>
          <w:lang w:eastAsia="vi-VN"/>
        </w:rPr>
      </w:pPr>
      <w:hyperlink w:anchor="_Toc147230929" w:history="1">
        <w:r w:rsidR="009D2D6D" w:rsidRPr="009D2D6D">
          <w:rPr>
            <w:rStyle w:val="Hyperlink"/>
            <w:rFonts w:ascii="Times New Roman" w:hAnsi="Times New Roman" w:cs="Times New Roman"/>
            <w:b w:val="0"/>
            <w:sz w:val="26"/>
            <w:u w:color="000000"/>
          </w:rPr>
          <w:t>CHƯƠNG I CƠ SỞ LÝ THUYẾT</w:t>
        </w:r>
        <w:r w:rsidR="009D2D6D" w:rsidRPr="009D2D6D">
          <w:rPr>
            <w:rFonts w:ascii="Times New Roman" w:hAnsi="Times New Roman" w:cs="Times New Roman"/>
            <w:b w:val="0"/>
            <w:webHidden/>
            <w:sz w:val="26"/>
            <w:u w:color="000000"/>
          </w:rPr>
          <w:tab/>
        </w:r>
        <w:r w:rsidR="009D2D6D" w:rsidRPr="009D2D6D">
          <w:rPr>
            <w:rFonts w:ascii="Times New Roman" w:hAnsi="Times New Roman" w:cs="Times New Roman"/>
            <w:b w:val="0"/>
            <w:webHidden/>
            <w:sz w:val="26"/>
            <w:u w:color="000000"/>
          </w:rPr>
          <w:fldChar w:fldCharType="begin"/>
        </w:r>
        <w:r w:rsidR="009D2D6D" w:rsidRPr="009D2D6D">
          <w:rPr>
            <w:rFonts w:ascii="Times New Roman" w:hAnsi="Times New Roman" w:cs="Times New Roman"/>
            <w:b w:val="0"/>
            <w:webHidden/>
            <w:sz w:val="26"/>
            <w:u w:color="000000"/>
          </w:rPr>
          <w:instrText xml:space="preserve"> PAGEREF _Toc147230929 \h </w:instrText>
        </w:r>
        <w:r w:rsidR="009D2D6D" w:rsidRPr="009D2D6D">
          <w:rPr>
            <w:rFonts w:ascii="Times New Roman" w:hAnsi="Times New Roman" w:cs="Times New Roman"/>
            <w:b w:val="0"/>
            <w:webHidden/>
            <w:sz w:val="26"/>
            <w:u w:color="000000"/>
          </w:rPr>
        </w:r>
        <w:r w:rsidR="009D2D6D" w:rsidRPr="009D2D6D">
          <w:rPr>
            <w:rFonts w:ascii="Times New Roman" w:hAnsi="Times New Roman" w:cs="Times New Roman"/>
            <w:b w:val="0"/>
            <w:webHidden/>
            <w:sz w:val="26"/>
            <w:u w:color="000000"/>
          </w:rPr>
          <w:fldChar w:fldCharType="separate"/>
        </w:r>
        <w:r w:rsidR="009D2D6D">
          <w:rPr>
            <w:rFonts w:ascii="Times New Roman" w:hAnsi="Times New Roman" w:cs="Times New Roman"/>
            <w:b w:val="0"/>
            <w:webHidden/>
            <w:sz w:val="26"/>
            <w:u w:color="000000"/>
          </w:rPr>
          <w:t>5</w:t>
        </w:r>
        <w:r w:rsidR="009D2D6D" w:rsidRPr="009D2D6D">
          <w:rPr>
            <w:rFonts w:ascii="Times New Roman" w:hAnsi="Times New Roman" w:cs="Times New Roman"/>
            <w:b w:val="0"/>
            <w:webHidden/>
            <w:sz w:val="26"/>
            <w:u w:color="000000"/>
          </w:rPr>
          <w:fldChar w:fldCharType="end"/>
        </w:r>
      </w:hyperlink>
    </w:p>
    <w:p w14:paraId="231F3AD9" w14:textId="77777777" w:rsidR="009D2D6D" w:rsidRPr="009D2D6D" w:rsidRDefault="009550A9" w:rsidP="009D2D6D">
      <w:pPr>
        <w:pStyle w:val="TOC2"/>
        <w:rPr>
          <w:rFonts w:eastAsiaTheme="minorEastAsia"/>
          <w:noProof/>
          <w:u w:color="000000"/>
          <w:lang w:eastAsia="vi-VN"/>
        </w:rPr>
      </w:pPr>
      <w:hyperlink w:anchor="_Toc147230930" w:history="1">
        <w:r w:rsidR="009D2D6D" w:rsidRPr="009D2D6D">
          <w:rPr>
            <w:rStyle w:val="Hyperlink"/>
            <w:rFonts w:cs="Times New Roman"/>
            <w:noProof/>
            <w:u w:color="000000"/>
            <w:lang w:val="en-US"/>
          </w:rPr>
          <w:t xml:space="preserve">1.1 </w:t>
        </w:r>
        <w:r w:rsidR="009D2D6D" w:rsidRPr="009D2D6D">
          <w:rPr>
            <w:rStyle w:val="Hyperlink"/>
            <w:rFonts w:cs="Times New Roman"/>
            <w:noProof/>
            <w:u w:color="000000"/>
          </w:rPr>
          <w:t>Kiểm thử phần mềm là gì?</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_Toc147230930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5</w:t>
        </w:r>
        <w:r w:rsidR="009D2D6D" w:rsidRPr="009D2D6D">
          <w:rPr>
            <w:noProof/>
            <w:webHidden/>
            <w:u w:color="000000"/>
          </w:rPr>
          <w:fldChar w:fldCharType="end"/>
        </w:r>
      </w:hyperlink>
    </w:p>
    <w:p w14:paraId="00215E65" w14:textId="77777777" w:rsidR="009D2D6D" w:rsidRPr="009D2D6D" w:rsidRDefault="009550A9" w:rsidP="009D2D6D">
      <w:pPr>
        <w:pStyle w:val="TOC2"/>
        <w:rPr>
          <w:rFonts w:eastAsiaTheme="minorEastAsia"/>
          <w:noProof/>
          <w:u w:color="000000"/>
          <w:lang w:eastAsia="vi-VN"/>
        </w:rPr>
      </w:pPr>
      <w:hyperlink w:anchor="_Toc147230931" w:history="1">
        <w:r w:rsidR="009D2D6D" w:rsidRPr="009D2D6D">
          <w:rPr>
            <w:rStyle w:val="Hyperlink"/>
            <w:rFonts w:cs="Times New Roman"/>
            <w:noProof/>
            <w:u w:color="000000"/>
            <w:lang w:val="en-US"/>
          </w:rPr>
          <w:t>1.2 Lý do phải kiểm thử phần mềm?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_Toc147230931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5</w:t>
        </w:r>
        <w:r w:rsidR="009D2D6D" w:rsidRPr="009D2D6D">
          <w:rPr>
            <w:noProof/>
            <w:webHidden/>
            <w:u w:color="000000"/>
          </w:rPr>
          <w:fldChar w:fldCharType="end"/>
        </w:r>
      </w:hyperlink>
    </w:p>
    <w:p w14:paraId="1B2EE7B7" w14:textId="77777777" w:rsidR="009D2D6D" w:rsidRPr="009D2D6D" w:rsidRDefault="009550A9" w:rsidP="009D2D6D">
      <w:pPr>
        <w:pStyle w:val="TOC2"/>
        <w:rPr>
          <w:rFonts w:eastAsiaTheme="minorEastAsia"/>
          <w:noProof/>
          <w:u w:color="000000"/>
          <w:lang w:eastAsia="vi-VN"/>
        </w:rPr>
      </w:pPr>
      <w:hyperlink w:anchor="_Toc147230932" w:history="1">
        <w:r w:rsidR="009D2D6D" w:rsidRPr="009D2D6D">
          <w:rPr>
            <w:rStyle w:val="Hyperlink"/>
            <w:rFonts w:cs="Times New Roman"/>
            <w:noProof/>
            <w:u w:color="000000"/>
            <w:lang w:val="en-US"/>
          </w:rPr>
          <w:t>1.3 Vai trò của kiểm thử phần mềm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_Toc147230932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6</w:t>
        </w:r>
        <w:r w:rsidR="009D2D6D" w:rsidRPr="009D2D6D">
          <w:rPr>
            <w:noProof/>
            <w:webHidden/>
            <w:u w:color="000000"/>
          </w:rPr>
          <w:fldChar w:fldCharType="end"/>
        </w:r>
      </w:hyperlink>
    </w:p>
    <w:p w14:paraId="717C1299" w14:textId="77777777" w:rsidR="009D2D6D" w:rsidRPr="009D2D6D" w:rsidRDefault="009550A9" w:rsidP="009D2D6D">
      <w:pPr>
        <w:pStyle w:val="TOC2"/>
        <w:rPr>
          <w:rFonts w:eastAsiaTheme="minorEastAsia"/>
          <w:noProof/>
          <w:u w:color="000000"/>
          <w:lang w:eastAsia="vi-VN"/>
        </w:rPr>
      </w:pPr>
      <w:hyperlink w:anchor="_Toc147230933" w:history="1">
        <w:r w:rsidR="009D2D6D" w:rsidRPr="009D2D6D">
          <w:rPr>
            <w:rStyle w:val="Hyperlink"/>
            <w:rFonts w:cs="Times New Roman"/>
            <w:noProof/>
            <w:u w:color="000000"/>
            <w:lang w:val="en-US"/>
          </w:rPr>
          <w:t>1.4 Mục tiêu của kiểm thử phần mềm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_Toc147230933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7</w:t>
        </w:r>
        <w:r w:rsidR="009D2D6D" w:rsidRPr="009D2D6D">
          <w:rPr>
            <w:noProof/>
            <w:webHidden/>
            <w:u w:color="000000"/>
          </w:rPr>
          <w:fldChar w:fldCharType="end"/>
        </w:r>
      </w:hyperlink>
    </w:p>
    <w:p w14:paraId="3FE26BDF" w14:textId="77777777" w:rsidR="009D2D6D" w:rsidRPr="009D2D6D" w:rsidRDefault="009550A9" w:rsidP="009D2D6D">
      <w:pPr>
        <w:pStyle w:val="TOC2"/>
        <w:rPr>
          <w:rFonts w:eastAsiaTheme="minorEastAsia"/>
          <w:noProof/>
          <w:u w:color="000000"/>
          <w:lang w:eastAsia="vi-VN"/>
        </w:rPr>
      </w:pPr>
      <w:hyperlink w:anchor="_Toc147230934" w:history="1">
        <w:r w:rsidR="009D2D6D" w:rsidRPr="009D2D6D">
          <w:rPr>
            <w:rStyle w:val="Hyperlink"/>
            <w:rFonts w:cs="Times New Roman"/>
            <w:noProof/>
            <w:u w:color="000000"/>
            <w:lang w:val="en-US"/>
          </w:rPr>
          <w:t xml:space="preserve">1.5 </w:t>
        </w:r>
        <w:r w:rsidR="009D2D6D" w:rsidRPr="009D2D6D">
          <w:rPr>
            <w:rStyle w:val="Hyperlink"/>
            <w:rFonts w:cs="Times New Roman"/>
            <w:noProof/>
            <w:u w:color="000000"/>
          </w:rPr>
          <w:t xml:space="preserve">Các </w:t>
        </w:r>
        <w:r w:rsidR="009D2D6D" w:rsidRPr="009D2D6D">
          <w:rPr>
            <w:rStyle w:val="Hyperlink"/>
            <w:rFonts w:cs="Times New Roman"/>
            <w:noProof/>
            <w:u w:color="000000"/>
            <w:lang w:val="en-US"/>
          </w:rPr>
          <w:t>phương pháp kiểm thử</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_Toc147230934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7</w:t>
        </w:r>
        <w:r w:rsidR="009D2D6D" w:rsidRPr="009D2D6D">
          <w:rPr>
            <w:noProof/>
            <w:webHidden/>
            <w:u w:color="000000"/>
          </w:rPr>
          <w:fldChar w:fldCharType="end"/>
        </w:r>
      </w:hyperlink>
    </w:p>
    <w:p w14:paraId="6C512040"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35" w:history="1">
        <w:r w:rsidR="009D2D6D" w:rsidRPr="009D2D6D">
          <w:rPr>
            <w:rStyle w:val="Hyperlink"/>
            <w:rFonts w:cs="Times New Roman"/>
            <w:noProof/>
            <w:u w:color="000000"/>
          </w:rPr>
          <w:t>1.5.1</w:t>
        </w:r>
        <w:r w:rsidR="009D2D6D" w:rsidRPr="009D2D6D">
          <w:rPr>
            <w:rStyle w:val="Hyperlink"/>
            <w:rFonts w:cs="Times New Roman"/>
            <w:noProof/>
            <w:u w:color="000000"/>
            <w:lang w:val="en-US"/>
          </w:rPr>
          <w:t xml:space="preserve"> </w:t>
        </w:r>
        <w:r w:rsidR="009D2D6D" w:rsidRPr="009D2D6D">
          <w:rPr>
            <w:rStyle w:val="Hyperlink"/>
            <w:rFonts w:cs="Times New Roman"/>
            <w:noProof/>
            <w:u w:color="000000"/>
          </w:rPr>
          <w:t>Kiểm thử hộp trắng</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_Toc147230935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7</w:t>
        </w:r>
        <w:r w:rsidR="009D2D6D" w:rsidRPr="009D2D6D">
          <w:rPr>
            <w:rFonts w:cs="Times New Roman"/>
            <w:noProof/>
            <w:webHidden/>
            <w:u w:color="000000"/>
          </w:rPr>
          <w:fldChar w:fldCharType="end"/>
        </w:r>
      </w:hyperlink>
    </w:p>
    <w:p w14:paraId="7F4F3A12"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36" w:history="1">
        <w:r w:rsidR="009D2D6D" w:rsidRPr="009D2D6D">
          <w:rPr>
            <w:rStyle w:val="Hyperlink"/>
            <w:rFonts w:eastAsia="Times New Roman" w:cs="Times New Roman"/>
            <w:noProof/>
            <w:u w:color="000000"/>
            <w:lang w:eastAsia="vi-VN"/>
          </w:rPr>
          <w:t>1.5.2 Kiểm thử hộp đen</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_Toc147230936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8</w:t>
        </w:r>
        <w:r w:rsidR="009D2D6D" w:rsidRPr="009D2D6D">
          <w:rPr>
            <w:rFonts w:cs="Times New Roman"/>
            <w:noProof/>
            <w:webHidden/>
            <w:u w:color="000000"/>
          </w:rPr>
          <w:fldChar w:fldCharType="end"/>
        </w:r>
      </w:hyperlink>
    </w:p>
    <w:p w14:paraId="1D73CA70"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37" w:history="1">
        <w:r w:rsidR="009D2D6D" w:rsidRPr="009D2D6D">
          <w:rPr>
            <w:rStyle w:val="Hyperlink"/>
            <w:rFonts w:eastAsia="Times New Roman" w:cs="Times New Roman"/>
            <w:noProof/>
            <w:u w:color="000000"/>
            <w:lang w:eastAsia="vi-VN"/>
          </w:rPr>
          <w:t>1.5.3 Kiểm thử hộp xám</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_Toc147230937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9</w:t>
        </w:r>
        <w:r w:rsidR="009D2D6D" w:rsidRPr="009D2D6D">
          <w:rPr>
            <w:rFonts w:cs="Times New Roman"/>
            <w:noProof/>
            <w:webHidden/>
            <w:u w:color="000000"/>
          </w:rPr>
          <w:fldChar w:fldCharType="end"/>
        </w:r>
      </w:hyperlink>
    </w:p>
    <w:p w14:paraId="7E29F4F0" w14:textId="77777777" w:rsidR="009D2D6D" w:rsidRPr="009D2D6D" w:rsidRDefault="009550A9" w:rsidP="009D2D6D">
      <w:pPr>
        <w:pStyle w:val="TOC2"/>
        <w:rPr>
          <w:rFonts w:eastAsiaTheme="minorEastAsia"/>
          <w:noProof/>
          <w:u w:color="000000"/>
          <w:lang w:eastAsia="vi-VN"/>
        </w:rPr>
      </w:pPr>
      <w:hyperlink w:anchor="_Toc147230938" w:history="1">
        <w:r w:rsidR="009D2D6D" w:rsidRPr="009D2D6D">
          <w:rPr>
            <w:rStyle w:val="Hyperlink"/>
            <w:rFonts w:eastAsia="Times New Roman" w:cs="Times New Roman"/>
            <w:noProof/>
            <w:u w:color="000000"/>
            <w:lang w:eastAsia="vi-VN"/>
          </w:rPr>
          <w:t>1.6 Các chiến lược kiểm thử</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_Toc147230938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10</w:t>
        </w:r>
        <w:r w:rsidR="009D2D6D" w:rsidRPr="009D2D6D">
          <w:rPr>
            <w:noProof/>
            <w:webHidden/>
            <w:u w:color="000000"/>
          </w:rPr>
          <w:fldChar w:fldCharType="end"/>
        </w:r>
      </w:hyperlink>
    </w:p>
    <w:p w14:paraId="2AA69B9E"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39" w:history="1">
        <w:r w:rsidR="009D2D6D" w:rsidRPr="009D2D6D">
          <w:rPr>
            <w:rStyle w:val="Hyperlink"/>
            <w:rFonts w:eastAsia="Times New Roman" w:cs="Times New Roman"/>
            <w:noProof/>
            <w:u w:color="000000"/>
            <w:lang w:eastAsia="vi-VN"/>
          </w:rPr>
          <w:t xml:space="preserve">1.6.1 </w:t>
        </w:r>
        <w:r w:rsidR="009D2D6D" w:rsidRPr="009D2D6D">
          <w:rPr>
            <w:rStyle w:val="Hyperlink"/>
            <w:rFonts w:cs="Times New Roman"/>
            <w:noProof/>
            <w:u w:color="000000"/>
          </w:rPr>
          <w:t>Kiểm thử thủ công</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_Toc147230939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10</w:t>
        </w:r>
        <w:r w:rsidR="009D2D6D" w:rsidRPr="009D2D6D">
          <w:rPr>
            <w:rFonts w:cs="Times New Roman"/>
            <w:noProof/>
            <w:webHidden/>
            <w:u w:color="000000"/>
          </w:rPr>
          <w:fldChar w:fldCharType="end"/>
        </w:r>
      </w:hyperlink>
    </w:p>
    <w:p w14:paraId="54ACBCC3"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40" w:history="1">
        <w:r w:rsidR="009D2D6D" w:rsidRPr="009D2D6D">
          <w:rPr>
            <w:rStyle w:val="Hyperlink"/>
            <w:rFonts w:cs="Times New Roman"/>
            <w:noProof/>
            <w:u w:color="000000"/>
          </w:rPr>
          <w:t>1.6.2 Kiểm thử phần mềm tự động</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_Toc147230940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10</w:t>
        </w:r>
        <w:r w:rsidR="009D2D6D" w:rsidRPr="009D2D6D">
          <w:rPr>
            <w:rFonts w:cs="Times New Roman"/>
            <w:noProof/>
            <w:webHidden/>
            <w:u w:color="000000"/>
          </w:rPr>
          <w:fldChar w:fldCharType="end"/>
        </w:r>
      </w:hyperlink>
    </w:p>
    <w:p w14:paraId="01D25FCF" w14:textId="77777777" w:rsidR="009D2D6D" w:rsidRPr="009D2D6D" w:rsidRDefault="009550A9" w:rsidP="009D2D6D">
      <w:pPr>
        <w:pStyle w:val="TOC2"/>
        <w:rPr>
          <w:rFonts w:eastAsiaTheme="minorEastAsia"/>
          <w:noProof/>
          <w:u w:color="000000"/>
          <w:lang w:eastAsia="vi-VN"/>
        </w:rPr>
      </w:pPr>
      <w:hyperlink w:anchor="_Toc147230941" w:history="1">
        <w:r w:rsidR="009D2D6D" w:rsidRPr="009D2D6D">
          <w:rPr>
            <w:rStyle w:val="Hyperlink"/>
            <w:rFonts w:cs="Times New Roman"/>
            <w:noProof/>
            <w:u w:color="000000"/>
          </w:rPr>
          <w:t>1.7 Nguyên tắc kiểm thử phần mềm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_Toc147230941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11</w:t>
        </w:r>
        <w:r w:rsidR="009D2D6D" w:rsidRPr="009D2D6D">
          <w:rPr>
            <w:noProof/>
            <w:webHidden/>
            <w:u w:color="000000"/>
          </w:rPr>
          <w:fldChar w:fldCharType="end"/>
        </w:r>
      </w:hyperlink>
    </w:p>
    <w:p w14:paraId="7EB228F0" w14:textId="77777777" w:rsidR="009D2D6D" w:rsidRPr="009D2D6D" w:rsidRDefault="009550A9" w:rsidP="009D2D6D">
      <w:pPr>
        <w:pStyle w:val="TOC2"/>
        <w:rPr>
          <w:rFonts w:eastAsiaTheme="minorEastAsia"/>
          <w:noProof/>
          <w:u w:color="000000"/>
          <w:lang w:eastAsia="vi-VN"/>
        </w:rPr>
      </w:pPr>
      <w:hyperlink w:anchor="_Toc147230942" w:history="1">
        <w:r w:rsidR="009D2D6D" w:rsidRPr="009D2D6D">
          <w:rPr>
            <w:rStyle w:val="Hyperlink"/>
            <w:rFonts w:cs="Times New Roman"/>
            <w:noProof/>
            <w:u w:color="000000"/>
          </w:rPr>
          <w:t>1.8 Quy trình kiểm thử phần mềm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_Toc147230942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12</w:t>
        </w:r>
        <w:r w:rsidR="009D2D6D" w:rsidRPr="009D2D6D">
          <w:rPr>
            <w:noProof/>
            <w:webHidden/>
            <w:u w:color="000000"/>
          </w:rPr>
          <w:fldChar w:fldCharType="end"/>
        </w:r>
      </w:hyperlink>
    </w:p>
    <w:p w14:paraId="13D98DDB" w14:textId="77777777" w:rsidR="009D2D6D" w:rsidRPr="009D2D6D" w:rsidRDefault="009550A9" w:rsidP="009D2D6D">
      <w:pPr>
        <w:pStyle w:val="TOC1"/>
        <w:tabs>
          <w:tab w:val="left" w:leader="dot" w:pos="283"/>
          <w:tab w:val="right" w:leader="dot" w:pos="9061"/>
        </w:tabs>
        <w:jc w:val="both"/>
        <w:rPr>
          <w:rFonts w:ascii="Times New Roman" w:eastAsiaTheme="minorEastAsia" w:hAnsi="Times New Roman" w:cs="Times New Roman"/>
          <w:b w:val="0"/>
          <w:bCs w:val="0"/>
          <w:sz w:val="26"/>
          <w:szCs w:val="22"/>
          <w:u w:color="000000"/>
          <w:lang w:eastAsia="vi-VN"/>
        </w:rPr>
      </w:pPr>
      <w:hyperlink w:anchor="_Toc147230943" w:history="1">
        <w:r w:rsidR="009D2D6D" w:rsidRPr="009D2D6D">
          <w:rPr>
            <w:rStyle w:val="Hyperlink"/>
            <w:rFonts w:ascii="Times New Roman" w:hAnsi="Times New Roman" w:cs="Times New Roman"/>
            <w:b w:val="0"/>
            <w:sz w:val="26"/>
            <w:u w:color="000000"/>
          </w:rPr>
          <w:t>CHƯƠNG II: LẬP KẾ HOẠCH TEST</w:t>
        </w:r>
        <w:r w:rsidR="009D2D6D" w:rsidRPr="009D2D6D">
          <w:rPr>
            <w:rFonts w:ascii="Times New Roman" w:hAnsi="Times New Roman" w:cs="Times New Roman"/>
            <w:b w:val="0"/>
            <w:webHidden/>
            <w:sz w:val="26"/>
            <w:u w:color="000000"/>
          </w:rPr>
          <w:tab/>
        </w:r>
        <w:r w:rsidR="009D2D6D" w:rsidRPr="009D2D6D">
          <w:rPr>
            <w:rFonts w:ascii="Times New Roman" w:hAnsi="Times New Roman" w:cs="Times New Roman"/>
            <w:b w:val="0"/>
            <w:webHidden/>
            <w:sz w:val="26"/>
            <w:u w:color="000000"/>
          </w:rPr>
          <w:fldChar w:fldCharType="begin"/>
        </w:r>
        <w:r w:rsidR="009D2D6D" w:rsidRPr="009D2D6D">
          <w:rPr>
            <w:rFonts w:ascii="Times New Roman" w:hAnsi="Times New Roman" w:cs="Times New Roman"/>
            <w:b w:val="0"/>
            <w:webHidden/>
            <w:sz w:val="26"/>
            <w:u w:color="000000"/>
          </w:rPr>
          <w:instrText xml:space="preserve"> PAGEREF _Toc147230943 \h </w:instrText>
        </w:r>
        <w:r w:rsidR="009D2D6D" w:rsidRPr="009D2D6D">
          <w:rPr>
            <w:rFonts w:ascii="Times New Roman" w:hAnsi="Times New Roman" w:cs="Times New Roman"/>
            <w:b w:val="0"/>
            <w:webHidden/>
            <w:sz w:val="26"/>
            <w:u w:color="000000"/>
          </w:rPr>
        </w:r>
        <w:r w:rsidR="009D2D6D" w:rsidRPr="009D2D6D">
          <w:rPr>
            <w:rFonts w:ascii="Times New Roman" w:hAnsi="Times New Roman" w:cs="Times New Roman"/>
            <w:b w:val="0"/>
            <w:webHidden/>
            <w:sz w:val="26"/>
            <w:u w:color="000000"/>
          </w:rPr>
          <w:fldChar w:fldCharType="separate"/>
        </w:r>
        <w:r w:rsidR="009D2D6D">
          <w:rPr>
            <w:rFonts w:ascii="Times New Roman" w:hAnsi="Times New Roman" w:cs="Times New Roman"/>
            <w:b w:val="0"/>
            <w:webHidden/>
            <w:sz w:val="26"/>
            <w:u w:color="000000"/>
          </w:rPr>
          <w:t>14</w:t>
        </w:r>
        <w:r w:rsidR="009D2D6D" w:rsidRPr="009D2D6D">
          <w:rPr>
            <w:rFonts w:ascii="Times New Roman" w:hAnsi="Times New Roman" w:cs="Times New Roman"/>
            <w:b w:val="0"/>
            <w:webHidden/>
            <w:sz w:val="26"/>
            <w:u w:color="000000"/>
          </w:rPr>
          <w:fldChar w:fldCharType="end"/>
        </w:r>
      </w:hyperlink>
    </w:p>
    <w:p w14:paraId="1C23CF1F" w14:textId="77777777" w:rsidR="009D2D6D" w:rsidRPr="009D2D6D" w:rsidRDefault="009550A9" w:rsidP="009D2D6D">
      <w:pPr>
        <w:pStyle w:val="TOC2"/>
        <w:rPr>
          <w:rFonts w:eastAsiaTheme="minorEastAsia"/>
          <w:noProof/>
          <w:u w:color="000000"/>
          <w:lang w:eastAsia="vi-VN"/>
        </w:rPr>
      </w:pPr>
      <w:hyperlink w:anchor="_Toc147230944" w:history="1">
        <w:r w:rsidR="009D2D6D" w:rsidRPr="009D2D6D">
          <w:rPr>
            <w:rStyle w:val="Hyperlink"/>
            <w:rFonts w:cs="Times New Roman"/>
            <w:noProof/>
            <w:u w:color="000000"/>
          </w:rPr>
          <w:t>2.1 Giới thiệu tổng quan</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_Toc147230944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14</w:t>
        </w:r>
        <w:r w:rsidR="009D2D6D" w:rsidRPr="009D2D6D">
          <w:rPr>
            <w:noProof/>
            <w:webHidden/>
            <w:u w:color="000000"/>
          </w:rPr>
          <w:fldChar w:fldCharType="end"/>
        </w:r>
      </w:hyperlink>
    </w:p>
    <w:p w14:paraId="24CD9375" w14:textId="77777777" w:rsidR="009D2D6D" w:rsidRPr="009D2D6D" w:rsidRDefault="009550A9" w:rsidP="009D2D6D">
      <w:pPr>
        <w:pStyle w:val="TOC2"/>
        <w:rPr>
          <w:rFonts w:eastAsiaTheme="minorEastAsia"/>
          <w:noProof/>
          <w:u w:color="000000"/>
          <w:lang w:eastAsia="vi-VN"/>
        </w:rPr>
      </w:pPr>
      <w:hyperlink w:anchor="_Toc147230945" w:history="1">
        <w:r w:rsidR="009D2D6D" w:rsidRPr="009D2D6D">
          <w:rPr>
            <w:rStyle w:val="Hyperlink"/>
            <w:rFonts w:cs="Times New Roman"/>
            <w:noProof/>
            <w:u w:color="000000"/>
            <w:lang w:val="en-US"/>
          </w:rPr>
          <w:t xml:space="preserve">2.2 </w:t>
        </w:r>
        <w:r w:rsidR="009D2D6D" w:rsidRPr="009D2D6D">
          <w:rPr>
            <w:rStyle w:val="Hyperlink"/>
            <w:rFonts w:cs="Times New Roman"/>
            <w:noProof/>
            <w:u w:color="000000"/>
          </w:rPr>
          <w:t>Phạm vi</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_Toc147230945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14</w:t>
        </w:r>
        <w:r w:rsidR="009D2D6D" w:rsidRPr="009D2D6D">
          <w:rPr>
            <w:noProof/>
            <w:webHidden/>
            <w:u w:color="000000"/>
          </w:rPr>
          <w:fldChar w:fldCharType="end"/>
        </w:r>
      </w:hyperlink>
    </w:p>
    <w:p w14:paraId="7D9EB602" w14:textId="77777777" w:rsidR="009D2D6D" w:rsidRPr="009D2D6D" w:rsidRDefault="009550A9" w:rsidP="009D2D6D">
      <w:pPr>
        <w:pStyle w:val="TOC2"/>
        <w:rPr>
          <w:rFonts w:eastAsiaTheme="minorEastAsia"/>
          <w:noProof/>
          <w:u w:color="000000"/>
          <w:lang w:eastAsia="vi-VN"/>
        </w:rPr>
      </w:pPr>
      <w:hyperlink w:anchor="_Toc147230946" w:history="1">
        <w:r w:rsidR="009D2D6D" w:rsidRPr="009D2D6D">
          <w:rPr>
            <w:rStyle w:val="Hyperlink"/>
            <w:rFonts w:cs="Times New Roman"/>
            <w:noProof/>
            <w:u w:color="000000"/>
            <w:lang w:val="en-US"/>
          </w:rPr>
          <w:t>2.3 Lịch trình test</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_Toc147230946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14</w:t>
        </w:r>
        <w:r w:rsidR="009D2D6D" w:rsidRPr="009D2D6D">
          <w:rPr>
            <w:noProof/>
            <w:webHidden/>
            <w:u w:color="000000"/>
          </w:rPr>
          <w:fldChar w:fldCharType="end"/>
        </w:r>
      </w:hyperlink>
    </w:p>
    <w:p w14:paraId="4CB96802" w14:textId="77777777" w:rsidR="009D2D6D" w:rsidRPr="009D2D6D" w:rsidRDefault="009550A9" w:rsidP="009D2D6D">
      <w:pPr>
        <w:pStyle w:val="TOC2"/>
        <w:rPr>
          <w:rFonts w:eastAsiaTheme="minorEastAsia"/>
          <w:noProof/>
          <w:u w:color="000000"/>
          <w:lang w:eastAsia="vi-VN"/>
        </w:rPr>
      </w:pPr>
      <w:hyperlink w:anchor="_Toc147230947" w:history="1">
        <w:r w:rsidR="009D2D6D" w:rsidRPr="009D2D6D">
          <w:rPr>
            <w:rStyle w:val="Hyperlink"/>
            <w:rFonts w:cs="Times New Roman"/>
            <w:noProof/>
            <w:u w:color="000000"/>
            <w:lang w:val="en-US"/>
          </w:rPr>
          <w:t>2.4 Công việc</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_Toc147230947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15</w:t>
        </w:r>
        <w:r w:rsidR="009D2D6D" w:rsidRPr="009D2D6D">
          <w:rPr>
            <w:noProof/>
            <w:webHidden/>
            <w:u w:color="000000"/>
          </w:rPr>
          <w:fldChar w:fldCharType="end"/>
        </w:r>
      </w:hyperlink>
    </w:p>
    <w:p w14:paraId="7FD7E32C" w14:textId="77777777" w:rsidR="009D2D6D" w:rsidRPr="009D2D6D" w:rsidRDefault="009550A9" w:rsidP="009D2D6D">
      <w:pPr>
        <w:pStyle w:val="TOC2"/>
        <w:rPr>
          <w:rFonts w:eastAsiaTheme="minorEastAsia"/>
          <w:noProof/>
          <w:u w:color="000000"/>
          <w:lang w:eastAsia="vi-VN"/>
        </w:rPr>
      </w:pPr>
      <w:hyperlink w:anchor="_Toc147230948" w:history="1">
        <w:r w:rsidR="009D2D6D" w:rsidRPr="009D2D6D">
          <w:rPr>
            <w:rStyle w:val="Hyperlink"/>
            <w:rFonts w:cs="Times New Roman"/>
            <w:noProof/>
            <w:u w:color="000000"/>
            <w:lang w:val="en-US"/>
          </w:rPr>
          <w:t xml:space="preserve">2.5 </w:t>
        </w:r>
        <w:r w:rsidR="009D2D6D" w:rsidRPr="009D2D6D">
          <w:rPr>
            <w:rStyle w:val="Hyperlink"/>
            <w:rFonts w:cs="Times New Roman"/>
            <w:noProof/>
            <w:u w:color="000000"/>
          </w:rPr>
          <w:t>Môi trường kiểm thử</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_Toc147230948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17</w:t>
        </w:r>
        <w:r w:rsidR="009D2D6D" w:rsidRPr="009D2D6D">
          <w:rPr>
            <w:noProof/>
            <w:webHidden/>
            <w:u w:color="000000"/>
          </w:rPr>
          <w:fldChar w:fldCharType="end"/>
        </w:r>
      </w:hyperlink>
    </w:p>
    <w:p w14:paraId="18331602" w14:textId="77777777" w:rsidR="009D2D6D" w:rsidRPr="009D2D6D" w:rsidRDefault="009550A9" w:rsidP="009D2D6D">
      <w:pPr>
        <w:pStyle w:val="TOC1"/>
        <w:tabs>
          <w:tab w:val="left" w:leader="dot" w:pos="283"/>
          <w:tab w:val="right" w:leader="dot" w:pos="9061"/>
        </w:tabs>
        <w:jc w:val="both"/>
        <w:rPr>
          <w:rFonts w:ascii="Times New Roman" w:eastAsiaTheme="minorEastAsia" w:hAnsi="Times New Roman" w:cs="Times New Roman"/>
          <w:b w:val="0"/>
          <w:bCs w:val="0"/>
          <w:sz w:val="26"/>
          <w:szCs w:val="22"/>
          <w:u w:color="000000"/>
          <w:lang w:eastAsia="vi-VN"/>
        </w:rPr>
      </w:pPr>
      <w:hyperlink w:anchor="_Toc147230949" w:history="1">
        <w:r w:rsidR="009D2D6D" w:rsidRPr="009D2D6D">
          <w:rPr>
            <w:rStyle w:val="Hyperlink"/>
            <w:rFonts w:ascii="Times New Roman" w:hAnsi="Times New Roman" w:cs="Times New Roman"/>
            <w:b w:val="0"/>
            <w:sz w:val="26"/>
            <w:u w:color="000000"/>
          </w:rPr>
          <w:t>CHƯƠNG III: GIỚI THIỆU VỀ CÔNG CỤ KIỂM THỬ TỰ ĐỘNG SELENIUM</w:t>
        </w:r>
        <w:r w:rsidR="009D2D6D" w:rsidRPr="009D2D6D">
          <w:rPr>
            <w:rStyle w:val="Hyperlink"/>
            <w:rFonts w:ascii="Times New Roman" w:hAnsi="Times New Roman" w:cs="Times New Roman"/>
            <w:b w:val="0"/>
            <w:sz w:val="26"/>
            <w:u w:color="000000"/>
            <w:lang w:val="en-US"/>
          </w:rPr>
          <w:t xml:space="preserve"> VÀ CÔNG CỤ KIỂM THỬ HIỆU NĂNG JMETER</w:t>
        </w:r>
        <w:r w:rsidR="009D2D6D" w:rsidRPr="009D2D6D">
          <w:rPr>
            <w:rFonts w:ascii="Times New Roman" w:hAnsi="Times New Roman" w:cs="Times New Roman"/>
            <w:b w:val="0"/>
            <w:webHidden/>
            <w:sz w:val="26"/>
            <w:u w:color="000000"/>
          </w:rPr>
          <w:tab/>
        </w:r>
        <w:r w:rsidR="009D2D6D" w:rsidRPr="009D2D6D">
          <w:rPr>
            <w:rFonts w:ascii="Times New Roman" w:hAnsi="Times New Roman" w:cs="Times New Roman"/>
            <w:b w:val="0"/>
            <w:webHidden/>
            <w:sz w:val="26"/>
            <w:u w:color="000000"/>
          </w:rPr>
          <w:fldChar w:fldCharType="begin"/>
        </w:r>
        <w:r w:rsidR="009D2D6D" w:rsidRPr="009D2D6D">
          <w:rPr>
            <w:rFonts w:ascii="Times New Roman" w:hAnsi="Times New Roman" w:cs="Times New Roman"/>
            <w:b w:val="0"/>
            <w:webHidden/>
            <w:sz w:val="26"/>
            <w:u w:color="000000"/>
          </w:rPr>
          <w:instrText xml:space="preserve"> PAGEREF _Toc147230949 \h </w:instrText>
        </w:r>
        <w:r w:rsidR="009D2D6D" w:rsidRPr="009D2D6D">
          <w:rPr>
            <w:rFonts w:ascii="Times New Roman" w:hAnsi="Times New Roman" w:cs="Times New Roman"/>
            <w:b w:val="0"/>
            <w:webHidden/>
            <w:sz w:val="26"/>
            <w:u w:color="000000"/>
          </w:rPr>
        </w:r>
        <w:r w:rsidR="009D2D6D" w:rsidRPr="009D2D6D">
          <w:rPr>
            <w:rFonts w:ascii="Times New Roman" w:hAnsi="Times New Roman" w:cs="Times New Roman"/>
            <w:b w:val="0"/>
            <w:webHidden/>
            <w:sz w:val="26"/>
            <w:u w:color="000000"/>
          </w:rPr>
          <w:fldChar w:fldCharType="separate"/>
        </w:r>
        <w:r w:rsidR="009D2D6D">
          <w:rPr>
            <w:rFonts w:ascii="Times New Roman" w:hAnsi="Times New Roman" w:cs="Times New Roman"/>
            <w:b w:val="0"/>
            <w:webHidden/>
            <w:sz w:val="26"/>
            <w:u w:color="000000"/>
          </w:rPr>
          <w:t>19</w:t>
        </w:r>
        <w:r w:rsidR="009D2D6D" w:rsidRPr="009D2D6D">
          <w:rPr>
            <w:rFonts w:ascii="Times New Roman" w:hAnsi="Times New Roman" w:cs="Times New Roman"/>
            <w:b w:val="0"/>
            <w:webHidden/>
            <w:sz w:val="26"/>
            <w:u w:color="000000"/>
          </w:rPr>
          <w:fldChar w:fldCharType="end"/>
        </w:r>
      </w:hyperlink>
    </w:p>
    <w:p w14:paraId="7AE00A7D" w14:textId="77777777" w:rsidR="009D2D6D" w:rsidRPr="009D2D6D" w:rsidRDefault="009550A9" w:rsidP="009D2D6D">
      <w:pPr>
        <w:pStyle w:val="TOC2"/>
        <w:rPr>
          <w:rFonts w:eastAsiaTheme="minorEastAsia"/>
          <w:noProof/>
          <w:u w:color="000000"/>
          <w:lang w:eastAsia="vi-VN"/>
        </w:rPr>
      </w:pPr>
      <w:hyperlink w:anchor="_Toc147230950" w:history="1">
        <w:r w:rsidR="009D2D6D" w:rsidRPr="009D2D6D">
          <w:rPr>
            <w:rStyle w:val="Hyperlink"/>
            <w:rFonts w:cs="Times New Roman"/>
            <w:noProof/>
            <w:u w:color="000000"/>
          </w:rPr>
          <w:t>3.1 Giới thiệu về Selenium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_Toc147230950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19</w:t>
        </w:r>
        <w:r w:rsidR="009D2D6D" w:rsidRPr="009D2D6D">
          <w:rPr>
            <w:noProof/>
            <w:webHidden/>
            <w:u w:color="000000"/>
          </w:rPr>
          <w:fldChar w:fldCharType="end"/>
        </w:r>
      </w:hyperlink>
    </w:p>
    <w:p w14:paraId="7FFF4D59" w14:textId="77777777" w:rsidR="009D2D6D" w:rsidRPr="009D2D6D" w:rsidRDefault="009550A9" w:rsidP="009D2D6D">
      <w:pPr>
        <w:pStyle w:val="TOC2"/>
        <w:rPr>
          <w:rFonts w:eastAsiaTheme="minorEastAsia"/>
          <w:noProof/>
          <w:u w:color="000000"/>
          <w:lang w:eastAsia="vi-VN"/>
        </w:rPr>
      </w:pPr>
      <w:hyperlink w:anchor="_Toc147230951" w:history="1">
        <w:r w:rsidR="009D2D6D" w:rsidRPr="009D2D6D">
          <w:rPr>
            <w:rStyle w:val="Hyperlink"/>
            <w:rFonts w:cs="Times New Roman"/>
            <w:noProof/>
            <w:u w:color="000000"/>
          </w:rPr>
          <w:t>3.2 Lịch sử hình thành</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_Toc147230951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19</w:t>
        </w:r>
        <w:r w:rsidR="009D2D6D" w:rsidRPr="009D2D6D">
          <w:rPr>
            <w:noProof/>
            <w:webHidden/>
            <w:u w:color="000000"/>
          </w:rPr>
          <w:fldChar w:fldCharType="end"/>
        </w:r>
      </w:hyperlink>
    </w:p>
    <w:p w14:paraId="00475DED" w14:textId="77777777" w:rsidR="009D2D6D" w:rsidRPr="009D2D6D" w:rsidRDefault="009550A9" w:rsidP="009D2D6D">
      <w:pPr>
        <w:pStyle w:val="TOC2"/>
        <w:rPr>
          <w:rFonts w:eastAsiaTheme="minorEastAsia"/>
          <w:noProof/>
          <w:u w:color="000000"/>
          <w:lang w:eastAsia="vi-VN"/>
        </w:rPr>
      </w:pPr>
      <w:hyperlink w:anchor="_Toc147230952" w:history="1">
        <w:r w:rsidR="009D2D6D" w:rsidRPr="009D2D6D">
          <w:rPr>
            <w:rStyle w:val="Hyperlink"/>
            <w:rFonts w:cs="Times New Roman"/>
            <w:noProof/>
            <w:u w:color="000000"/>
          </w:rPr>
          <w:t>3.3 Tính năng của selenium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_Toc147230952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19</w:t>
        </w:r>
        <w:r w:rsidR="009D2D6D" w:rsidRPr="009D2D6D">
          <w:rPr>
            <w:noProof/>
            <w:webHidden/>
            <w:u w:color="000000"/>
          </w:rPr>
          <w:fldChar w:fldCharType="end"/>
        </w:r>
      </w:hyperlink>
    </w:p>
    <w:p w14:paraId="4CEAF3AF" w14:textId="77777777" w:rsidR="009D2D6D" w:rsidRPr="009D2D6D" w:rsidRDefault="009550A9" w:rsidP="009D2D6D">
      <w:pPr>
        <w:pStyle w:val="TOC2"/>
        <w:rPr>
          <w:rFonts w:eastAsiaTheme="minorEastAsia"/>
          <w:noProof/>
          <w:u w:color="000000"/>
          <w:lang w:eastAsia="vi-VN"/>
        </w:rPr>
      </w:pPr>
      <w:hyperlink w:anchor="_Toc147230953" w:history="1">
        <w:r w:rsidR="009D2D6D" w:rsidRPr="009D2D6D">
          <w:rPr>
            <w:rStyle w:val="Hyperlink"/>
            <w:rFonts w:cs="Times New Roman"/>
            <w:noProof/>
            <w:u w:color="000000"/>
          </w:rPr>
          <w:t>3.4  Ưu, nhược điểm của selenium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_Toc147230953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20</w:t>
        </w:r>
        <w:r w:rsidR="009D2D6D" w:rsidRPr="009D2D6D">
          <w:rPr>
            <w:noProof/>
            <w:webHidden/>
            <w:u w:color="000000"/>
          </w:rPr>
          <w:fldChar w:fldCharType="end"/>
        </w:r>
      </w:hyperlink>
    </w:p>
    <w:p w14:paraId="6C936F51" w14:textId="77777777" w:rsidR="009D2D6D" w:rsidRPr="009D2D6D" w:rsidRDefault="009550A9" w:rsidP="009D2D6D">
      <w:pPr>
        <w:pStyle w:val="TOC2"/>
        <w:rPr>
          <w:rFonts w:eastAsiaTheme="minorEastAsia"/>
          <w:noProof/>
          <w:u w:color="000000"/>
          <w:lang w:eastAsia="vi-VN"/>
        </w:rPr>
      </w:pPr>
      <w:hyperlink w:anchor="_Toc147230954" w:history="1">
        <w:r w:rsidR="009D2D6D" w:rsidRPr="009D2D6D">
          <w:rPr>
            <w:rStyle w:val="Hyperlink"/>
            <w:rFonts w:eastAsia="Times New Roman" w:cs="Times New Roman"/>
            <w:noProof/>
            <w:u w:color="000000"/>
            <w:lang w:val="en-US"/>
          </w:rPr>
          <w:t>3.5 Hướng dẫn cài đặt, hướng dẫn sử dụng Selenium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_Toc147230954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21</w:t>
        </w:r>
        <w:r w:rsidR="009D2D6D" w:rsidRPr="009D2D6D">
          <w:rPr>
            <w:noProof/>
            <w:webHidden/>
            <w:u w:color="000000"/>
          </w:rPr>
          <w:fldChar w:fldCharType="end"/>
        </w:r>
      </w:hyperlink>
    </w:p>
    <w:p w14:paraId="6F22707B"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55" w:history="1">
        <w:r w:rsidR="009D2D6D" w:rsidRPr="009D2D6D">
          <w:rPr>
            <w:rStyle w:val="Hyperlink"/>
            <w:rFonts w:cs="Times New Roman"/>
            <w:bCs/>
            <w:noProof/>
            <w:u w:color="000000"/>
            <w:lang w:val="en-US"/>
          </w:rPr>
          <w:t>3.5.1 Bắt đầu với Selenium IDE</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_Toc147230955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21</w:t>
        </w:r>
        <w:r w:rsidR="009D2D6D" w:rsidRPr="009D2D6D">
          <w:rPr>
            <w:rFonts w:cs="Times New Roman"/>
            <w:noProof/>
            <w:webHidden/>
            <w:u w:color="000000"/>
          </w:rPr>
          <w:fldChar w:fldCharType="end"/>
        </w:r>
      </w:hyperlink>
    </w:p>
    <w:p w14:paraId="17421AD8"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56" w:history="1">
        <w:r w:rsidR="009D2D6D" w:rsidRPr="009D2D6D">
          <w:rPr>
            <w:rStyle w:val="Hyperlink"/>
            <w:rFonts w:cs="Times New Roman"/>
            <w:bCs/>
            <w:noProof/>
            <w:u w:color="000000"/>
            <w:lang w:val="en-US"/>
          </w:rPr>
          <w:t>3.5.2 Hướng dẫn chạy chương trình demo</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_Toc147230956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23</w:t>
        </w:r>
        <w:r w:rsidR="009D2D6D" w:rsidRPr="009D2D6D">
          <w:rPr>
            <w:rFonts w:cs="Times New Roman"/>
            <w:noProof/>
            <w:webHidden/>
            <w:u w:color="000000"/>
          </w:rPr>
          <w:fldChar w:fldCharType="end"/>
        </w:r>
      </w:hyperlink>
    </w:p>
    <w:p w14:paraId="5E0C8332" w14:textId="77777777" w:rsidR="009D2D6D" w:rsidRPr="009D2D6D" w:rsidRDefault="009550A9" w:rsidP="009D2D6D">
      <w:pPr>
        <w:pStyle w:val="TOC2"/>
        <w:rPr>
          <w:rFonts w:eastAsiaTheme="minorEastAsia"/>
          <w:noProof/>
          <w:u w:color="000000"/>
          <w:lang w:eastAsia="vi-VN"/>
        </w:rPr>
      </w:pPr>
      <w:hyperlink w:anchor="_Toc147230957" w:history="1">
        <w:r w:rsidR="009D2D6D" w:rsidRPr="009D2D6D">
          <w:rPr>
            <w:rStyle w:val="Hyperlink"/>
            <w:rFonts w:cs="Times New Roman"/>
            <w:noProof/>
            <w:u w:color="000000"/>
          </w:rPr>
          <w:t>3.6 So sánh các công cụ kiểm thử khác</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_Toc147230957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30</w:t>
        </w:r>
        <w:r w:rsidR="009D2D6D" w:rsidRPr="009D2D6D">
          <w:rPr>
            <w:noProof/>
            <w:webHidden/>
            <w:u w:color="000000"/>
          </w:rPr>
          <w:fldChar w:fldCharType="end"/>
        </w:r>
      </w:hyperlink>
    </w:p>
    <w:p w14:paraId="2111EDE2" w14:textId="77777777" w:rsidR="009D2D6D" w:rsidRPr="009D2D6D" w:rsidRDefault="009550A9" w:rsidP="009D2D6D">
      <w:pPr>
        <w:pStyle w:val="TOC2"/>
        <w:rPr>
          <w:rFonts w:eastAsiaTheme="minorEastAsia"/>
          <w:noProof/>
          <w:u w:color="000000"/>
          <w:lang w:eastAsia="vi-VN"/>
        </w:rPr>
      </w:pPr>
      <w:hyperlink w:anchor="_Toc147230958" w:history="1">
        <w:r w:rsidR="009D2D6D" w:rsidRPr="009D2D6D">
          <w:rPr>
            <w:rStyle w:val="Hyperlink"/>
            <w:rFonts w:cs="Times New Roman"/>
            <w:noProof/>
            <w:u w:color="000000"/>
            <w:lang w:val="en-US"/>
          </w:rPr>
          <w:t>3.7 Giới thiệu về Jmeter</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_Toc147230958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31</w:t>
        </w:r>
        <w:r w:rsidR="009D2D6D" w:rsidRPr="009D2D6D">
          <w:rPr>
            <w:noProof/>
            <w:webHidden/>
            <w:u w:color="000000"/>
          </w:rPr>
          <w:fldChar w:fldCharType="end"/>
        </w:r>
      </w:hyperlink>
    </w:p>
    <w:p w14:paraId="47DFACFA" w14:textId="77777777" w:rsidR="009D2D6D" w:rsidRPr="009D2D6D" w:rsidRDefault="009550A9" w:rsidP="009D2D6D">
      <w:pPr>
        <w:pStyle w:val="TOC2"/>
        <w:rPr>
          <w:rFonts w:eastAsiaTheme="minorEastAsia"/>
          <w:noProof/>
          <w:u w:color="000000"/>
          <w:lang w:eastAsia="vi-VN"/>
        </w:rPr>
      </w:pPr>
      <w:hyperlink w:anchor="_Toc147230959" w:history="1">
        <w:r w:rsidR="009D2D6D" w:rsidRPr="009D2D6D">
          <w:rPr>
            <w:rStyle w:val="Hyperlink"/>
            <w:rFonts w:cs="Times New Roman"/>
            <w:noProof/>
            <w:u w:color="000000"/>
            <w:lang w:val="en-US"/>
          </w:rPr>
          <w:t xml:space="preserve">3.8 </w:t>
        </w:r>
        <w:r w:rsidR="009D2D6D" w:rsidRPr="009D2D6D">
          <w:rPr>
            <w:rStyle w:val="Hyperlink"/>
            <w:rFonts w:cs="Times New Roman"/>
            <w:noProof/>
            <w:u w:color="000000"/>
          </w:rPr>
          <w:t>Đặc trưng của Jmeter</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_Toc147230959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32</w:t>
        </w:r>
        <w:r w:rsidR="009D2D6D" w:rsidRPr="009D2D6D">
          <w:rPr>
            <w:noProof/>
            <w:webHidden/>
            <w:u w:color="000000"/>
          </w:rPr>
          <w:fldChar w:fldCharType="end"/>
        </w:r>
      </w:hyperlink>
    </w:p>
    <w:p w14:paraId="6AFBBD4C" w14:textId="77777777" w:rsidR="009D2D6D" w:rsidRPr="009D2D6D" w:rsidRDefault="009550A9" w:rsidP="009D2D6D">
      <w:pPr>
        <w:pStyle w:val="TOC2"/>
        <w:rPr>
          <w:rFonts w:eastAsiaTheme="minorEastAsia"/>
          <w:noProof/>
          <w:u w:color="000000"/>
          <w:lang w:eastAsia="vi-VN"/>
        </w:rPr>
      </w:pPr>
      <w:hyperlink w:anchor="_Toc147230960" w:history="1">
        <w:r w:rsidR="009D2D6D" w:rsidRPr="009D2D6D">
          <w:rPr>
            <w:rStyle w:val="Hyperlink"/>
            <w:rFonts w:cs="Times New Roman"/>
            <w:noProof/>
            <w:u w:color="000000"/>
            <w:lang w:val="en-US"/>
          </w:rPr>
          <w:t>3.9 Ưu và nhược điểm của Jmeter</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_Toc147230960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33</w:t>
        </w:r>
        <w:r w:rsidR="009D2D6D" w:rsidRPr="009D2D6D">
          <w:rPr>
            <w:noProof/>
            <w:webHidden/>
            <w:u w:color="000000"/>
          </w:rPr>
          <w:fldChar w:fldCharType="end"/>
        </w:r>
      </w:hyperlink>
    </w:p>
    <w:p w14:paraId="5699FB94" w14:textId="77777777" w:rsidR="009D2D6D" w:rsidRPr="009D2D6D" w:rsidRDefault="009550A9" w:rsidP="009D2D6D">
      <w:pPr>
        <w:pStyle w:val="TOC2"/>
        <w:rPr>
          <w:rFonts w:eastAsiaTheme="minorEastAsia"/>
          <w:noProof/>
          <w:u w:color="000000"/>
          <w:lang w:eastAsia="vi-VN"/>
        </w:rPr>
      </w:pPr>
      <w:hyperlink w:anchor="_Toc147230961" w:history="1">
        <w:r w:rsidR="009D2D6D" w:rsidRPr="009D2D6D">
          <w:rPr>
            <w:rStyle w:val="Hyperlink"/>
            <w:rFonts w:cs="Times New Roman"/>
            <w:noProof/>
            <w:u w:color="000000"/>
            <w:lang w:val="en-US"/>
          </w:rPr>
          <w:t>3.10 Hướng dẫn cài đặt và hướng dẫn sử dụng</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_Toc147230961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33</w:t>
        </w:r>
        <w:r w:rsidR="009D2D6D" w:rsidRPr="009D2D6D">
          <w:rPr>
            <w:noProof/>
            <w:webHidden/>
            <w:u w:color="000000"/>
          </w:rPr>
          <w:fldChar w:fldCharType="end"/>
        </w:r>
      </w:hyperlink>
    </w:p>
    <w:p w14:paraId="6C55370D"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62" w:history="1">
        <w:r w:rsidR="009D2D6D" w:rsidRPr="009D2D6D">
          <w:rPr>
            <w:rStyle w:val="Hyperlink"/>
            <w:rFonts w:cs="Times New Roman"/>
            <w:noProof/>
            <w:u w:color="000000"/>
            <w:lang w:val="en-US"/>
          </w:rPr>
          <w:t>3.10.1 Hướng dẫn cài đặt</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_Toc147230962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33</w:t>
        </w:r>
        <w:r w:rsidR="009D2D6D" w:rsidRPr="009D2D6D">
          <w:rPr>
            <w:rFonts w:cs="Times New Roman"/>
            <w:noProof/>
            <w:webHidden/>
            <w:u w:color="000000"/>
          </w:rPr>
          <w:fldChar w:fldCharType="end"/>
        </w:r>
      </w:hyperlink>
    </w:p>
    <w:p w14:paraId="1C2DE935"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63" w:history="1">
        <w:r w:rsidR="009D2D6D" w:rsidRPr="009D2D6D">
          <w:rPr>
            <w:rStyle w:val="Hyperlink"/>
            <w:rFonts w:cs="Times New Roman"/>
            <w:noProof/>
            <w:u w:color="000000"/>
            <w:lang w:val="en-US"/>
          </w:rPr>
          <w:t>3.10.2 Hướng chạy chương trình demo</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_Toc147230963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35</w:t>
        </w:r>
        <w:r w:rsidR="009D2D6D" w:rsidRPr="009D2D6D">
          <w:rPr>
            <w:rFonts w:cs="Times New Roman"/>
            <w:noProof/>
            <w:webHidden/>
            <w:u w:color="000000"/>
          </w:rPr>
          <w:fldChar w:fldCharType="end"/>
        </w:r>
      </w:hyperlink>
    </w:p>
    <w:p w14:paraId="285856EB" w14:textId="77777777" w:rsidR="009D2D6D" w:rsidRPr="009D2D6D" w:rsidRDefault="009550A9" w:rsidP="009D2D6D">
      <w:pPr>
        <w:pStyle w:val="TOC2"/>
        <w:rPr>
          <w:rFonts w:eastAsiaTheme="minorEastAsia"/>
          <w:noProof/>
          <w:u w:color="000000"/>
          <w:lang w:eastAsia="vi-VN"/>
        </w:rPr>
      </w:pPr>
      <w:hyperlink w:anchor="_Toc147230964" w:history="1">
        <w:r w:rsidR="009D2D6D" w:rsidRPr="009D2D6D">
          <w:rPr>
            <w:rStyle w:val="Hyperlink"/>
            <w:rFonts w:cs="Times New Roman"/>
            <w:noProof/>
            <w:u w:color="000000"/>
            <w:lang w:val="en-US"/>
          </w:rPr>
          <w:t>3.11 So sánh Jmeter và phần mềm khác</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_Toc147230964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41</w:t>
        </w:r>
        <w:r w:rsidR="009D2D6D" w:rsidRPr="009D2D6D">
          <w:rPr>
            <w:noProof/>
            <w:webHidden/>
            <w:u w:color="000000"/>
          </w:rPr>
          <w:fldChar w:fldCharType="end"/>
        </w:r>
      </w:hyperlink>
    </w:p>
    <w:p w14:paraId="600B45D8" w14:textId="77777777" w:rsidR="009D2D6D" w:rsidRPr="009D2D6D" w:rsidRDefault="009550A9" w:rsidP="009D2D6D">
      <w:pPr>
        <w:pStyle w:val="TOC1"/>
        <w:tabs>
          <w:tab w:val="left" w:leader="dot" w:pos="283"/>
          <w:tab w:val="right" w:leader="dot" w:pos="9061"/>
        </w:tabs>
        <w:jc w:val="both"/>
        <w:rPr>
          <w:rFonts w:ascii="Times New Roman" w:eastAsiaTheme="minorEastAsia" w:hAnsi="Times New Roman" w:cs="Times New Roman"/>
          <w:b w:val="0"/>
          <w:bCs w:val="0"/>
          <w:sz w:val="26"/>
          <w:szCs w:val="22"/>
          <w:u w:color="000000"/>
          <w:lang w:eastAsia="vi-VN"/>
        </w:rPr>
      </w:pPr>
      <w:hyperlink w:anchor="_Toc147230965" w:history="1">
        <w:r w:rsidR="009D2D6D" w:rsidRPr="009D2D6D">
          <w:rPr>
            <w:rStyle w:val="Hyperlink"/>
            <w:rFonts w:ascii="Times New Roman" w:hAnsi="Times New Roman" w:cs="Times New Roman"/>
            <w:b w:val="0"/>
            <w:sz w:val="26"/>
            <w:u w:color="000000"/>
            <w:lang w:val="en-US"/>
          </w:rPr>
          <w:t>CH</w:t>
        </w:r>
        <w:r w:rsidR="009D2D6D" w:rsidRPr="009D2D6D">
          <w:rPr>
            <w:rStyle w:val="Hyperlink"/>
            <w:rFonts w:ascii="Times New Roman" w:hAnsi="Times New Roman" w:cs="Times New Roman"/>
            <w:b w:val="0"/>
            <w:sz w:val="26"/>
            <w:u w:color="000000"/>
          </w:rPr>
          <w:t>ƯƠNG IV. GIỚI THIỆU VỀ WEBSITE HANGUCTHOMDANG.COM</w:t>
        </w:r>
        <w:r w:rsidR="009D2D6D" w:rsidRPr="009D2D6D">
          <w:rPr>
            <w:rFonts w:ascii="Times New Roman" w:hAnsi="Times New Roman" w:cs="Times New Roman"/>
            <w:b w:val="0"/>
            <w:webHidden/>
            <w:sz w:val="26"/>
            <w:u w:color="000000"/>
          </w:rPr>
          <w:tab/>
        </w:r>
        <w:r w:rsidR="009D2D6D" w:rsidRPr="009D2D6D">
          <w:rPr>
            <w:rFonts w:ascii="Times New Roman" w:hAnsi="Times New Roman" w:cs="Times New Roman"/>
            <w:b w:val="0"/>
            <w:webHidden/>
            <w:sz w:val="26"/>
            <w:u w:color="000000"/>
          </w:rPr>
          <w:fldChar w:fldCharType="begin"/>
        </w:r>
        <w:r w:rsidR="009D2D6D" w:rsidRPr="009D2D6D">
          <w:rPr>
            <w:rFonts w:ascii="Times New Roman" w:hAnsi="Times New Roman" w:cs="Times New Roman"/>
            <w:b w:val="0"/>
            <w:webHidden/>
            <w:sz w:val="26"/>
            <w:u w:color="000000"/>
          </w:rPr>
          <w:instrText xml:space="preserve"> PAGEREF _Toc147230965 \h </w:instrText>
        </w:r>
        <w:r w:rsidR="009D2D6D" w:rsidRPr="009D2D6D">
          <w:rPr>
            <w:rFonts w:ascii="Times New Roman" w:hAnsi="Times New Roman" w:cs="Times New Roman"/>
            <w:b w:val="0"/>
            <w:webHidden/>
            <w:sz w:val="26"/>
            <w:u w:color="000000"/>
          </w:rPr>
        </w:r>
        <w:r w:rsidR="009D2D6D" w:rsidRPr="009D2D6D">
          <w:rPr>
            <w:rFonts w:ascii="Times New Roman" w:hAnsi="Times New Roman" w:cs="Times New Roman"/>
            <w:b w:val="0"/>
            <w:webHidden/>
            <w:sz w:val="26"/>
            <w:u w:color="000000"/>
          </w:rPr>
          <w:fldChar w:fldCharType="separate"/>
        </w:r>
        <w:r w:rsidR="009D2D6D">
          <w:rPr>
            <w:rFonts w:ascii="Times New Roman" w:hAnsi="Times New Roman" w:cs="Times New Roman"/>
            <w:b w:val="0"/>
            <w:webHidden/>
            <w:sz w:val="26"/>
            <w:u w:color="000000"/>
          </w:rPr>
          <w:t>43</w:t>
        </w:r>
        <w:r w:rsidR="009D2D6D" w:rsidRPr="009D2D6D">
          <w:rPr>
            <w:rFonts w:ascii="Times New Roman" w:hAnsi="Times New Roman" w:cs="Times New Roman"/>
            <w:b w:val="0"/>
            <w:webHidden/>
            <w:sz w:val="26"/>
            <w:u w:color="000000"/>
          </w:rPr>
          <w:fldChar w:fldCharType="end"/>
        </w:r>
      </w:hyperlink>
    </w:p>
    <w:p w14:paraId="2B834C75" w14:textId="77777777" w:rsidR="009D2D6D" w:rsidRPr="009D2D6D" w:rsidRDefault="009550A9" w:rsidP="009D2D6D">
      <w:pPr>
        <w:pStyle w:val="TOC2"/>
        <w:rPr>
          <w:rFonts w:eastAsiaTheme="minorEastAsia"/>
          <w:noProof/>
          <w:u w:color="000000"/>
          <w:lang w:eastAsia="vi-VN"/>
        </w:rPr>
      </w:pPr>
      <w:hyperlink w:anchor="_Toc147230966" w:history="1">
        <w:r w:rsidR="009D2D6D" w:rsidRPr="009D2D6D">
          <w:rPr>
            <w:rStyle w:val="Hyperlink"/>
            <w:rFonts w:cs="Times New Roman"/>
            <w:noProof/>
            <w:u w:color="000000"/>
          </w:rPr>
          <w:t>4.1 Mô tả chung về sản phẩm</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_Toc147230966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43</w:t>
        </w:r>
        <w:r w:rsidR="009D2D6D" w:rsidRPr="009D2D6D">
          <w:rPr>
            <w:noProof/>
            <w:webHidden/>
            <w:u w:color="000000"/>
          </w:rPr>
          <w:fldChar w:fldCharType="end"/>
        </w:r>
      </w:hyperlink>
    </w:p>
    <w:p w14:paraId="6718E7F0" w14:textId="77777777" w:rsidR="009D2D6D" w:rsidRPr="009D2D6D" w:rsidRDefault="009550A9" w:rsidP="009D2D6D">
      <w:pPr>
        <w:pStyle w:val="TOC2"/>
        <w:rPr>
          <w:rFonts w:eastAsiaTheme="minorEastAsia"/>
          <w:noProof/>
          <w:u w:color="000000"/>
          <w:lang w:eastAsia="vi-VN"/>
        </w:rPr>
      </w:pPr>
      <w:hyperlink w:anchor="_Toc147230967" w:history="1">
        <w:r w:rsidR="009D2D6D" w:rsidRPr="009D2D6D">
          <w:rPr>
            <w:rStyle w:val="Hyperlink"/>
            <w:rFonts w:cs="Times New Roman"/>
            <w:noProof/>
            <w:u w:color="000000"/>
          </w:rPr>
          <w:t>4.2 Đặc tả chức năng</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_Toc147230967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43</w:t>
        </w:r>
        <w:r w:rsidR="009D2D6D" w:rsidRPr="009D2D6D">
          <w:rPr>
            <w:noProof/>
            <w:webHidden/>
            <w:u w:color="000000"/>
          </w:rPr>
          <w:fldChar w:fldCharType="end"/>
        </w:r>
      </w:hyperlink>
    </w:p>
    <w:p w14:paraId="4186CE4F" w14:textId="77777777" w:rsidR="009D2D6D" w:rsidRPr="009D2D6D" w:rsidRDefault="009550A9" w:rsidP="009D2D6D">
      <w:pPr>
        <w:pStyle w:val="TOC2"/>
        <w:rPr>
          <w:rFonts w:eastAsiaTheme="minorEastAsia"/>
          <w:noProof/>
          <w:u w:color="000000"/>
          <w:lang w:eastAsia="vi-VN"/>
        </w:rPr>
      </w:pPr>
      <w:hyperlink w:anchor="_Toc147230968" w:history="1">
        <w:r w:rsidR="009D2D6D" w:rsidRPr="009D2D6D">
          <w:rPr>
            <w:rStyle w:val="Hyperlink"/>
            <w:rFonts w:cs="Times New Roman"/>
            <w:noProof/>
            <w:u w:color="000000"/>
          </w:rPr>
          <w:t>4.3 Giao diện</w:t>
        </w:r>
        <w:r w:rsidR="009D2D6D" w:rsidRPr="009D2D6D">
          <w:rPr>
            <w:noProof/>
            <w:webHidden/>
            <w:u w:color="000000"/>
          </w:rPr>
          <w:tab/>
        </w:r>
        <w:r w:rsidR="009D2D6D" w:rsidRPr="009D2D6D">
          <w:rPr>
            <w:noProof/>
            <w:webHidden/>
            <w:u w:color="000000"/>
          </w:rPr>
          <w:fldChar w:fldCharType="begin"/>
        </w:r>
        <w:r w:rsidR="009D2D6D" w:rsidRPr="009D2D6D">
          <w:rPr>
            <w:noProof/>
            <w:webHidden/>
            <w:u w:color="000000"/>
          </w:rPr>
          <w:instrText xml:space="preserve"> PAGEREF _Toc147230968 \h </w:instrText>
        </w:r>
        <w:r w:rsidR="009D2D6D" w:rsidRPr="009D2D6D">
          <w:rPr>
            <w:noProof/>
            <w:webHidden/>
            <w:u w:color="000000"/>
          </w:rPr>
        </w:r>
        <w:r w:rsidR="009D2D6D" w:rsidRPr="009D2D6D">
          <w:rPr>
            <w:noProof/>
            <w:webHidden/>
            <w:u w:color="000000"/>
          </w:rPr>
          <w:fldChar w:fldCharType="separate"/>
        </w:r>
        <w:r w:rsidR="009D2D6D">
          <w:rPr>
            <w:noProof/>
            <w:webHidden/>
            <w:u w:color="000000"/>
          </w:rPr>
          <w:t>46</w:t>
        </w:r>
        <w:r w:rsidR="009D2D6D" w:rsidRPr="009D2D6D">
          <w:rPr>
            <w:noProof/>
            <w:webHidden/>
            <w:u w:color="000000"/>
          </w:rPr>
          <w:fldChar w:fldCharType="end"/>
        </w:r>
      </w:hyperlink>
    </w:p>
    <w:p w14:paraId="0AD2F626" w14:textId="77777777" w:rsidR="009D2D6D" w:rsidRPr="009D2D6D" w:rsidRDefault="009550A9" w:rsidP="009D2D6D">
      <w:pPr>
        <w:pStyle w:val="TOC1"/>
        <w:tabs>
          <w:tab w:val="left" w:leader="dot" w:pos="283"/>
          <w:tab w:val="right" w:leader="dot" w:pos="9061"/>
        </w:tabs>
        <w:jc w:val="both"/>
        <w:rPr>
          <w:rFonts w:ascii="Times New Roman" w:eastAsiaTheme="minorEastAsia" w:hAnsi="Times New Roman" w:cs="Times New Roman"/>
          <w:b w:val="0"/>
          <w:bCs w:val="0"/>
          <w:sz w:val="26"/>
          <w:szCs w:val="22"/>
          <w:u w:color="000000"/>
          <w:lang w:eastAsia="vi-VN"/>
        </w:rPr>
      </w:pPr>
      <w:hyperlink w:anchor="_Toc147230976" w:history="1">
        <w:r w:rsidR="009D2D6D" w:rsidRPr="009D2D6D">
          <w:rPr>
            <w:rStyle w:val="Hyperlink"/>
            <w:rFonts w:ascii="Times New Roman" w:hAnsi="Times New Roman" w:cs="Times New Roman"/>
            <w:b w:val="0"/>
            <w:sz w:val="26"/>
            <w:u w:color="000000"/>
          </w:rPr>
          <w:t>CHƯƠNG V:  BÁO CÁO KẾT QUẢ BUỔI TEST TỔNG THỂ</w:t>
        </w:r>
        <w:r w:rsidR="009D2D6D" w:rsidRPr="009D2D6D">
          <w:rPr>
            <w:rFonts w:ascii="Times New Roman" w:hAnsi="Times New Roman" w:cs="Times New Roman"/>
            <w:b w:val="0"/>
            <w:webHidden/>
            <w:sz w:val="26"/>
            <w:u w:color="000000"/>
          </w:rPr>
          <w:tab/>
        </w:r>
        <w:r w:rsidR="009D2D6D" w:rsidRPr="009D2D6D">
          <w:rPr>
            <w:rFonts w:ascii="Times New Roman" w:hAnsi="Times New Roman" w:cs="Times New Roman"/>
            <w:b w:val="0"/>
            <w:webHidden/>
            <w:sz w:val="26"/>
            <w:u w:color="000000"/>
          </w:rPr>
          <w:fldChar w:fldCharType="begin"/>
        </w:r>
        <w:r w:rsidR="009D2D6D" w:rsidRPr="009D2D6D">
          <w:rPr>
            <w:rFonts w:ascii="Times New Roman" w:hAnsi="Times New Roman" w:cs="Times New Roman"/>
            <w:b w:val="0"/>
            <w:webHidden/>
            <w:sz w:val="26"/>
            <w:u w:color="000000"/>
          </w:rPr>
          <w:instrText xml:space="preserve"> PAGEREF _Toc147230976 \h </w:instrText>
        </w:r>
        <w:r w:rsidR="009D2D6D" w:rsidRPr="009D2D6D">
          <w:rPr>
            <w:rFonts w:ascii="Times New Roman" w:hAnsi="Times New Roman" w:cs="Times New Roman"/>
            <w:b w:val="0"/>
            <w:webHidden/>
            <w:sz w:val="26"/>
            <w:u w:color="000000"/>
          </w:rPr>
        </w:r>
        <w:r w:rsidR="009D2D6D" w:rsidRPr="009D2D6D">
          <w:rPr>
            <w:rFonts w:ascii="Times New Roman" w:hAnsi="Times New Roman" w:cs="Times New Roman"/>
            <w:b w:val="0"/>
            <w:webHidden/>
            <w:sz w:val="26"/>
            <w:u w:color="000000"/>
          </w:rPr>
          <w:fldChar w:fldCharType="separate"/>
        </w:r>
        <w:r w:rsidR="009D2D6D">
          <w:rPr>
            <w:rFonts w:ascii="Times New Roman" w:hAnsi="Times New Roman" w:cs="Times New Roman"/>
            <w:b w:val="0"/>
            <w:webHidden/>
            <w:sz w:val="26"/>
            <w:u w:color="000000"/>
          </w:rPr>
          <w:t>50</w:t>
        </w:r>
        <w:r w:rsidR="009D2D6D" w:rsidRPr="009D2D6D">
          <w:rPr>
            <w:rFonts w:ascii="Times New Roman" w:hAnsi="Times New Roman" w:cs="Times New Roman"/>
            <w:b w:val="0"/>
            <w:webHidden/>
            <w:sz w:val="26"/>
            <w:u w:color="000000"/>
          </w:rPr>
          <w:fldChar w:fldCharType="end"/>
        </w:r>
      </w:hyperlink>
    </w:p>
    <w:p w14:paraId="5A39C408"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77" w:history="1">
        <w:r w:rsidR="009D2D6D" w:rsidRPr="009D2D6D">
          <w:rPr>
            <w:rStyle w:val="Hyperlink"/>
            <w:rFonts w:cs="Times New Roman"/>
            <w:noProof/>
            <w:u w:color="000000"/>
          </w:rPr>
          <w:t xml:space="preserve">5.1 </w:t>
        </w:r>
        <w:r w:rsidR="009D2D6D" w:rsidRPr="009D2D6D">
          <w:rPr>
            <w:rStyle w:val="Hyperlink"/>
            <w:rFonts w:cs="Times New Roman"/>
            <w:noProof/>
            <w:u w:color="000000"/>
            <w:lang w:val="en-US"/>
          </w:rPr>
          <w:t>Điền thông tin thanh toán</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_Toc147230977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50</w:t>
        </w:r>
        <w:r w:rsidR="009D2D6D" w:rsidRPr="009D2D6D">
          <w:rPr>
            <w:rFonts w:cs="Times New Roman"/>
            <w:noProof/>
            <w:webHidden/>
            <w:u w:color="000000"/>
          </w:rPr>
          <w:fldChar w:fldCharType="end"/>
        </w:r>
      </w:hyperlink>
    </w:p>
    <w:p w14:paraId="75224887"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78" w:history="1">
        <w:r w:rsidR="009D2D6D" w:rsidRPr="009D2D6D">
          <w:rPr>
            <w:rStyle w:val="Hyperlink"/>
            <w:rFonts w:cs="Times New Roman"/>
            <w:noProof/>
            <w:u w:color="000000"/>
            <w:lang w:val="en-US"/>
          </w:rPr>
          <w:t>5.2 Chức năng đăng ký</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_Toc147230978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55</w:t>
        </w:r>
        <w:r w:rsidR="009D2D6D" w:rsidRPr="009D2D6D">
          <w:rPr>
            <w:rFonts w:cs="Times New Roman"/>
            <w:noProof/>
            <w:webHidden/>
            <w:u w:color="000000"/>
          </w:rPr>
          <w:fldChar w:fldCharType="end"/>
        </w:r>
      </w:hyperlink>
    </w:p>
    <w:p w14:paraId="3F454799"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79" w:history="1">
        <w:r w:rsidR="009D2D6D" w:rsidRPr="009D2D6D">
          <w:rPr>
            <w:rStyle w:val="Hyperlink"/>
            <w:rFonts w:cs="Times New Roman"/>
            <w:noProof/>
            <w:u w:color="000000"/>
            <w:lang w:val="en-US"/>
          </w:rPr>
          <w:t>5.3 Chức năng tìm kiếm</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_Toc147230979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61</w:t>
        </w:r>
        <w:r w:rsidR="009D2D6D" w:rsidRPr="009D2D6D">
          <w:rPr>
            <w:rFonts w:cs="Times New Roman"/>
            <w:noProof/>
            <w:webHidden/>
            <w:u w:color="000000"/>
          </w:rPr>
          <w:fldChar w:fldCharType="end"/>
        </w:r>
      </w:hyperlink>
    </w:p>
    <w:p w14:paraId="5FD8896E"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80" w:history="1">
        <w:r w:rsidR="009D2D6D" w:rsidRPr="009D2D6D">
          <w:rPr>
            <w:rStyle w:val="Hyperlink"/>
            <w:rFonts w:cs="Times New Roman"/>
            <w:noProof/>
            <w:u w:color="000000"/>
            <w:lang w:val="en-US"/>
          </w:rPr>
          <w:t>5.4 Chức năng nhận đăng ký nhận ưu đãi</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_Toc147230980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64</w:t>
        </w:r>
        <w:r w:rsidR="009D2D6D" w:rsidRPr="009D2D6D">
          <w:rPr>
            <w:rFonts w:cs="Times New Roman"/>
            <w:noProof/>
            <w:webHidden/>
            <w:u w:color="000000"/>
          </w:rPr>
          <w:fldChar w:fldCharType="end"/>
        </w:r>
      </w:hyperlink>
    </w:p>
    <w:p w14:paraId="111D1A6E"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81" w:history="1">
        <w:r w:rsidR="009D2D6D" w:rsidRPr="009D2D6D">
          <w:rPr>
            <w:rStyle w:val="Hyperlink"/>
            <w:rFonts w:cs="Times New Roman"/>
            <w:noProof/>
            <w:u w:color="000000"/>
            <w:lang w:val="en-US"/>
          </w:rPr>
          <w:t>5.5 Chức năng bình luận bài viết</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_Toc147230981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66</w:t>
        </w:r>
        <w:r w:rsidR="009D2D6D" w:rsidRPr="009D2D6D">
          <w:rPr>
            <w:rFonts w:cs="Times New Roman"/>
            <w:noProof/>
            <w:webHidden/>
            <w:u w:color="000000"/>
          </w:rPr>
          <w:fldChar w:fldCharType="end"/>
        </w:r>
      </w:hyperlink>
    </w:p>
    <w:p w14:paraId="1B0ADF61" w14:textId="77777777" w:rsidR="009D2D6D" w:rsidRPr="009D2D6D" w:rsidRDefault="009550A9" w:rsidP="009D2D6D">
      <w:pPr>
        <w:pStyle w:val="TOC3"/>
        <w:tabs>
          <w:tab w:val="left" w:leader="dot" w:pos="283"/>
        </w:tabs>
        <w:spacing w:after="0" w:line="360" w:lineRule="auto"/>
        <w:jc w:val="both"/>
        <w:rPr>
          <w:rFonts w:eastAsiaTheme="minorEastAsia" w:cs="Times New Roman"/>
          <w:noProof/>
          <w:u w:color="000000"/>
          <w:lang w:eastAsia="vi-VN"/>
        </w:rPr>
      </w:pPr>
      <w:hyperlink w:anchor="_Toc147230983" w:history="1">
        <w:r w:rsidR="009D2D6D" w:rsidRPr="009D2D6D">
          <w:rPr>
            <w:rStyle w:val="Hyperlink"/>
            <w:rFonts w:cs="Times New Roman"/>
            <w:noProof/>
            <w:u w:color="000000"/>
            <w:lang w:val="en-US"/>
          </w:rPr>
          <w:t>5.6 Hiệu năng hệ thống</w:t>
        </w:r>
        <w:r w:rsidR="009D2D6D" w:rsidRPr="009D2D6D">
          <w:rPr>
            <w:rFonts w:cs="Times New Roman"/>
            <w:noProof/>
            <w:webHidden/>
            <w:u w:color="000000"/>
          </w:rPr>
          <w:tab/>
        </w:r>
        <w:r w:rsidR="009D2D6D" w:rsidRPr="009D2D6D">
          <w:rPr>
            <w:rFonts w:cs="Times New Roman"/>
            <w:noProof/>
            <w:webHidden/>
            <w:u w:color="000000"/>
          </w:rPr>
          <w:fldChar w:fldCharType="begin"/>
        </w:r>
        <w:r w:rsidR="009D2D6D" w:rsidRPr="009D2D6D">
          <w:rPr>
            <w:rFonts w:cs="Times New Roman"/>
            <w:noProof/>
            <w:webHidden/>
            <w:u w:color="000000"/>
          </w:rPr>
          <w:instrText xml:space="preserve"> PAGEREF _Toc147230983 \h </w:instrText>
        </w:r>
        <w:r w:rsidR="009D2D6D" w:rsidRPr="009D2D6D">
          <w:rPr>
            <w:rFonts w:cs="Times New Roman"/>
            <w:noProof/>
            <w:webHidden/>
            <w:u w:color="000000"/>
          </w:rPr>
        </w:r>
        <w:r w:rsidR="009D2D6D" w:rsidRPr="009D2D6D">
          <w:rPr>
            <w:rFonts w:cs="Times New Roman"/>
            <w:noProof/>
            <w:webHidden/>
            <w:u w:color="000000"/>
          </w:rPr>
          <w:fldChar w:fldCharType="separate"/>
        </w:r>
        <w:r w:rsidR="009D2D6D">
          <w:rPr>
            <w:rFonts w:cs="Times New Roman"/>
            <w:noProof/>
            <w:webHidden/>
            <w:u w:color="000000"/>
          </w:rPr>
          <w:t>71</w:t>
        </w:r>
        <w:r w:rsidR="009D2D6D" w:rsidRPr="009D2D6D">
          <w:rPr>
            <w:rFonts w:cs="Times New Roman"/>
            <w:noProof/>
            <w:webHidden/>
            <w:u w:color="000000"/>
          </w:rPr>
          <w:fldChar w:fldCharType="end"/>
        </w:r>
      </w:hyperlink>
    </w:p>
    <w:p w14:paraId="25DB7638" w14:textId="77777777" w:rsidR="009D2D6D" w:rsidRPr="009D2D6D" w:rsidRDefault="009550A9" w:rsidP="009D2D6D">
      <w:pPr>
        <w:pStyle w:val="TOC1"/>
        <w:tabs>
          <w:tab w:val="left" w:leader="dot" w:pos="283"/>
          <w:tab w:val="right" w:leader="dot" w:pos="9061"/>
        </w:tabs>
        <w:jc w:val="both"/>
        <w:rPr>
          <w:rFonts w:ascii="Times New Roman" w:eastAsiaTheme="minorEastAsia" w:hAnsi="Times New Roman" w:cs="Times New Roman"/>
          <w:b w:val="0"/>
          <w:bCs w:val="0"/>
          <w:sz w:val="26"/>
          <w:szCs w:val="22"/>
          <w:u w:color="000000"/>
          <w:lang w:eastAsia="vi-VN"/>
        </w:rPr>
      </w:pPr>
      <w:hyperlink w:anchor="_Toc147230985" w:history="1">
        <w:r w:rsidR="009D2D6D" w:rsidRPr="009D2D6D">
          <w:rPr>
            <w:rStyle w:val="Hyperlink"/>
            <w:rFonts w:ascii="Times New Roman" w:hAnsi="Times New Roman" w:cs="Times New Roman"/>
            <w:b w:val="0"/>
            <w:sz w:val="26"/>
            <w:u w:color="000000"/>
          </w:rPr>
          <w:t>KẾT LUẬN</w:t>
        </w:r>
        <w:r w:rsidR="009D2D6D" w:rsidRPr="009D2D6D">
          <w:rPr>
            <w:rFonts w:ascii="Times New Roman" w:hAnsi="Times New Roman" w:cs="Times New Roman"/>
            <w:b w:val="0"/>
            <w:webHidden/>
            <w:sz w:val="26"/>
            <w:u w:color="000000"/>
          </w:rPr>
          <w:tab/>
        </w:r>
        <w:r w:rsidR="009D2D6D" w:rsidRPr="009D2D6D">
          <w:rPr>
            <w:rFonts w:ascii="Times New Roman" w:hAnsi="Times New Roman" w:cs="Times New Roman"/>
            <w:b w:val="0"/>
            <w:webHidden/>
            <w:sz w:val="26"/>
            <w:u w:color="000000"/>
          </w:rPr>
          <w:fldChar w:fldCharType="begin"/>
        </w:r>
        <w:r w:rsidR="009D2D6D" w:rsidRPr="009D2D6D">
          <w:rPr>
            <w:rFonts w:ascii="Times New Roman" w:hAnsi="Times New Roman" w:cs="Times New Roman"/>
            <w:b w:val="0"/>
            <w:webHidden/>
            <w:sz w:val="26"/>
            <w:u w:color="000000"/>
          </w:rPr>
          <w:instrText xml:space="preserve"> PAGEREF _Toc147230985 \h </w:instrText>
        </w:r>
        <w:r w:rsidR="009D2D6D" w:rsidRPr="009D2D6D">
          <w:rPr>
            <w:rFonts w:ascii="Times New Roman" w:hAnsi="Times New Roman" w:cs="Times New Roman"/>
            <w:b w:val="0"/>
            <w:webHidden/>
            <w:sz w:val="26"/>
            <w:u w:color="000000"/>
          </w:rPr>
        </w:r>
        <w:r w:rsidR="009D2D6D" w:rsidRPr="009D2D6D">
          <w:rPr>
            <w:rFonts w:ascii="Times New Roman" w:hAnsi="Times New Roman" w:cs="Times New Roman"/>
            <w:b w:val="0"/>
            <w:webHidden/>
            <w:sz w:val="26"/>
            <w:u w:color="000000"/>
          </w:rPr>
          <w:fldChar w:fldCharType="separate"/>
        </w:r>
        <w:r w:rsidR="009D2D6D">
          <w:rPr>
            <w:rFonts w:ascii="Times New Roman" w:hAnsi="Times New Roman" w:cs="Times New Roman"/>
            <w:b w:val="0"/>
            <w:webHidden/>
            <w:sz w:val="26"/>
            <w:u w:color="000000"/>
          </w:rPr>
          <w:t>85</w:t>
        </w:r>
        <w:r w:rsidR="009D2D6D" w:rsidRPr="009D2D6D">
          <w:rPr>
            <w:rFonts w:ascii="Times New Roman" w:hAnsi="Times New Roman" w:cs="Times New Roman"/>
            <w:b w:val="0"/>
            <w:webHidden/>
            <w:sz w:val="26"/>
            <w:u w:color="000000"/>
          </w:rPr>
          <w:fldChar w:fldCharType="end"/>
        </w:r>
      </w:hyperlink>
    </w:p>
    <w:p w14:paraId="6F530241" w14:textId="77777777" w:rsidR="009D2D6D" w:rsidRPr="009D2D6D" w:rsidRDefault="009550A9" w:rsidP="009D2D6D">
      <w:pPr>
        <w:pStyle w:val="TOC1"/>
        <w:tabs>
          <w:tab w:val="left" w:leader="dot" w:pos="283"/>
          <w:tab w:val="right" w:leader="dot" w:pos="9061"/>
        </w:tabs>
        <w:jc w:val="both"/>
        <w:rPr>
          <w:rFonts w:ascii="Times New Roman" w:eastAsiaTheme="minorEastAsia" w:hAnsi="Times New Roman" w:cs="Times New Roman"/>
          <w:b w:val="0"/>
          <w:bCs w:val="0"/>
          <w:sz w:val="26"/>
          <w:szCs w:val="22"/>
          <w:u w:color="000000"/>
          <w:lang w:eastAsia="vi-VN"/>
        </w:rPr>
      </w:pPr>
      <w:hyperlink w:anchor="_Toc147230986" w:history="1">
        <w:r w:rsidR="009D2D6D" w:rsidRPr="009D2D6D">
          <w:rPr>
            <w:rStyle w:val="Hyperlink"/>
            <w:rFonts w:ascii="Times New Roman" w:hAnsi="Times New Roman" w:cs="Times New Roman"/>
            <w:b w:val="0"/>
            <w:sz w:val="26"/>
            <w:u w:color="000000"/>
          </w:rPr>
          <w:t>TÀI LIỆU THAM KHẢO</w:t>
        </w:r>
        <w:r w:rsidR="009D2D6D" w:rsidRPr="009D2D6D">
          <w:rPr>
            <w:rFonts w:ascii="Times New Roman" w:hAnsi="Times New Roman" w:cs="Times New Roman"/>
            <w:b w:val="0"/>
            <w:webHidden/>
            <w:sz w:val="26"/>
            <w:u w:color="000000"/>
          </w:rPr>
          <w:tab/>
        </w:r>
        <w:r w:rsidR="009D2D6D" w:rsidRPr="009D2D6D">
          <w:rPr>
            <w:rFonts w:ascii="Times New Roman" w:hAnsi="Times New Roman" w:cs="Times New Roman"/>
            <w:b w:val="0"/>
            <w:webHidden/>
            <w:sz w:val="26"/>
            <w:u w:color="000000"/>
          </w:rPr>
          <w:fldChar w:fldCharType="begin"/>
        </w:r>
        <w:r w:rsidR="009D2D6D" w:rsidRPr="009D2D6D">
          <w:rPr>
            <w:rFonts w:ascii="Times New Roman" w:hAnsi="Times New Roman" w:cs="Times New Roman"/>
            <w:b w:val="0"/>
            <w:webHidden/>
            <w:sz w:val="26"/>
            <w:u w:color="000000"/>
          </w:rPr>
          <w:instrText xml:space="preserve"> PAGEREF _Toc147230986 \h </w:instrText>
        </w:r>
        <w:r w:rsidR="009D2D6D" w:rsidRPr="009D2D6D">
          <w:rPr>
            <w:rFonts w:ascii="Times New Roman" w:hAnsi="Times New Roman" w:cs="Times New Roman"/>
            <w:b w:val="0"/>
            <w:webHidden/>
            <w:sz w:val="26"/>
            <w:u w:color="000000"/>
          </w:rPr>
        </w:r>
        <w:r w:rsidR="009D2D6D" w:rsidRPr="009D2D6D">
          <w:rPr>
            <w:rFonts w:ascii="Times New Roman" w:hAnsi="Times New Roman" w:cs="Times New Roman"/>
            <w:b w:val="0"/>
            <w:webHidden/>
            <w:sz w:val="26"/>
            <w:u w:color="000000"/>
          </w:rPr>
          <w:fldChar w:fldCharType="separate"/>
        </w:r>
        <w:r w:rsidR="009D2D6D">
          <w:rPr>
            <w:rFonts w:ascii="Times New Roman" w:hAnsi="Times New Roman" w:cs="Times New Roman"/>
            <w:b w:val="0"/>
            <w:webHidden/>
            <w:sz w:val="26"/>
            <w:u w:color="000000"/>
          </w:rPr>
          <w:t>87</w:t>
        </w:r>
        <w:r w:rsidR="009D2D6D" w:rsidRPr="009D2D6D">
          <w:rPr>
            <w:rFonts w:ascii="Times New Roman" w:hAnsi="Times New Roman" w:cs="Times New Roman"/>
            <w:b w:val="0"/>
            <w:webHidden/>
            <w:sz w:val="26"/>
            <w:u w:color="000000"/>
          </w:rPr>
          <w:fldChar w:fldCharType="end"/>
        </w:r>
      </w:hyperlink>
    </w:p>
    <w:p w14:paraId="5E8A757E" w14:textId="6E70E300" w:rsidR="009D2D6D" w:rsidRPr="009D2D6D" w:rsidRDefault="009550A9" w:rsidP="009D2D6D">
      <w:pPr>
        <w:pStyle w:val="TOC1"/>
        <w:tabs>
          <w:tab w:val="right" w:leader="dot" w:pos="9061"/>
        </w:tabs>
        <w:jc w:val="both"/>
        <w:rPr>
          <w:rFonts w:ascii="Times New Roman" w:eastAsiaTheme="minorEastAsia" w:hAnsi="Times New Roman" w:cs="Times New Roman"/>
          <w:b w:val="0"/>
          <w:bCs w:val="0"/>
          <w:sz w:val="26"/>
          <w:szCs w:val="22"/>
          <w:u w:color="000000"/>
          <w:lang w:eastAsia="vi-VN"/>
        </w:rPr>
      </w:pPr>
      <w:hyperlink w:anchor="_Toc147230987" w:history="1">
        <w:r w:rsidR="009D2D6D" w:rsidRPr="009D2D6D">
          <w:rPr>
            <w:rStyle w:val="Hyperlink"/>
            <w:rFonts w:ascii="Times New Roman" w:eastAsiaTheme="majorEastAsia" w:hAnsi="Times New Roman" w:cs="Times New Roman"/>
            <w:b w:val="0"/>
            <w:sz w:val="26"/>
            <w:u w:color="000000"/>
            <w:lang w:eastAsia="ja-JP"/>
          </w:rPr>
          <w:t>NHẬN XÉT CỦA GIÁO VIÊN HƯỚNG DẪN</w:t>
        </w:r>
        <w:r w:rsidR="009D2D6D">
          <w:rPr>
            <w:rStyle w:val="Hyperlink"/>
            <w:rFonts w:ascii="Times New Roman" w:eastAsiaTheme="majorEastAsia" w:hAnsi="Times New Roman" w:cs="Times New Roman"/>
            <w:b w:val="0"/>
            <w:sz w:val="26"/>
            <w:u w:color="000000"/>
            <w:lang w:val="en-US" w:eastAsia="ja-JP"/>
          </w:rPr>
          <w:tab/>
        </w:r>
        <w:r w:rsidR="009D2D6D" w:rsidRPr="009D2D6D">
          <w:rPr>
            <w:rFonts w:ascii="Times New Roman" w:hAnsi="Times New Roman" w:cs="Times New Roman"/>
            <w:b w:val="0"/>
            <w:webHidden/>
            <w:sz w:val="26"/>
            <w:u w:color="000000"/>
          </w:rPr>
          <w:fldChar w:fldCharType="begin"/>
        </w:r>
        <w:r w:rsidR="009D2D6D" w:rsidRPr="009D2D6D">
          <w:rPr>
            <w:rFonts w:ascii="Times New Roman" w:hAnsi="Times New Roman" w:cs="Times New Roman"/>
            <w:b w:val="0"/>
            <w:webHidden/>
            <w:sz w:val="26"/>
            <w:u w:color="000000"/>
          </w:rPr>
          <w:instrText xml:space="preserve"> PAGEREF _Toc147230987 \h </w:instrText>
        </w:r>
        <w:r w:rsidR="009D2D6D" w:rsidRPr="009D2D6D">
          <w:rPr>
            <w:rFonts w:ascii="Times New Roman" w:hAnsi="Times New Roman" w:cs="Times New Roman"/>
            <w:b w:val="0"/>
            <w:webHidden/>
            <w:sz w:val="26"/>
            <w:u w:color="000000"/>
          </w:rPr>
        </w:r>
        <w:r w:rsidR="009D2D6D" w:rsidRPr="009D2D6D">
          <w:rPr>
            <w:rFonts w:ascii="Times New Roman" w:hAnsi="Times New Roman" w:cs="Times New Roman"/>
            <w:b w:val="0"/>
            <w:webHidden/>
            <w:sz w:val="26"/>
            <w:u w:color="000000"/>
          </w:rPr>
          <w:fldChar w:fldCharType="separate"/>
        </w:r>
        <w:r w:rsidR="009D2D6D">
          <w:rPr>
            <w:rFonts w:ascii="Times New Roman" w:hAnsi="Times New Roman" w:cs="Times New Roman"/>
            <w:b w:val="0"/>
            <w:webHidden/>
            <w:sz w:val="26"/>
            <w:u w:color="000000"/>
          </w:rPr>
          <w:t>88</w:t>
        </w:r>
        <w:r w:rsidR="009D2D6D" w:rsidRPr="009D2D6D">
          <w:rPr>
            <w:rFonts w:ascii="Times New Roman" w:hAnsi="Times New Roman" w:cs="Times New Roman"/>
            <w:b w:val="0"/>
            <w:webHidden/>
            <w:sz w:val="26"/>
            <w:u w:color="000000"/>
          </w:rPr>
          <w:fldChar w:fldCharType="end"/>
        </w:r>
      </w:hyperlink>
    </w:p>
    <w:p w14:paraId="7E7EC981" w14:textId="049B5688" w:rsidR="009D2D6D" w:rsidRDefault="009D2D6D" w:rsidP="009D2D6D">
      <w:pPr>
        <w:spacing w:after="0" w:line="360" w:lineRule="auto"/>
        <w:jc w:val="both"/>
        <w:rPr>
          <w:rFonts w:cs="Times New Roman"/>
          <w:b/>
          <w:bCs/>
          <w:caps/>
          <w:szCs w:val="26"/>
          <w:lang w:val="en-US"/>
        </w:rPr>
      </w:pPr>
      <w:r w:rsidRPr="009D2D6D">
        <w:rPr>
          <w:rFonts w:cs="Times New Roman"/>
          <w:bCs/>
          <w:szCs w:val="26"/>
          <w:u w:color="000000"/>
          <w:lang w:val="en-US"/>
        </w:rPr>
        <w:fldChar w:fldCharType="end"/>
      </w:r>
    </w:p>
    <w:p w14:paraId="610546CF" w14:textId="77777777" w:rsidR="009D2D6D" w:rsidRDefault="009D2D6D" w:rsidP="001D441F">
      <w:pPr>
        <w:rPr>
          <w:rFonts w:cs="Times New Roman"/>
          <w:b/>
          <w:bCs/>
          <w:caps/>
          <w:szCs w:val="26"/>
          <w:lang w:val="en-US"/>
        </w:rPr>
      </w:pPr>
    </w:p>
    <w:p w14:paraId="0E8A29DE" w14:textId="0725A377" w:rsidR="009D2D6D" w:rsidRDefault="009D2D6D" w:rsidP="009D2D6D">
      <w:pPr>
        <w:spacing w:after="0" w:line="360" w:lineRule="auto"/>
        <w:jc w:val="center"/>
        <w:outlineLvl w:val="0"/>
        <w:rPr>
          <w:rFonts w:eastAsiaTheme="majorEastAsia" w:cs="Times New Roman"/>
          <w:b/>
          <w:caps/>
          <w:szCs w:val="26"/>
          <w:lang w:eastAsia="ja-JP"/>
        </w:rPr>
      </w:pPr>
      <w:r>
        <w:rPr>
          <w:rFonts w:cs="Times New Roman"/>
          <w:bCs/>
          <w:caps/>
          <w:szCs w:val="26"/>
        </w:rPr>
        <w:br w:type="page"/>
      </w:r>
    </w:p>
    <w:p w14:paraId="77219324" w14:textId="6E174A4C" w:rsidR="00742242" w:rsidRPr="009D2D6D" w:rsidRDefault="00742242" w:rsidP="009D2D6D">
      <w:pPr>
        <w:pStyle w:val="Heading1"/>
        <w:keepNext w:val="0"/>
        <w:keepLines w:val="0"/>
        <w:spacing w:before="0" w:line="360" w:lineRule="auto"/>
        <w:jc w:val="center"/>
        <w:rPr>
          <w:rFonts w:ascii="Times New Roman" w:hAnsi="Times New Roman" w:cs="Times New Roman"/>
          <w:bCs w:val="0"/>
          <w:caps/>
          <w:color w:val="auto"/>
          <w:sz w:val="26"/>
          <w:szCs w:val="26"/>
        </w:rPr>
      </w:pPr>
      <w:bookmarkStart w:id="35" w:name="_Toc147230928"/>
      <w:r w:rsidRPr="009D2D6D">
        <w:rPr>
          <w:rFonts w:ascii="Times New Roman" w:hAnsi="Times New Roman" w:cs="Times New Roman"/>
          <w:bCs w:val="0"/>
          <w:caps/>
          <w:color w:val="auto"/>
          <w:sz w:val="26"/>
          <w:szCs w:val="26"/>
        </w:rPr>
        <w:lastRenderedPageBreak/>
        <w:t>GIỚI THIỆU</w:t>
      </w:r>
      <w:bookmarkEnd w:id="1"/>
      <w:bookmarkEnd w:id="35"/>
    </w:p>
    <w:p w14:paraId="5AF20362" w14:textId="109A76DA" w:rsidR="00742242" w:rsidRPr="009D2D6D" w:rsidRDefault="00742242"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Các ứng dụng Web càng ngày càng phát triển mạnh mẽ nhằm đáp ứng tối đa những nhu cầu của người dùng và dần trở thành nền tảng kết nối thông tin thiết yếu trong nhiều doanh nghiệp, đóng vai trò quyết định của thương mại điện tử, trao đổi thông tin. Để có thể đạt được điều này, các ứng dụng Web cần phải có hiệu năng cao, đáng tin cậy,…Việc đưa ra một ứng dụng Web hoàn hảo cho những người đang và sẽ sử dụng ứng dụng đã trở thành một thách thức chính trong đảm bảo chất lượng phần mềm. Sự phức tạp, tính linh hoạt và sự phụ thuộc của các ứng dụng vào một dịch vụ với nhiều người sử dụng trên các nền tảng khác nhau (hệ điều hành, trình duyệt,…) là một thách thức mà các nhà phát triển website phải đối mặt. Điều này dẫn tới việc kiểm thử ứng dụng Web trở nên thiết yếu đối với các dự án phần mềm và cần phải có những phương pháp đặc biệt khác với phần mềm truyền thống.</w:t>
      </w:r>
    </w:p>
    <w:p w14:paraId="1178AE28" w14:textId="10CE3256" w:rsidR="00742242" w:rsidRPr="009D2D6D" w:rsidRDefault="00742242"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Trong khi đó, để tạo ra sản phẩm công nghệ thông tin hay phần mềm có chất lượng thì hoạt động kiểm thử phần mềm đóng vai trò quan trọng. Tuy nhiên, kiểm thử thủ công lại chiếm đến hơn 40% thời gian, kinh phí và nguồn nhân lực phát triển dự án phần mềm[1]. Do vậy, một loạt các công cụ hỗ trợ kiểm thử đơn vị (như TestNG, JUnit, NUnit, TagUnit, JBehave,…), kiểm thử chức năng (như Selenium, Quicktest professional, IBM Rational Functional tester,…), kiểm thử hiệu năng (như Jmeter, OpenSTA, Load runner,...) đã ra đời. Trong đó, Selenium là một công cụ kiểm thử tự động cho các ứng dụng Web, có thể kiểm thử trên nhiều trình duyệt, hỗ trợ nhiều ngôn ngữ lập trình, giao tiếp được với các công cụ kiểm thử khác như JUnit, TestNG (với Java) hay NUnit (với C#) và đặc biệt công cụ này là một bộ mã nguồn mở, do đó các tổ chức không cần tốn kinh phí mua bản quyền. Xuất phát từ thực tế đó, </w:t>
      </w:r>
      <w:r w:rsidR="005C7794" w:rsidRPr="009D2D6D">
        <w:rPr>
          <w:rFonts w:asciiTheme="majorHAnsi" w:hAnsiTheme="majorHAnsi" w:cstheme="majorHAnsi"/>
          <w:szCs w:val="26"/>
          <w:lang w:val="en-US"/>
        </w:rPr>
        <w:t>nhóm</w:t>
      </w:r>
      <w:r w:rsidRPr="009D2D6D">
        <w:rPr>
          <w:rFonts w:asciiTheme="majorHAnsi" w:hAnsiTheme="majorHAnsi" w:cstheme="majorHAnsi"/>
          <w:szCs w:val="26"/>
        </w:rPr>
        <w:t xml:space="preserve"> đã chọn đề tài: “Kiểm thử webs</w:t>
      </w:r>
      <w:del w:id="36" w:author="kiemlongJr" w:date="2023-09-26T21:45:00Z">
        <w:r w:rsidRPr="009D2D6D" w:rsidDel="008565D0">
          <w:rPr>
            <w:rFonts w:asciiTheme="majorHAnsi" w:hAnsiTheme="majorHAnsi" w:cstheme="majorHAnsi"/>
            <w:szCs w:val="26"/>
          </w:rPr>
          <w:delText>t</w:delText>
        </w:r>
      </w:del>
      <w:r w:rsidRPr="009D2D6D">
        <w:rPr>
          <w:rFonts w:asciiTheme="majorHAnsi" w:hAnsiTheme="majorHAnsi" w:cstheme="majorHAnsi"/>
          <w:szCs w:val="26"/>
        </w:rPr>
        <w:t>i</w:t>
      </w:r>
      <w:ins w:id="37" w:author="kiemlongJr" w:date="2023-09-26T21:45:00Z">
        <w:r w:rsidR="008565D0" w:rsidRPr="009D2D6D">
          <w:rPr>
            <w:rFonts w:asciiTheme="majorHAnsi" w:hAnsiTheme="majorHAnsi" w:cstheme="majorHAnsi"/>
            <w:szCs w:val="26"/>
            <w:lang w:val="en-US"/>
          </w:rPr>
          <w:t>t</w:t>
        </w:r>
      </w:ins>
      <w:r w:rsidRPr="009D2D6D">
        <w:rPr>
          <w:rFonts w:asciiTheme="majorHAnsi" w:hAnsiTheme="majorHAnsi" w:cstheme="majorHAnsi"/>
          <w:szCs w:val="26"/>
        </w:rPr>
        <w:t>e hàng xách tay xuất xứ Úc” với mong muốn có được cái nhìn xác thực, rõ ràng hơn về kiểm thử phần mềm và tiếp cận được với công cụ kiểm thử tự động Selenium để làm tiền đề cho định hướng tương lai khi tốt nghiệp Đại học sẽ trở thành một kỹ sư kiểm thử phần mềm.</w:t>
      </w:r>
    </w:p>
    <w:p w14:paraId="5DBDE90E" w14:textId="129A1C8B" w:rsidR="00742242" w:rsidRPr="009D2D6D" w:rsidRDefault="00742242"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Mục tiêu </w:t>
      </w:r>
      <w:r w:rsidR="0031355C" w:rsidRPr="009D2D6D">
        <w:rPr>
          <w:rFonts w:asciiTheme="majorHAnsi" w:hAnsiTheme="majorHAnsi" w:cstheme="majorHAnsi"/>
          <w:szCs w:val="26"/>
        </w:rPr>
        <w:t>đề tài</w:t>
      </w:r>
    </w:p>
    <w:p w14:paraId="59A2A496" w14:textId="516DB601" w:rsidR="00742242" w:rsidRPr="009D2D6D" w:rsidRDefault="0031355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Đề tài</w:t>
      </w:r>
      <w:r w:rsidR="00742242" w:rsidRPr="009D2D6D">
        <w:rPr>
          <w:rFonts w:asciiTheme="majorHAnsi" w:hAnsiTheme="majorHAnsi" w:cstheme="majorHAnsi"/>
          <w:szCs w:val="26"/>
        </w:rPr>
        <w:t xml:space="preserve"> được thực hiện nhằm mục đích tìm hiểu về kiểm thử phần mềm, kiểm thử tự động phần mềm, đặc biệt là kiểm thử các ứng dụng Web và các công cụ kiểm thử tự động. </w:t>
      </w:r>
      <w:r w:rsidRPr="009D2D6D">
        <w:rPr>
          <w:rFonts w:asciiTheme="majorHAnsi" w:hAnsiTheme="majorHAnsi" w:cstheme="majorHAnsi"/>
          <w:szCs w:val="26"/>
        </w:rPr>
        <w:t>Đề tài</w:t>
      </w:r>
      <w:r w:rsidR="00742242" w:rsidRPr="009D2D6D">
        <w:rPr>
          <w:rFonts w:asciiTheme="majorHAnsi" w:hAnsiTheme="majorHAnsi" w:cstheme="majorHAnsi"/>
          <w:szCs w:val="26"/>
        </w:rPr>
        <w:t xml:space="preserve"> tập trung nghiên cứu vai trò, phương pháp cũng như ứng dụng của Selenium </w:t>
      </w:r>
      <w:r w:rsidR="00742242" w:rsidRPr="009D2D6D">
        <w:rPr>
          <w:rFonts w:asciiTheme="majorHAnsi" w:hAnsiTheme="majorHAnsi" w:cstheme="majorHAnsi"/>
          <w:szCs w:val="26"/>
        </w:rPr>
        <w:lastRenderedPageBreak/>
        <w:t xml:space="preserve">IDE trong việc kiểm thử ứng dụng Web. Từ đó, thực hiện phân tích, xây dựng các test case cho các chức năng của một website; tạo các test script từ các test case để kiểm tra khả năng thực hiện đúng và đủ của từng chức năng. Kết quả kiểm thử góp phần đánh giá được chất lượng của Website đó. Với mục đặt ra như trên, những nội dung và kết quả chính của </w:t>
      </w:r>
      <w:r w:rsidRPr="009D2D6D">
        <w:rPr>
          <w:rFonts w:asciiTheme="majorHAnsi" w:hAnsiTheme="majorHAnsi" w:cstheme="majorHAnsi"/>
          <w:szCs w:val="26"/>
        </w:rPr>
        <w:t>đề tài</w:t>
      </w:r>
      <w:r w:rsidR="00742242" w:rsidRPr="009D2D6D">
        <w:rPr>
          <w:rFonts w:asciiTheme="majorHAnsi" w:hAnsiTheme="majorHAnsi" w:cstheme="majorHAnsi"/>
          <w:szCs w:val="26"/>
        </w:rPr>
        <w:t xml:space="preserve"> được trình bày trong </w:t>
      </w:r>
      <w:r w:rsidR="00295342" w:rsidRPr="009D2D6D">
        <w:rPr>
          <w:rFonts w:asciiTheme="majorHAnsi" w:hAnsiTheme="majorHAnsi" w:cstheme="majorHAnsi"/>
          <w:szCs w:val="26"/>
          <w:lang w:val="en-US"/>
        </w:rPr>
        <w:t>năm</w:t>
      </w:r>
      <w:r w:rsidR="00742242" w:rsidRPr="009D2D6D">
        <w:rPr>
          <w:rFonts w:asciiTheme="majorHAnsi" w:hAnsiTheme="majorHAnsi" w:cstheme="majorHAnsi"/>
          <w:szCs w:val="26"/>
        </w:rPr>
        <w:t xml:space="preserve"> phần như sau:</w:t>
      </w:r>
    </w:p>
    <w:p w14:paraId="4F90FAEA" w14:textId="20155C59" w:rsidR="00742242" w:rsidRPr="009D2D6D" w:rsidRDefault="00742242" w:rsidP="009D2D6D">
      <w:pPr>
        <w:tabs>
          <w:tab w:val="left" w:pos="992"/>
        </w:tabs>
        <w:spacing w:after="0" w:line="360" w:lineRule="auto"/>
        <w:ind w:firstLine="720"/>
        <w:jc w:val="both"/>
        <w:rPr>
          <w:rFonts w:asciiTheme="majorHAnsi" w:hAnsiTheme="majorHAnsi" w:cstheme="majorHAnsi"/>
          <w:b/>
          <w:szCs w:val="26"/>
        </w:rPr>
      </w:pPr>
      <w:r w:rsidRPr="009D2D6D">
        <w:rPr>
          <w:rFonts w:asciiTheme="majorHAnsi" w:hAnsiTheme="majorHAnsi" w:cstheme="majorHAnsi"/>
          <w:b/>
          <w:szCs w:val="26"/>
        </w:rPr>
        <w:t xml:space="preserve">Chương </w:t>
      </w:r>
      <w:r w:rsidRPr="009D2D6D">
        <w:rPr>
          <w:rFonts w:asciiTheme="majorHAnsi" w:hAnsiTheme="majorHAnsi" w:cstheme="majorHAnsi"/>
          <w:b/>
          <w:szCs w:val="26"/>
          <w:lang w:val="en-US"/>
        </w:rPr>
        <w:t>I</w:t>
      </w:r>
      <w:r w:rsidRPr="009D2D6D">
        <w:rPr>
          <w:rFonts w:asciiTheme="majorHAnsi" w:hAnsiTheme="majorHAnsi" w:cstheme="majorHAnsi"/>
          <w:b/>
          <w:szCs w:val="26"/>
        </w:rPr>
        <w:t xml:space="preserve">: </w:t>
      </w:r>
      <w:r w:rsidR="0048528B" w:rsidRPr="009D2D6D">
        <w:rPr>
          <w:rFonts w:asciiTheme="majorHAnsi" w:hAnsiTheme="majorHAnsi" w:cstheme="majorHAnsi"/>
          <w:b/>
          <w:szCs w:val="26"/>
        </w:rPr>
        <w:t>CƠ SỞ LÝ THUYẾT</w:t>
      </w:r>
      <w:r w:rsidRPr="009D2D6D">
        <w:rPr>
          <w:rFonts w:asciiTheme="majorHAnsi" w:hAnsiTheme="majorHAnsi" w:cstheme="majorHAnsi"/>
          <w:b/>
          <w:szCs w:val="26"/>
        </w:rPr>
        <w:t xml:space="preserve">: </w:t>
      </w:r>
      <w:r w:rsidRPr="009D2D6D">
        <w:rPr>
          <w:rFonts w:asciiTheme="majorHAnsi" w:hAnsiTheme="majorHAnsi" w:cstheme="majorHAnsi"/>
          <w:szCs w:val="26"/>
        </w:rPr>
        <w:t>Giới thiệu kiến thức lý thuyết về kiểm thử phần mềm và kiểm thử tự động.</w:t>
      </w:r>
    </w:p>
    <w:p w14:paraId="07F6B67B" w14:textId="25D23E93" w:rsidR="00742242" w:rsidRPr="009D2D6D" w:rsidRDefault="00742242" w:rsidP="009D2D6D">
      <w:pPr>
        <w:tabs>
          <w:tab w:val="left" w:pos="992"/>
        </w:tabs>
        <w:spacing w:after="0" w:line="360" w:lineRule="auto"/>
        <w:ind w:firstLine="720"/>
        <w:jc w:val="both"/>
        <w:rPr>
          <w:rFonts w:asciiTheme="majorHAnsi" w:hAnsiTheme="majorHAnsi" w:cstheme="majorHAnsi"/>
          <w:b/>
          <w:szCs w:val="26"/>
        </w:rPr>
      </w:pPr>
      <w:r w:rsidRPr="009D2D6D">
        <w:rPr>
          <w:rFonts w:asciiTheme="majorHAnsi" w:hAnsiTheme="majorHAnsi" w:cstheme="majorHAnsi"/>
          <w:b/>
          <w:szCs w:val="26"/>
        </w:rPr>
        <w:t xml:space="preserve">Chương </w:t>
      </w:r>
      <w:r w:rsidRPr="009D2D6D">
        <w:rPr>
          <w:rFonts w:asciiTheme="majorHAnsi" w:hAnsiTheme="majorHAnsi" w:cstheme="majorHAnsi"/>
          <w:b/>
          <w:szCs w:val="26"/>
          <w:lang w:val="en-US"/>
        </w:rPr>
        <w:t>II</w:t>
      </w:r>
      <w:r w:rsidRPr="009D2D6D">
        <w:rPr>
          <w:rFonts w:asciiTheme="majorHAnsi" w:hAnsiTheme="majorHAnsi" w:cstheme="majorHAnsi"/>
          <w:b/>
          <w:szCs w:val="26"/>
        </w:rPr>
        <w:t xml:space="preserve">: </w:t>
      </w:r>
      <w:r w:rsidR="0048528B" w:rsidRPr="009D2D6D">
        <w:rPr>
          <w:rFonts w:asciiTheme="majorHAnsi" w:hAnsiTheme="majorHAnsi" w:cstheme="majorHAnsi"/>
          <w:b/>
          <w:szCs w:val="26"/>
        </w:rPr>
        <w:t>LẬP KẾ HOẠCH TEST</w:t>
      </w:r>
      <w:r w:rsidRPr="009D2D6D">
        <w:rPr>
          <w:rFonts w:asciiTheme="majorHAnsi" w:hAnsiTheme="majorHAnsi" w:cstheme="majorHAnsi"/>
          <w:b/>
          <w:szCs w:val="26"/>
        </w:rPr>
        <w:t xml:space="preserve">: </w:t>
      </w:r>
      <w:r w:rsidRPr="009D2D6D">
        <w:rPr>
          <w:rFonts w:asciiTheme="majorHAnsi" w:hAnsiTheme="majorHAnsi" w:cstheme="majorHAnsi"/>
          <w:szCs w:val="26"/>
        </w:rPr>
        <w:t>Xem xét quá trình lập kế hoạch kiểm thử và phân tích rủi ro.</w:t>
      </w:r>
    </w:p>
    <w:p w14:paraId="1EC34D80" w14:textId="5C5AACB6" w:rsidR="00742242" w:rsidRPr="009D2D6D" w:rsidRDefault="00742242" w:rsidP="009D2D6D">
      <w:pPr>
        <w:tabs>
          <w:tab w:val="left" w:pos="992"/>
        </w:tabs>
        <w:spacing w:after="0" w:line="360" w:lineRule="auto"/>
        <w:ind w:firstLine="720"/>
        <w:jc w:val="both"/>
        <w:rPr>
          <w:rFonts w:asciiTheme="majorHAnsi" w:hAnsiTheme="majorHAnsi" w:cstheme="majorHAnsi"/>
          <w:b/>
          <w:szCs w:val="26"/>
        </w:rPr>
      </w:pPr>
      <w:r w:rsidRPr="009D2D6D">
        <w:rPr>
          <w:rFonts w:asciiTheme="majorHAnsi" w:hAnsiTheme="majorHAnsi" w:cstheme="majorHAnsi"/>
          <w:b/>
          <w:szCs w:val="26"/>
        </w:rPr>
        <w:t xml:space="preserve">Chương </w:t>
      </w:r>
      <w:r w:rsidRPr="009D2D6D">
        <w:rPr>
          <w:rFonts w:asciiTheme="majorHAnsi" w:hAnsiTheme="majorHAnsi" w:cstheme="majorHAnsi"/>
          <w:b/>
          <w:szCs w:val="26"/>
          <w:lang w:val="en-US"/>
        </w:rPr>
        <w:t>III</w:t>
      </w:r>
      <w:r w:rsidRPr="009D2D6D">
        <w:rPr>
          <w:rFonts w:asciiTheme="majorHAnsi" w:hAnsiTheme="majorHAnsi" w:cstheme="majorHAnsi"/>
          <w:b/>
          <w:szCs w:val="26"/>
        </w:rPr>
        <w:t xml:space="preserve">: </w:t>
      </w:r>
      <w:r w:rsidR="0048528B" w:rsidRPr="009D2D6D">
        <w:rPr>
          <w:rFonts w:asciiTheme="majorHAnsi" w:hAnsiTheme="majorHAnsi" w:cstheme="majorHAnsi"/>
          <w:b/>
          <w:szCs w:val="26"/>
        </w:rPr>
        <w:t>GIỚI THIỆU VỀ CÔNG CỤ KIỂM THỬ TỰ ĐỘNG SELENIUM</w:t>
      </w:r>
      <w:r w:rsidRPr="009D2D6D">
        <w:rPr>
          <w:rFonts w:asciiTheme="majorHAnsi" w:hAnsiTheme="majorHAnsi" w:cstheme="majorHAnsi"/>
          <w:b/>
          <w:szCs w:val="26"/>
        </w:rPr>
        <w:t xml:space="preserve">: </w:t>
      </w:r>
      <w:r w:rsidRPr="009D2D6D">
        <w:rPr>
          <w:rFonts w:asciiTheme="majorHAnsi" w:hAnsiTheme="majorHAnsi" w:cstheme="majorHAnsi"/>
          <w:szCs w:val="26"/>
        </w:rPr>
        <w:t>Trình bày về công cụ Selenium và cách sử dụng nó để kiểm thử ứng dụng web.</w:t>
      </w:r>
    </w:p>
    <w:p w14:paraId="4580DF8C" w14:textId="0580FC5A" w:rsidR="00742242" w:rsidRPr="009D2D6D" w:rsidRDefault="00742242" w:rsidP="009D2D6D">
      <w:pPr>
        <w:tabs>
          <w:tab w:val="left" w:pos="992"/>
        </w:tabs>
        <w:spacing w:after="0" w:line="360" w:lineRule="auto"/>
        <w:ind w:firstLine="720"/>
        <w:jc w:val="both"/>
        <w:rPr>
          <w:rFonts w:asciiTheme="majorHAnsi" w:hAnsiTheme="majorHAnsi" w:cstheme="majorHAnsi"/>
          <w:b/>
          <w:szCs w:val="26"/>
        </w:rPr>
      </w:pPr>
      <w:r w:rsidRPr="009D2D6D">
        <w:rPr>
          <w:rFonts w:asciiTheme="majorHAnsi" w:hAnsiTheme="majorHAnsi" w:cstheme="majorHAnsi"/>
          <w:b/>
          <w:szCs w:val="26"/>
        </w:rPr>
        <w:t xml:space="preserve">Chương </w:t>
      </w:r>
      <w:r w:rsidRPr="009D2D6D">
        <w:rPr>
          <w:rFonts w:asciiTheme="majorHAnsi" w:hAnsiTheme="majorHAnsi" w:cstheme="majorHAnsi"/>
          <w:b/>
          <w:szCs w:val="26"/>
          <w:lang w:val="en-US"/>
        </w:rPr>
        <w:t>IV</w:t>
      </w:r>
      <w:r w:rsidRPr="009D2D6D">
        <w:rPr>
          <w:rFonts w:asciiTheme="majorHAnsi" w:hAnsiTheme="majorHAnsi" w:cstheme="majorHAnsi"/>
          <w:b/>
          <w:szCs w:val="26"/>
        </w:rPr>
        <w:t xml:space="preserve">. </w:t>
      </w:r>
      <w:r w:rsidR="0048528B" w:rsidRPr="009D2D6D">
        <w:rPr>
          <w:rFonts w:asciiTheme="majorHAnsi" w:hAnsiTheme="majorHAnsi" w:cstheme="majorHAnsi"/>
          <w:b/>
          <w:szCs w:val="26"/>
        </w:rPr>
        <w:t>GIỚI THIỆU VỀ WEBSITE HANGUCTHOMDANG.COM</w:t>
      </w:r>
      <w:r w:rsidRPr="009D2D6D">
        <w:rPr>
          <w:rFonts w:asciiTheme="majorHAnsi" w:hAnsiTheme="majorHAnsi" w:cstheme="majorHAnsi"/>
          <w:b/>
          <w:szCs w:val="26"/>
        </w:rPr>
        <w:t xml:space="preserve">: </w:t>
      </w:r>
      <w:r w:rsidRPr="009D2D6D">
        <w:rPr>
          <w:rFonts w:asciiTheme="majorHAnsi" w:hAnsiTheme="majorHAnsi" w:cstheme="majorHAnsi"/>
          <w:szCs w:val="26"/>
        </w:rPr>
        <w:t xml:space="preserve">Mô tả về trang web cụ thể mà </w:t>
      </w:r>
      <w:r w:rsidR="0031355C" w:rsidRPr="009D2D6D">
        <w:rPr>
          <w:rFonts w:asciiTheme="majorHAnsi" w:hAnsiTheme="majorHAnsi" w:cstheme="majorHAnsi"/>
          <w:szCs w:val="26"/>
        </w:rPr>
        <w:t>đề tài</w:t>
      </w:r>
      <w:r w:rsidRPr="009D2D6D">
        <w:rPr>
          <w:rFonts w:asciiTheme="majorHAnsi" w:hAnsiTheme="majorHAnsi" w:cstheme="majorHAnsi"/>
          <w:szCs w:val="26"/>
        </w:rPr>
        <w:t xml:space="preserve"> sẽ kiểm thử.</w:t>
      </w:r>
    </w:p>
    <w:p w14:paraId="7C0CD29A" w14:textId="3F589834" w:rsidR="00742242" w:rsidRPr="009D2D6D" w:rsidRDefault="00742242"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b/>
          <w:szCs w:val="26"/>
        </w:rPr>
        <w:t xml:space="preserve">Chương </w:t>
      </w:r>
      <w:r w:rsidRPr="009D2D6D">
        <w:rPr>
          <w:rFonts w:asciiTheme="majorHAnsi" w:hAnsiTheme="majorHAnsi" w:cstheme="majorHAnsi"/>
          <w:b/>
          <w:szCs w:val="26"/>
          <w:lang w:val="en-US"/>
        </w:rPr>
        <w:t>V</w:t>
      </w:r>
      <w:r w:rsidRPr="009D2D6D">
        <w:rPr>
          <w:rFonts w:asciiTheme="majorHAnsi" w:hAnsiTheme="majorHAnsi" w:cstheme="majorHAnsi"/>
          <w:b/>
          <w:szCs w:val="26"/>
        </w:rPr>
        <w:t xml:space="preserve">: </w:t>
      </w:r>
      <w:r w:rsidR="0048528B" w:rsidRPr="009D2D6D">
        <w:rPr>
          <w:rFonts w:asciiTheme="majorHAnsi" w:hAnsiTheme="majorHAnsi" w:cstheme="majorHAnsi"/>
          <w:b/>
          <w:szCs w:val="26"/>
        </w:rPr>
        <w:t>BÁO CÁO KẾT QUẢ BUỔI TEST TỔNG THỂ</w:t>
      </w:r>
      <w:r w:rsidRPr="009D2D6D">
        <w:rPr>
          <w:rFonts w:asciiTheme="majorHAnsi" w:hAnsiTheme="majorHAnsi" w:cstheme="majorHAnsi"/>
          <w:b/>
          <w:szCs w:val="26"/>
        </w:rPr>
        <w:t xml:space="preserve">: </w:t>
      </w:r>
      <w:r w:rsidRPr="009D2D6D">
        <w:rPr>
          <w:rFonts w:asciiTheme="majorHAnsi" w:hAnsiTheme="majorHAnsi" w:cstheme="majorHAnsi"/>
          <w:szCs w:val="26"/>
        </w:rPr>
        <w:t>Trình bày kết quả và nhận xét sau quá trình kiểm thử trên trang web.</w:t>
      </w:r>
    </w:p>
    <w:p w14:paraId="0106FB71" w14:textId="1AFC4F98" w:rsidR="00264EAD" w:rsidRPr="009D2D6D" w:rsidRDefault="00742242"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rPr>
        <w:t>Với kinh nghiệm còn hạn chế, cộng thêm thời gian hạn hẹp nên bản báo cáo của chúng em có lẽ chưa được hoàn chỉnh. Chúng em hy vọng nhận được sự góp ý quý báu</w:t>
      </w:r>
      <w:r w:rsidRPr="009D2D6D">
        <w:rPr>
          <w:rFonts w:asciiTheme="majorHAnsi" w:hAnsiTheme="majorHAnsi" w:cstheme="majorHAnsi"/>
          <w:szCs w:val="26"/>
          <w:lang w:val="en-US"/>
        </w:rPr>
        <w:t xml:space="preserve"> củ</w:t>
      </w:r>
      <w:r w:rsidR="00CE2CC6" w:rsidRPr="009D2D6D">
        <w:rPr>
          <w:rFonts w:asciiTheme="majorHAnsi" w:hAnsiTheme="majorHAnsi" w:cstheme="majorHAnsi"/>
          <w:szCs w:val="26"/>
          <w:lang w:val="en-US"/>
        </w:rPr>
        <w:t>a cô để</w:t>
      </w:r>
      <w:r w:rsidRPr="009D2D6D">
        <w:rPr>
          <w:rFonts w:asciiTheme="majorHAnsi" w:hAnsiTheme="majorHAnsi" w:cstheme="majorHAnsi"/>
          <w:szCs w:val="26"/>
          <w:lang w:val="en-US"/>
        </w:rPr>
        <w:t xml:space="preserve"> thực hiện tốt hơn những bài sau</w:t>
      </w:r>
      <w:r w:rsidR="00C96B55" w:rsidRPr="009D2D6D">
        <w:rPr>
          <w:rFonts w:asciiTheme="majorHAnsi" w:hAnsiTheme="majorHAnsi" w:cstheme="majorHAnsi"/>
          <w:szCs w:val="26"/>
          <w:lang w:val="en-US"/>
        </w:rPr>
        <w:t>.</w:t>
      </w:r>
    </w:p>
    <w:p w14:paraId="51B9A488" w14:textId="77777777" w:rsidR="009D2D6D" w:rsidRDefault="009D2D6D">
      <w:pPr>
        <w:spacing w:after="120" w:line="312" w:lineRule="auto"/>
        <w:jc w:val="both"/>
        <w:rPr>
          <w:rFonts w:asciiTheme="majorHAnsi" w:eastAsiaTheme="majorEastAsia" w:hAnsiTheme="majorHAnsi" w:cstheme="majorHAnsi"/>
          <w:b/>
          <w:bCs/>
          <w:color w:val="000000" w:themeColor="text1"/>
          <w:szCs w:val="26"/>
          <w:lang w:eastAsia="ja-JP"/>
        </w:rPr>
      </w:pPr>
      <w:bookmarkStart w:id="38" w:name="_Toc147184061"/>
      <w:r>
        <w:rPr>
          <w:rFonts w:cstheme="majorHAnsi"/>
          <w:color w:val="000000" w:themeColor="text1"/>
          <w:szCs w:val="26"/>
        </w:rPr>
        <w:br w:type="page"/>
      </w:r>
    </w:p>
    <w:p w14:paraId="2A08ADE3" w14:textId="79FBF381" w:rsidR="00A9663E" w:rsidRPr="009D2D6D" w:rsidRDefault="005F225F" w:rsidP="009D2D6D">
      <w:pPr>
        <w:pStyle w:val="Heading1"/>
        <w:keepNext w:val="0"/>
        <w:keepLines w:val="0"/>
        <w:spacing w:before="0" w:line="360" w:lineRule="auto"/>
        <w:jc w:val="center"/>
        <w:rPr>
          <w:rFonts w:ascii="Times New Roman" w:hAnsi="Times New Roman" w:cs="Times New Roman"/>
          <w:caps/>
          <w:color w:val="auto"/>
          <w:sz w:val="26"/>
          <w:szCs w:val="26"/>
        </w:rPr>
      </w:pPr>
      <w:bookmarkStart w:id="39" w:name="_Toc147230929"/>
      <w:r w:rsidRPr="009D2D6D">
        <w:rPr>
          <w:rFonts w:ascii="Times New Roman" w:hAnsi="Times New Roman" w:cs="Times New Roman"/>
          <w:caps/>
          <w:color w:val="auto"/>
          <w:sz w:val="26"/>
          <w:szCs w:val="26"/>
        </w:rPr>
        <w:lastRenderedPageBreak/>
        <w:t>CHƯƠNG I CƠ SỞ LÝ THUYẾT</w:t>
      </w:r>
      <w:bookmarkStart w:id="40" w:name="_Hlk146494636"/>
      <w:bookmarkEnd w:id="38"/>
      <w:bookmarkEnd w:id="39"/>
    </w:p>
    <w:p w14:paraId="7198A465" w14:textId="543C7779" w:rsidR="00FE0541" w:rsidRPr="009D2D6D" w:rsidRDefault="00A9663E" w:rsidP="009D2D6D">
      <w:pPr>
        <w:pStyle w:val="Heading2"/>
        <w:keepLines w:val="0"/>
        <w:tabs>
          <w:tab w:val="left" w:pos="283"/>
          <w:tab w:val="left" w:pos="425"/>
          <w:tab w:val="left" w:pos="454"/>
          <w:tab w:val="left" w:pos="567"/>
        </w:tabs>
        <w:spacing w:before="0"/>
        <w:jc w:val="both"/>
        <w:rPr>
          <w:rFonts w:cs="Times New Roman"/>
          <w:color w:val="C00000"/>
        </w:rPr>
      </w:pPr>
      <w:bookmarkStart w:id="41" w:name="_Toc147184062"/>
      <w:bookmarkStart w:id="42" w:name="_Toc147230930"/>
      <w:r w:rsidRPr="009D2D6D">
        <w:rPr>
          <w:rFonts w:cs="Times New Roman"/>
          <w:color w:val="C00000"/>
          <w:lang w:val="en-US"/>
        </w:rPr>
        <w:t xml:space="preserve">1.1 </w:t>
      </w:r>
      <w:r w:rsidR="00FE0541" w:rsidRPr="009D2D6D">
        <w:rPr>
          <w:rFonts w:cs="Times New Roman"/>
          <w:color w:val="C00000"/>
        </w:rPr>
        <w:t>Kiểm thử phần mềm là gì?</w:t>
      </w:r>
      <w:bookmarkEnd w:id="2"/>
      <w:bookmarkEnd w:id="3"/>
      <w:bookmarkEnd w:id="4"/>
      <w:bookmarkEnd w:id="41"/>
      <w:bookmarkEnd w:id="42"/>
    </w:p>
    <w:p w14:paraId="7444E0D4" w14:textId="59E9DB3C" w:rsidR="00105D05" w:rsidRPr="009D2D6D" w:rsidRDefault="00105D0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Kiểm thử phần mềm có nhiều định nghĩa khác nhau đề xuất bởi nhiều tổ chức hay cá nhân khác nhau. Dưới đây là một số định nghĩa nổi bật:</w:t>
      </w:r>
    </w:p>
    <w:p w14:paraId="63C2B5BD" w14:textId="7B8C60DD" w:rsidR="00105D05" w:rsidRPr="009D2D6D" w:rsidRDefault="00105D0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sym w:font="Symbol" w:char="F0B7"/>
      </w:r>
      <w:r w:rsidRPr="009D2D6D">
        <w:rPr>
          <w:rFonts w:asciiTheme="majorHAnsi" w:hAnsiTheme="majorHAnsi" w:cstheme="majorHAnsi"/>
          <w:szCs w:val="26"/>
        </w:rPr>
        <w:t xml:space="preserve"> Định nghĩa của Myer: “Kiểm thử phần mềm là quá trình thực thi một chương trình với mục đích tìm lỗi.”</w:t>
      </w:r>
    </w:p>
    <w:p w14:paraId="019A2C9D" w14:textId="536CF6D8" w:rsidR="00A9663E" w:rsidRPr="009D2D6D" w:rsidRDefault="00105D05"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rPr>
        <w:sym w:font="Symbol" w:char="F0B7"/>
      </w:r>
      <w:r w:rsidRPr="009D2D6D">
        <w:rPr>
          <w:rFonts w:asciiTheme="majorHAnsi" w:hAnsiTheme="majorHAnsi" w:cstheme="majorHAnsi"/>
          <w:szCs w:val="26"/>
        </w:rPr>
        <w:t xml:space="preserve"> </w:t>
      </w:r>
      <w:r w:rsidR="00C5112C" w:rsidRPr="009D2D6D">
        <w:rPr>
          <w:rFonts w:asciiTheme="majorHAnsi" w:hAnsiTheme="majorHAnsi" w:cstheme="majorHAnsi"/>
          <w:szCs w:val="26"/>
          <w:lang w:val="en-US"/>
        </w:rPr>
        <w:t>Đ</w:t>
      </w:r>
      <w:r w:rsidRPr="009D2D6D">
        <w:rPr>
          <w:rFonts w:asciiTheme="majorHAnsi" w:hAnsiTheme="majorHAnsi" w:cstheme="majorHAnsi"/>
          <w:szCs w:val="26"/>
        </w:rPr>
        <w:t xml:space="preserve">ịnh nghĩa của IEEE:  là </w:t>
      </w:r>
      <w:r w:rsidR="00C5112C" w:rsidRPr="009D2D6D">
        <w:rPr>
          <w:rFonts w:asciiTheme="majorHAnsi" w:hAnsiTheme="majorHAnsi" w:cstheme="majorHAnsi"/>
          <w:szCs w:val="26"/>
          <w:lang w:val="en-US"/>
        </w:rPr>
        <w:t>tiến</w:t>
      </w:r>
      <w:r w:rsidRPr="009D2D6D">
        <w:rPr>
          <w:rFonts w:asciiTheme="majorHAnsi" w:hAnsiTheme="majorHAnsi" w:cstheme="majorHAnsi"/>
          <w:szCs w:val="26"/>
        </w:rPr>
        <w:t xml:space="preserve"> trình vận hành một hệ thống hoặc một thành phần của hệ thống với các điều kiện xác định, nhận xét và ghi lại các kết quả, tạo ra đánh giá về những khía cạnh của hệ thống hay thành phần đó.</w:t>
      </w:r>
    </w:p>
    <w:p w14:paraId="489A0DD7" w14:textId="4CBBE9E2" w:rsidR="00FE0541" w:rsidRPr="009D2D6D" w:rsidRDefault="00A9663E" w:rsidP="009D2D6D">
      <w:pPr>
        <w:pStyle w:val="Heading2"/>
        <w:keepLines w:val="0"/>
        <w:tabs>
          <w:tab w:val="left" w:pos="283"/>
          <w:tab w:val="left" w:pos="425"/>
          <w:tab w:val="left" w:pos="454"/>
          <w:tab w:val="left" w:pos="567"/>
          <w:tab w:val="left" w:pos="992"/>
        </w:tabs>
        <w:spacing w:before="0"/>
        <w:jc w:val="both"/>
        <w:rPr>
          <w:rFonts w:cs="Times New Roman"/>
          <w:bCs w:val="0"/>
          <w:color w:val="C00000"/>
        </w:rPr>
      </w:pPr>
      <w:bookmarkStart w:id="43" w:name="_Toc147184063"/>
      <w:bookmarkStart w:id="44" w:name="_Toc147230931"/>
      <w:r w:rsidRPr="009D2D6D">
        <w:rPr>
          <w:rFonts w:cs="Times New Roman"/>
          <w:bCs w:val="0"/>
          <w:color w:val="C00000"/>
          <w:lang w:val="en-US"/>
        </w:rPr>
        <w:t xml:space="preserve">1.2 </w:t>
      </w:r>
      <w:r w:rsidR="001001ED" w:rsidRPr="009D2D6D">
        <w:rPr>
          <w:rFonts w:cs="Times New Roman"/>
          <w:bCs w:val="0"/>
          <w:color w:val="C00000"/>
          <w:lang w:val="en-US"/>
        </w:rPr>
        <w:t>Lý do phải kiểm thử phần mềm?</w:t>
      </w:r>
      <w:bookmarkEnd w:id="43"/>
      <w:bookmarkEnd w:id="44"/>
    </w:p>
    <w:p w14:paraId="5A8A53F7" w14:textId="77777777" w:rsidR="00DE12CF" w:rsidRPr="009D2D6D" w:rsidRDefault="00DE12CF"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Kiểm thử phần mềm là một phần quan trọng trong quá trình phát triển phần mềm. Dưới đây là một số lý do tại sao kiểm thử phần mềm là cần thiết:</w:t>
      </w:r>
    </w:p>
    <w:p w14:paraId="07C411FC" w14:textId="678DCECE" w:rsidR="00DE12CF" w:rsidRPr="009D2D6D" w:rsidRDefault="00DA0E3E"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00DE12CF" w:rsidRPr="009D2D6D">
        <w:rPr>
          <w:rFonts w:asciiTheme="majorHAnsi" w:hAnsiTheme="majorHAnsi" w:cstheme="majorHAnsi"/>
          <w:szCs w:val="26"/>
        </w:rPr>
        <w:t>Đảm bảo chất lượng: Kiểm thử phần mềm giúp đảm bảo rằng phần mềm hoạt động đúng cách và tuân thủ các yêu cầu cụ thể. Điều này đảm bảo rằng sản phẩm hoàn thành sẽ đáp ứng được nhu cầu của người dùng.</w:t>
      </w:r>
    </w:p>
    <w:p w14:paraId="07F2AF91" w14:textId="4AEF2376" w:rsidR="00DE12CF" w:rsidRPr="009D2D6D" w:rsidRDefault="00DA0E3E"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00DE12CF" w:rsidRPr="009D2D6D">
        <w:rPr>
          <w:rFonts w:asciiTheme="majorHAnsi" w:hAnsiTheme="majorHAnsi" w:cstheme="majorHAnsi"/>
          <w:szCs w:val="26"/>
        </w:rPr>
        <w:t>Phát hiện lỗi và vấn đề: Kiểm thử giúp phát hiện và ghi nhận các lỗi, vấn đề hoặc hành vi không mong muốn trong phần mềm trước khi nó được triển khai. Điều này giúp giảm thiểu rủi ro về việc phần mềm gặp sự cố sau khi đi vào sử dụng.</w:t>
      </w:r>
    </w:p>
    <w:p w14:paraId="0445F7F0" w14:textId="7CBE17C9" w:rsidR="00DE12CF" w:rsidRPr="009D2D6D" w:rsidRDefault="00DA0E3E"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00DE12CF" w:rsidRPr="009D2D6D">
        <w:rPr>
          <w:rFonts w:asciiTheme="majorHAnsi" w:hAnsiTheme="majorHAnsi" w:cstheme="majorHAnsi"/>
          <w:szCs w:val="26"/>
        </w:rPr>
        <w:t>Tiết kiệm thời gian và nguồn lực: Sửa lỗi và vấn đề sau khi phần mềm đã được triển khai có thể tốn thời gian và nguồn lực lớn hơn nhiều so với việc sửa chúng ở giai đoạn kiểm thử. Kiểm thử sớm giúp giảm thiểu các sự cố và tối ưu hóa quy trình phát triển.</w:t>
      </w:r>
    </w:p>
    <w:p w14:paraId="0B4576C0" w14:textId="5052BCF0" w:rsidR="00DE12CF" w:rsidRPr="009D2D6D" w:rsidRDefault="00DA0E3E"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00DE12CF" w:rsidRPr="009D2D6D">
        <w:rPr>
          <w:rFonts w:asciiTheme="majorHAnsi" w:hAnsiTheme="majorHAnsi" w:cstheme="majorHAnsi"/>
          <w:szCs w:val="26"/>
        </w:rPr>
        <w:t>Tăng sự tin cậy: Phần mềm được kiểm thử kỹ lưỡng hơn có xu hướng hoạt động ổn định hơn và ít gặp sự cố. Điều này tạo ra niềm tin cho người dùng và khách hàng, và tạo điều kiện thuận lợi cho sự phát triển dài hạn của sản phẩm.</w:t>
      </w:r>
    </w:p>
    <w:p w14:paraId="02E95EF3" w14:textId="25B979E5" w:rsidR="00DE12CF" w:rsidRPr="009D2D6D" w:rsidRDefault="00DA0E3E"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00DE12CF" w:rsidRPr="009D2D6D">
        <w:rPr>
          <w:rFonts w:asciiTheme="majorHAnsi" w:hAnsiTheme="majorHAnsi" w:cstheme="majorHAnsi"/>
          <w:szCs w:val="26"/>
        </w:rPr>
        <w:t>Cải thiện trải nghiệm người dùng: Kiểm thử giúp đảm bảo rằng phần mềm hoạt động một cách trơn tru và đáp ứng được các kỳ vọng của người dùng. Điều này có thể cải thiện trải nghiệm của họ và tạo ra sự hài lòng.</w:t>
      </w:r>
    </w:p>
    <w:p w14:paraId="4DEC306C" w14:textId="4F17899F" w:rsidR="00DE12CF" w:rsidRPr="009D2D6D" w:rsidRDefault="00DA0E3E"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00DE12CF" w:rsidRPr="009D2D6D">
        <w:rPr>
          <w:rFonts w:asciiTheme="majorHAnsi" w:hAnsiTheme="majorHAnsi" w:cstheme="majorHAnsi"/>
          <w:szCs w:val="26"/>
        </w:rPr>
        <w:t>Tuân thủ quy định và tiêu chuẩn: Trong một số ngành, như y tế hoặc tài chính, việc kiểm thử phần mềm là bắt buộc để đảm bảo tuân thủ các quy định và tiêu chuẩn ngành.</w:t>
      </w:r>
    </w:p>
    <w:p w14:paraId="644909A0" w14:textId="77777777" w:rsidR="00A9663E" w:rsidRPr="009D2D6D" w:rsidRDefault="00DA0E3E"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lastRenderedPageBreak/>
        <w:t xml:space="preserve">- </w:t>
      </w:r>
      <w:r w:rsidR="00DE12CF" w:rsidRPr="009D2D6D">
        <w:rPr>
          <w:rFonts w:asciiTheme="majorHAnsi" w:hAnsiTheme="majorHAnsi" w:cstheme="majorHAnsi"/>
          <w:szCs w:val="26"/>
        </w:rPr>
        <w:t>Tối ưu hóa hiệu suất và bảo mật: Kiểm thử cũng giúp xác định các vấn đề liên quan đến hiệu suất và bảo mật của phần mềm, từ đó có thể thực hiện các điều chỉnh cần thiết để cải thiện chúng.</w:t>
      </w:r>
    </w:p>
    <w:p w14:paraId="077585E4" w14:textId="6B638743" w:rsidR="00FE0541" w:rsidRPr="009D2D6D" w:rsidRDefault="00A9663E" w:rsidP="009D2D6D">
      <w:pPr>
        <w:pStyle w:val="Heading2"/>
        <w:keepLines w:val="0"/>
        <w:tabs>
          <w:tab w:val="left" w:pos="283"/>
          <w:tab w:val="left" w:pos="425"/>
          <w:tab w:val="left" w:pos="454"/>
          <w:tab w:val="left" w:pos="567"/>
          <w:tab w:val="left" w:pos="992"/>
        </w:tabs>
        <w:spacing w:before="0"/>
        <w:jc w:val="both"/>
        <w:rPr>
          <w:rFonts w:cs="Times New Roman"/>
          <w:bCs w:val="0"/>
          <w:color w:val="C00000"/>
        </w:rPr>
      </w:pPr>
      <w:bookmarkStart w:id="45" w:name="_Toc147184064"/>
      <w:bookmarkStart w:id="46" w:name="_Toc147230932"/>
      <w:r w:rsidRPr="009D2D6D">
        <w:rPr>
          <w:rFonts w:cs="Times New Roman"/>
          <w:bCs w:val="0"/>
          <w:color w:val="C00000"/>
          <w:lang w:val="en-US"/>
        </w:rPr>
        <w:t xml:space="preserve">1.3 </w:t>
      </w:r>
      <w:r w:rsidR="00F55F96" w:rsidRPr="009D2D6D">
        <w:rPr>
          <w:rFonts w:cs="Times New Roman"/>
          <w:bCs w:val="0"/>
          <w:color w:val="C00000"/>
          <w:lang w:val="en-US"/>
        </w:rPr>
        <w:t>Vai trò của kiểm thử phần mềm</w:t>
      </w:r>
      <w:bookmarkEnd w:id="45"/>
      <w:bookmarkEnd w:id="46"/>
    </w:p>
    <w:p w14:paraId="316E541E" w14:textId="1646A05A" w:rsidR="00116511" w:rsidRPr="009D2D6D" w:rsidRDefault="0011651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Kiểm thử phần mềm đóng vai  trò  quan trọng trong việc đánh giá và thu được chất lượng cao của sản phẩm phần mềm trong quá trình phát triển. Thông qua chu trình “kiểm thử -  tìm  lỗi - sửa lỗi”, ta hy vọng chất lượng của sản phẩm phần mềm sẽ được cải tiến. Mặt khác, thông qua việc tiến hành kiểm thử mức hệ thống trước khi cho  lưu hành sản phẩm, ta biết được sản phẩm của ta tốt ở mức nào. Vì </w:t>
      </w:r>
      <w:r w:rsidR="00E94FE5" w:rsidRPr="009D2D6D">
        <w:rPr>
          <w:rFonts w:asciiTheme="majorHAnsi" w:hAnsiTheme="majorHAnsi" w:cstheme="majorHAnsi"/>
          <w:szCs w:val="26"/>
          <w:lang w:val="en-US"/>
        </w:rPr>
        <w:t>t</w:t>
      </w:r>
      <w:r w:rsidRPr="009D2D6D">
        <w:rPr>
          <w:rFonts w:asciiTheme="majorHAnsi" w:hAnsiTheme="majorHAnsi" w:cstheme="majorHAnsi"/>
          <w:szCs w:val="26"/>
        </w:rPr>
        <w:t>hế, nhiều tác giả đã mô tả việc kiểm thử phần mềm là một quy trình kiểm chứng để đánh giá và tăng cường chất lượng của sản phẩm phần mềm. Quy trình này gồm hai công việc chính là phân tích  tĩnh và  phân tích  động.</w:t>
      </w:r>
    </w:p>
    <w:p w14:paraId="3793A393" w14:textId="650956BA" w:rsidR="00BF62D3" w:rsidRPr="009D2D6D" w:rsidRDefault="005465F3"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00BF62D3" w:rsidRPr="009D2D6D">
        <w:rPr>
          <w:rFonts w:asciiTheme="majorHAnsi" w:hAnsiTheme="majorHAnsi" w:cstheme="majorHAnsi"/>
          <w:szCs w:val="26"/>
        </w:rPr>
        <w:t xml:space="preserve">Phân tích tĩnh: Việc phân tích tĩnh được tiến hành dựa trên việc khảo sát các tài liệu được xây dựng trong quá trình phát triển sản phẩm như tài liệu đặc tả nhu  cầu người dùng, mô hình phần mềm, hồ sơ thiết kế và mã nguồn phần mềm. Các phương pháp phân tích tĩnh truyền thống bao gồm việc khảo sát đặc tả và mã nguồn cùng các tài liệu thiết kế. Các kỹ thuật khảo sát này sẽ được giới thiệu trong chương 4. Người ta cũng có thể dùng các kỹ thuật phân tích hình thức như kiểm chứng mô hình (model checking) và chứng minh định lý (theorem proving)  để chứng minh tính đúng đắn của thiết kế và mã nguồn. Các kỹ thuật này tương đối phức tạp và nằm ngoài khuôn khổ của cuốn giáo trình này. Công việc này không động đến việc thực thi chương trình mà chỉ duyệt, lý giải về tất cả các hành vi có thể của chương trình khi được thực thi. Tối ưu hóa các chương trình dịch là các ví dụ về phân tích </w:t>
      </w:r>
      <w:r w:rsidRPr="009D2D6D">
        <w:rPr>
          <w:rFonts w:asciiTheme="majorHAnsi" w:hAnsiTheme="majorHAnsi" w:cstheme="majorHAnsi"/>
          <w:szCs w:val="26"/>
        </w:rPr>
        <w:t>tĩnh.</w:t>
      </w:r>
    </w:p>
    <w:p w14:paraId="17F7939E" w14:textId="2E82550B" w:rsidR="00A9663E" w:rsidRPr="009D2D6D" w:rsidRDefault="005465F3"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Phân tích động: Phân tích động liên quan đến việc thực thi chương trình để phát hiện những thất bại có thể có của chương trình, hoặc   quan sát các tính chất nào đó về  hành vi và  hiệu quả (performance).  Vì gần như không thể thực thi chương trình trên tất cả các dữ liệu đầu vào có thể, ta chỉ có thể chọn một tập con các dữ liệu đầu vào để thực thi, gọi là các “ca kiểm thử”. Chọn như thế nào để được các bộ dữ liệu đầu vào hiệu quả (tức là các bộ dữ liệu có xác suất phát hiện thất bại (nếu có) cao hơn là công việc cần suy nghĩ và là nội dung chính của các giáo trình</w:t>
      </w:r>
    </w:p>
    <w:p w14:paraId="4886E0A6" w14:textId="2081E1B1" w:rsidR="00FE0541" w:rsidRPr="009D2D6D" w:rsidRDefault="00A9663E" w:rsidP="009D2D6D">
      <w:pPr>
        <w:pStyle w:val="Heading2"/>
        <w:keepLines w:val="0"/>
        <w:tabs>
          <w:tab w:val="left" w:pos="283"/>
          <w:tab w:val="left" w:pos="425"/>
          <w:tab w:val="left" w:pos="454"/>
          <w:tab w:val="left" w:pos="567"/>
        </w:tabs>
        <w:spacing w:before="0"/>
        <w:jc w:val="both"/>
        <w:rPr>
          <w:rFonts w:cs="Times New Roman"/>
          <w:color w:val="C00000"/>
        </w:rPr>
      </w:pPr>
      <w:bookmarkStart w:id="47" w:name="_Toc147184065"/>
      <w:bookmarkStart w:id="48" w:name="_Toc147230933"/>
      <w:r w:rsidRPr="009D2D6D">
        <w:rPr>
          <w:rFonts w:cs="Times New Roman"/>
          <w:color w:val="C00000"/>
          <w:lang w:val="en-US"/>
        </w:rPr>
        <w:lastRenderedPageBreak/>
        <w:t xml:space="preserve">1.4 </w:t>
      </w:r>
      <w:r w:rsidR="00166B5B" w:rsidRPr="009D2D6D">
        <w:rPr>
          <w:rFonts w:cs="Times New Roman"/>
          <w:color w:val="C00000"/>
          <w:lang w:val="en-US"/>
        </w:rPr>
        <w:t>Mục tiêu của kiểm thử phần mềm</w:t>
      </w:r>
      <w:bookmarkEnd w:id="47"/>
      <w:bookmarkEnd w:id="48"/>
    </w:p>
    <w:p w14:paraId="2458AEF5" w14:textId="59055140" w:rsidR="00347F29" w:rsidRPr="009D2D6D" w:rsidRDefault="00347F2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Mục tiêu của kiểm thử phần mềm là đảm bảo rằng phần mềm hoạt động đúng cách, đáp ứng được yêu cầu của người dùng, và không gặp vấn đề khi được triển khai. Dưới đây là các mục tiêu cụ thể của kiểm thử phần mềm:</w:t>
      </w:r>
    </w:p>
    <w:p w14:paraId="793CB5D5" w14:textId="71508F71" w:rsidR="00347F29" w:rsidRPr="009D2D6D" w:rsidRDefault="00347F2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Phát hiện lỗi và vấn đề: Mục tiêu chính của kiểm thử phần mềm là phát hiện và ghi nhận các lỗi, vấn đề hoặc hành vi không mong muốn trong phần mềm. Điều này bao gồm việc xác định và báo cáo các lỗi chức năng, hiệu suất, và bảo mật.</w:t>
      </w:r>
    </w:p>
    <w:p w14:paraId="29189B80" w14:textId="300DFE9A" w:rsidR="00347F29" w:rsidRPr="009D2D6D" w:rsidRDefault="00347F2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Đảm bảo tính năng: Kiểm thử đảm bảo rằng phần mềm hoạt động theo cách được thiết kế và đáp ứng các chức năng và tính năng cụ thể đã được xác định trong tài liệu yêu cầu.</w:t>
      </w:r>
    </w:p>
    <w:p w14:paraId="30123F5D" w14:textId="5A0BA42E" w:rsidR="00347F29" w:rsidRPr="009D2D6D" w:rsidRDefault="00347F2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Đảm bảo hiệu suất: Kiểm thử đánh giá hiệu suất của phần mềm bằng cách kiểm tra tốc độ, tải trọng, và khả năng xử lý. Mục tiêu là đảm bảo rằng phần mềm hoạt động với hiệu suất tối ưu trong các tình huống khác nhau.</w:t>
      </w:r>
    </w:p>
    <w:p w14:paraId="47159FA9" w14:textId="066380C7" w:rsidR="00347F29" w:rsidRPr="009D2D6D" w:rsidRDefault="00347F2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Đảm bảo bảo mật: Kiểm thử phần mềm cũng mục tiêu xác định các vấn đề liên quan đến bảo mật. Điều này bao gồm việc kiểm tra lỗ hổng bảo mật và đề xuất biện pháp để bảo vệ dữ liệu và hệ thống khỏi các mối đe dọa.</w:t>
      </w:r>
    </w:p>
    <w:p w14:paraId="239AFE2C" w14:textId="44309A45" w:rsidR="00347F29" w:rsidRPr="009D2D6D" w:rsidRDefault="00347F2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Đảm bảo tương tác người dùng: Kiểm thử đảm bảo rằng giao diện người dùng của phần mềm là dễ sử dụng và cung cấp trải nghiệm người dùng tốt. Mục tiêu là tạo ra một sản phẩm dễ tiếp cận và hiệu quả cho người dùng cuối.</w:t>
      </w:r>
    </w:p>
    <w:p w14:paraId="0C15A76B" w14:textId="1008023A" w:rsidR="00347F29" w:rsidRPr="009D2D6D" w:rsidRDefault="00347F2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Kiểm tra tích hợp: Kiểm thử phần mềm c</w:t>
      </w:r>
      <w:ins w:id="49" w:author="kiemlongJr" w:date="2023-09-26T21:46:00Z">
        <w:r w:rsidR="008565D0" w:rsidRPr="009D2D6D">
          <w:rPr>
            <w:rFonts w:asciiTheme="majorHAnsi" w:hAnsiTheme="majorHAnsi" w:cstheme="majorHAnsi"/>
            <w:szCs w:val="26"/>
            <w:lang w:val="en-US"/>
          </w:rPr>
          <w:t>ù</w:t>
        </w:r>
      </w:ins>
      <w:del w:id="50" w:author="kiemlongJr" w:date="2023-09-26T21:46:00Z">
        <w:r w:rsidRPr="009D2D6D" w:rsidDel="008565D0">
          <w:rPr>
            <w:rFonts w:asciiTheme="majorHAnsi" w:hAnsiTheme="majorHAnsi" w:cstheme="majorHAnsi"/>
            <w:szCs w:val="26"/>
          </w:rPr>
          <w:delText>ũ</w:delText>
        </w:r>
      </w:del>
      <w:r w:rsidRPr="009D2D6D">
        <w:rPr>
          <w:rFonts w:asciiTheme="majorHAnsi" w:hAnsiTheme="majorHAnsi" w:cstheme="majorHAnsi"/>
          <w:szCs w:val="26"/>
        </w:rPr>
        <w:t>ng mục tiêu đảm bảo tích hợp tốt giữa các thành phần khác nhau của phần mềm. Điều này đảm bảo rằng các phần của phần mềm làm việc cùng nhau một cách hợp nhất.</w:t>
      </w:r>
    </w:p>
    <w:p w14:paraId="266C4232" w14:textId="77777777" w:rsidR="00A9663E" w:rsidRPr="009D2D6D" w:rsidRDefault="00347F2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Tuân thủ quy định và tiêu chuẩn: Trong một số ngành, kiểm thử phần mềm có mục tiêu đảm bảo rằng sản phẩm tuân thủ các quy định và tiêu chuẩn ngành, như ISO 9001 cho quản lý chất lượng hoặc HIPAA trong lĩnh vực y tế.</w:t>
      </w:r>
      <w:bookmarkStart w:id="51" w:name="_Toc119796738"/>
      <w:bookmarkStart w:id="52" w:name="_Toc120490097"/>
      <w:bookmarkStart w:id="53" w:name="_Hlk146494677"/>
      <w:bookmarkEnd w:id="40"/>
    </w:p>
    <w:p w14:paraId="55539D66" w14:textId="539BCD84" w:rsidR="00FE0541" w:rsidRPr="009D2D6D" w:rsidRDefault="00A9663E" w:rsidP="009D2D6D">
      <w:pPr>
        <w:pStyle w:val="Heading2"/>
        <w:keepLines w:val="0"/>
        <w:tabs>
          <w:tab w:val="left" w:pos="283"/>
          <w:tab w:val="left" w:pos="425"/>
          <w:tab w:val="left" w:pos="454"/>
          <w:tab w:val="left" w:pos="567"/>
          <w:tab w:val="left" w:pos="992"/>
        </w:tabs>
        <w:spacing w:before="0"/>
        <w:jc w:val="both"/>
        <w:rPr>
          <w:rFonts w:cs="Times New Roman"/>
          <w:color w:val="C00000"/>
        </w:rPr>
      </w:pPr>
      <w:bookmarkStart w:id="54" w:name="_Toc147184066"/>
      <w:bookmarkStart w:id="55" w:name="_Toc147230934"/>
      <w:r w:rsidRPr="009D2D6D">
        <w:rPr>
          <w:rFonts w:cs="Times New Roman"/>
          <w:color w:val="C00000"/>
          <w:lang w:val="en-US"/>
        </w:rPr>
        <w:t xml:space="preserve">1.5 </w:t>
      </w:r>
      <w:r w:rsidR="00FE0541" w:rsidRPr="009D2D6D">
        <w:rPr>
          <w:rFonts w:cs="Times New Roman"/>
          <w:color w:val="C00000"/>
        </w:rPr>
        <w:t xml:space="preserve">Các </w:t>
      </w:r>
      <w:bookmarkEnd w:id="51"/>
      <w:bookmarkEnd w:id="52"/>
      <w:r w:rsidR="0084311C" w:rsidRPr="009D2D6D">
        <w:rPr>
          <w:rFonts w:cs="Times New Roman"/>
          <w:color w:val="C00000"/>
          <w:lang w:val="en-US"/>
        </w:rPr>
        <w:t>phương pháp kiểm thử</w:t>
      </w:r>
      <w:bookmarkEnd w:id="54"/>
      <w:bookmarkEnd w:id="55"/>
    </w:p>
    <w:p w14:paraId="52A2FC56" w14:textId="795D9DE2" w:rsidR="0084311C" w:rsidRPr="009D2D6D" w:rsidRDefault="00A97631" w:rsidP="009D2D6D">
      <w:pPr>
        <w:pStyle w:val="Heading3"/>
        <w:keepLines w:val="0"/>
        <w:tabs>
          <w:tab w:val="left" w:pos="737"/>
          <w:tab w:val="left" w:pos="850"/>
        </w:tabs>
        <w:spacing w:before="0"/>
        <w:jc w:val="both"/>
        <w:rPr>
          <w:rFonts w:cs="Times New Roman"/>
          <w:i/>
          <w:color w:val="002060"/>
          <w:szCs w:val="26"/>
        </w:rPr>
      </w:pPr>
      <w:bookmarkStart w:id="56" w:name="_Toc147184067"/>
      <w:bookmarkStart w:id="57" w:name="_Toc147230935"/>
      <w:r w:rsidRPr="009D2D6D">
        <w:rPr>
          <w:rFonts w:cs="Times New Roman"/>
          <w:i/>
          <w:color w:val="002060"/>
          <w:szCs w:val="26"/>
        </w:rPr>
        <w:t>1.5.1</w:t>
      </w:r>
      <w:r w:rsidR="00A9663E" w:rsidRPr="009D2D6D">
        <w:rPr>
          <w:rFonts w:cs="Times New Roman"/>
          <w:i/>
          <w:color w:val="002060"/>
          <w:szCs w:val="26"/>
          <w:lang w:val="en-US"/>
        </w:rPr>
        <w:t xml:space="preserve"> </w:t>
      </w:r>
      <w:r w:rsidRPr="009D2D6D">
        <w:rPr>
          <w:rFonts w:cs="Times New Roman"/>
          <w:i/>
          <w:color w:val="002060"/>
          <w:szCs w:val="26"/>
        </w:rPr>
        <w:t>Kiểm thử hộp trắng</w:t>
      </w:r>
      <w:bookmarkEnd w:id="56"/>
      <w:bookmarkEnd w:id="57"/>
    </w:p>
    <w:p w14:paraId="5AA3DFA8" w14:textId="2ABF7AA9" w:rsidR="00962AAB" w:rsidRPr="009D2D6D" w:rsidRDefault="00EC47A7"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Là phương pháp kiểm thử cần yêu cầu kiểm thử viên hiểu rõ về kiến trúc bên trong phần mềm cần kiểm thử. Khi thiết kế test case và test, các tester truy cập thẳng vào bên trong source code, cấu trúc và thuật toán của chương trình để xác định xem đơn vị PM thực hiện như thế nào?</w:t>
      </w:r>
    </w:p>
    <w:p w14:paraId="32B63922" w14:textId="13BAAB2A" w:rsidR="00E94FE5" w:rsidRPr="009D2D6D" w:rsidRDefault="00E94FE5" w:rsidP="009D2D6D">
      <w:pPr>
        <w:shd w:val="clear" w:color="auto" w:fill="FFFFFF"/>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lastRenderedPageBreak/>
        <w:drawing>
          <wp:inline distT="0" distB="0" distL="0" distR="0" wp14:anchorId="7B452D9D" wp14:editId="207FBD1D">
            <wp:extent cx="3972092" cy="25911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stretch>
                      <a:fillRect/>
                    </a:stretch>
                  </pic:blipFill>
                  <pic:spPr>
                    <a:xfrm>
                      <a:off x="0" y="0"/>
                      <a:ext cx="4000587" cy="2609785"/>
                    </a:xfrm>
                    <a:prstGeom prst="rect">
                      <a:avLst/>
                    </a:prstGeom>
                  </pic:spPr>
                </pic:pic>
              </a:graphicData>
            </a:graphic>
          </wp:inline>
        </w:drawing>
      </w:r>
    </w:p>
    <w:p w14:paraId="6CB8C34A" w14:textId="0ED166A9" w:rsidR="00A97631" w:rsidRPr="009D2D6D" w:rsidRDefault="00EC47A7" w:rsidP="009D2D6D">
      <w:pPr>
        <w:shd w:val="clear" w:color="auto" w:fill="FFFFFF"/>
        <w:tabs>
          <w:tab w:val="left" w:pos="992"/>
        </w:tabs>
        <w:spacing w:after="0" w:line="360" w:lineRule="auto"/>
        <w:ind w:firstLine="720"/>
        <w:jc w:val="both"/>
        <w:rPr>
          <w:rFonts w:asciiTheme="majorHAnsi" w:eastAsia="Times New Roman" w:hAnsiTheme="majorHAnsi" w:cstheme="majorHAnsi"/>
          <w:color w:val="333333"/>
          <w:szCs w:val="26"/>
          <w:lang w:eastAsia="vi-VN"/>
        </w:rPr>
      </w:pPr>
      <w:r w:rsidRPr="009D2D6D">
        <w:rPr>
          <w:rFonts w:asciiTheme="majorHAnsi" w:hAnsiTheme="majorHAnsi" w:cstheme="majorHAnsi"/>
          <w:szCs w:val="26"/>
        </w:rPr>
        <w:t>Trong thực tế ở Việt Nam thì các kiểm thử viên thực hiện được theo phương pháp này còn khá hạn chế mà chủ yếu kỹ thuật này được dùng để kiểm thử mức đơn vị do các lập trình viên thực thi.</w:t>
      </w:r>
    </w:p>
    <w:p w14:paraId="60A18D62" w14:textId="77777777" w:rsidR="00962AAB" w:rsidRPr="009D2D6D" w:rsidRDefault="00962AAB"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Ưu điểm: Dễ dàng tự động hóa Cung cấp các quy tắc dựa trên kỹ thuật rõ ràng cho thời điểm ngừng thử nghiệm. Buộc các chuyên gia thử nghiệm phải suy luận cẩn thận về việc test lỗi vì vậy lỗi sẽ được triệt để.</w:t>
      </w:r>
    </w:p>
    <w:p w14:paraId="310129A1" w14:textId="125C1CE4" w:rsidR="00962AAB" w:rsidRPr="009D2D6D" w:rsidRDefault="00962AAB"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Nhược điểm: Khá tốn thời gian và công sức. Vẫn sẽ tồn tại lỗi. Để kiểm tra được bằng phương pháp này cần có kinh nghiệm và trình độ chuyên sâu về kiểm thử.</w:t>
      </w:r>
    </w:p>
    <w:p w14:paraId="191422F6" w14:textId="2D4E5434" w:rsidR="001F04D2" w:rsidRPr="009D2D6D" w:rsidRDefault="001F04D2" w:rsidP="009D2D6D">
      <w:pPr>
        <w:pStyle w:val="Heading3"/>
        <w:keepLines w:val="0"/>
        <w:tabs>
          <w:tab w:val="left" w:pos="737"/>
          <w:tab w:val="left" w:pos="850"/>
        </w:tabs>
        <w:spacing w:before="0"/>
        <w:jc w:val="both"/>
        <w:rPr>
          <w:rFonts w:eastAsia="Times New Roman" w:cs="Times New Roman"/>
          <w:bCs w:val="0"/>
          <w:i/>
          <w:color w:val="002060"/>
          <w:szCs w:val="26"/>
          <w:lang w:eastAsia="vi-VN"/>
        </w:rPr>
      </w:pPr>
      <w:bookmarkStart w:id="58" w:name="_Toc147184068"/>
      <w:bookmarkStart w:id="59" w:name="_Toc147230936"/>
      <w:r w:rsidRPr="009D2D6D">
        <w:rPr>
          <w:rFonts w:eastAsia="Times New Roman" w:cs="Times New Roman"/>
          <w:i/>
          <w:color w:val="002060"/>
          <w:szCs w:val="26"/>
          <w:lang w:eastAsia="vi-VN"/>
        </w:rPr>
        <w:t>1.5.2 Kiểm thử hộ</w:t>
      </w:r>
      <w:r w:rsidR="007E731E" w:rsidRPr="009D2D6D">
        <w:rPr>
          <w:rFonts w:eastAsia="Times New Roman" w:cs="Times New Roman"/>
          <w:i/>
          <w:color w:val="002060"/>
          <w:szCs w:val="26"/>
          <w:lang w:eastAsia="vi-VN"/>
        </w:rPr>
        <w:t>p đen</w:t>
      </w:r>
      <w:bookmarkEnd w:id="58"/>
      <w:bookmarkEnd w:id="59"/>
    </w:p>
    <w:p w14:paraId="0721B79A" w14:textId="4058D544" w:rsidR="00EC47A7" w:rsidRPr="009D2D6D" w:rsidRDefault="00E115F9"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Kiểm thử hộp đen Là phương pháp kiểm thử mà người thực hiện kiểm thử chỉ cần quan tâm đến dữ liệu đầu vào, đầu ra mà không cần biết phần mềm xử lý như thế nào. Trên thực tế ở Việt Nam đã số các kiểm thử viên sẽ thực hiện áp dụng theo phương pháp này để kiểm tra các chức năng của phần mềm. Với phương pháp kiểm thử này, kiểm thử viên không cần hiểu biết về mã lệnh để xử lý chức năng đó thế nào. Các kiểm thử viên sẽ căn cứ vào tài liệu đặc tả, bản prototype của phần mềm cũng như dựa trên các testcase đã viết để kiểm tra chức năng.</w:t>
      </w:r>
    </w:p>
    <w:p w14:paraId="4D419247" w14:textId="679581C9" w:rsidR="00E94FE5" w:rsidRPr="009D2D6D" w:rsidRDefault="00E94FE5" w:rsidP="009D2D6D">
      <w:pPr>
        <w:shd w:val="clear" w:color="auto" w:fill="FFFFFF"/>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lastRenderedPageBreak/>
        <w:drawing>
          <wp:inline distT="0" distB="0" distL="0" distR="0" wp14:anchorId="6DA0ED9C" wp14:editId="6934ACB3">
            <wp:extent cx="4045325" cy="2571115"/>
            <wp:effectExtent l="0" t="0" r="0" b="635"/>
            <wp:docPr id="11" name="Picture 11" descr="A hand writing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hand writing on a whiteboard&#10;&#10;Description automatically generated"/>
                    <pic:cNvPicPr/>
                  </pic:nvPicPr>
                  <pic:blipFill>
                    <a:blip r:embed="rId13"/>
                    <a:stretch>
                      <a:fillRect/>
                    </a:stretch>
                  </pic:blipFill>
                  <pic:spPr>
                    <a:xfrm>
                      <a:off x="0" y="0"/>
                      <a:ext cx="4051326" cy="2574929"/>
                    </a:xfrm>
                    <a:prstGeom prst="rect">
                      <a:avLst/>
                    </a:prstGeom>
                  </pic:spPr>
                </pic:pic>
              </a:graphicData>
            </a:graphic>
          </wp:inline>
        </w:drawing>
      </w:r>
    </w:p>
    <w:p w14:paraId="4DBB5516" w14:textId="2AFA61A7" w:rsidR="00EC47A7" w:rsidRPr="009D2D6D" w:rsidRDefault="00E115F9"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Ưu điểm: Các tester khi dùng phương pháp này sẽ không cần liên quan đến code. Có thể tìm được nhiều bug hơn. Việc kiểm thử được thực hiện bởi một cách độc lập với các Dev, cho phép quan điểm khách quan và tránh sự thiên vị.</w:t>
      </w:r>
    </w:p>
    <w:p w14:paraId="55CD2FB5" w14:textId="2915D9C4" w:rsidR="00E115F9" w:rsidRPr="009D2D6D" w:rsidRDefault="00E115F9"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Nhược điểm: Chỉ có một số lượng nhỏ các đầu vào có thể được kiểm tra và nhiều đường dẫn chương trình hoặc 1 vài phần cuối sẽ không được kiểm tra. Các thử nghiệm có thể thừa nếu nhà thiết kế / nhà phát triển phần mềm đã chạy thử nghiệm. Vì vậy, black box testing có ưu điểm là sản phẩm phần mềm được kiểm tra theo một quan điểm độc lập tuy vậy vẫn còn khá nhiều nhược điểm đáng lưu ý</w:t>
      </w:r>
    </w:p>
    <w:p w14:paraId="6093DEFD" w14:textId="67201B88" w:rsidR="00AD0114" w:rsidRPr="009D2D6D" w:rsidRDefault="00AD0114" w:rsidP="009D2D6D">
      <w:pPr>
        <w:pStyle w:val="Heading3"/>
        <w:keepLines w:val="0"/>
        <w:tabs>
          <w:tab w:val="left" w:pos="737"/>
          <w:tab w:val="left" w:pos="850"/>
        </w:tabs>
        <w:spacing w:before="0"/>
        <w:jc w:val="both"/>
        <w:rPr>
          <w:rFonts w:eastAsia="Times New Roman" w:cs="Times New Roman"/>
          <w:bCs w:val="0"/>
          <w:i/>
          <w:color w:val="002060"/>
          <w:szCs w:val="26"/>
          <w:lang w:eastAsia="vi-VN"/>
        </w:rPr>
      </w:pPr>
      <w:bookmarkStart w:id="60" w:name="_Toc147184069"/>
      <w:bookmarkStart w:id="61" w:name="_Toc147230937"/>
      <w:bookmarkStart w:id="62" w:name="_Hlk146494738"/>
      <w:bookmarkEnd w:id="53"/>
      <w:r w:rsidRPr="009D2D6D">
        <w:rPr>
          <w:rFonts w:eastAsia="Times New Roman" w:cs="Times New Roman"/>
          <w:i/>
          <w:color w:val="002060"/>
          <w:szCs w:val="26"/>
          <w:lang w:eastAsia="vi-VN"/>
        </w:rPr>
        <w:t>1.5.3 Kiểm thử hộp xám</w:t>
      </w:r>
      <w:bookmarkEnd w:id="60"/>
      <w:bookmarkEnd w:id="61"/>
    </w:p>
    <w:p w14:paraId="48B15D38" w14:textId="4BFBFB78" w:rsidR="00D32FDA" w:rsidRPr="009D2D6D" w:rsidRDefault="00D32FDA"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Phương pháp Gray box testing là một trong các phương pháp test phần mềm phổ biến nhất hiện nay. Có thể nói phương pháp Gray Box testing là phương pháp của sự kết hợp giữa White box testing và Black box testing. Kiểm tra hộp màu xám cho khả năng kiểm tra cả hai mặt của một ứng dụng, lớp trình bày cũng như phần mã. Nó chủ yếu là hữu ích trong kiểm thử tích hợp và kiểm tra thâm nhập. Trong Kiểm thử Hộp xám, cấu trúc bên trong sản phẩm chỉ được biết một phần, Tester có thể truy cập vào cấu trúc dữ liệu bên trong và thuật toán của chương trình với mục đích là để thiết kế test case, nhưng khi test thì test như là người dùng cuối hoặc là ở mức hộp đen.</w:t>
      </w:r>
    </w:p>
    <w:p w14:paraId="3A54FDB8" w14:textId="69965707" w:rsidR="00E94FE5" w:rsidRPr="009D2D6D" w:rsidRDefault="00E94FE5" w:rsidP="009D2D6D">
      <w:pPr>
        <w:shd w:val="clear" w:color="auto" w:fill="FFFFFF"/>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lastRenderedPageBreak/>
        <w:drawing>
          <wp:inline distT="0" distB="0" distL="0" distR="0" wp14:anchorId="4795A9EB" wp14:editId="592E4C0B">
            <wp:extent cx="4251459" cy="2941955"/>
            <wp:effectExtent l="0" t="0" r="0" b="0"/>
            <wp:docPr id="13" name="Picture 13" descr="A diagram of different types of testing meth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different types of testing methods&#10;&#10;Description automatically generated"/>
                    <pic:cNvPicPr/>
                  </pic:nvPicPr>
                  <pic:blipFill>
                    <a:blip r:embed="rId14"/>
                    <a:stretch>
                      <a:fillRect/>
                    </a:stretch>
                  </pic:blipFill>
                  <pic:spPr>
                    <a:xfrm>
                      <a:off x="0" y="0"/>
                      <a:ext cx="4257055" cy="2945827"/>
                    </a:xfrm>
                    <a:prstGeom prst="rect">
                      <a:avLst/>
                    </a:prstGeom>
                  </pic:spPr>
                </pic:pic>
              </a:graphicData>
            </a:graphic>
          </wp:inline>
        </w:drawing>
      </w:r>
    </w:p>
    <w:p w14:paraId="0268B68D" w14:textId="1CEB190A" w:rsidR="00D32FDA" w:rsidRPr="009D2D6D" w:rsidRDefault="00D32FDA"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Ưu điểm: Là sự kết hợp của kiểm thử hộp đen và hộp trắng nên sẽ tối ưu hơn  Kiểm tra bằng phương pháp hộp màu xám có thể thiết kế kịch bản thử nghiệm phức tạp một cách thông minh hơn.</w:t>
      </w:r>
    </w:p>
    <w:p w14:paraId="0B693196" w14:textId="77777777" w:rsidR="00D32FDA" w:rsidRPr="009D2D6D" w:rsidRDefault="00D32FDA"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Nhược điểm: Rất khó để liên kết lỗi khi thực hiện kiểm tra hộp xám cho một ứng dụng có hệ thống phân tán</w:t>
      </w:r>
    </w:p>
    <w:p w14:paraId="2B90C1A8" w14:textId="3323EC9F" w:rsidR="00150327" w:rsidRPr="009D2D6D" w:rsidRDefault="00150327" w:rsidP="009D2D6D">
      <w:pPr>
        <w:pStyle w:val="Heading2"/>
        <w:keepLines w:val="0"/>
        <w:tabs>
          <w:tab w:val="left" w:pos="283"/>
          <w:tab w:val="left" w:pos="425"/>
          <w:tab w:val="left" w:pos="454"/>
          <w:tab w:val="left" w:pos="567"/>
          <w:tab w:val="left" w:pos="992"/>
        </w:tabs>
        <w:spacing w:before="0"/>
        <w:jc w:val="both"/>
        <w:rPr>
          <w:rFonts w:eastAsia="Times New Roman" w:cs="Times New Roman"/>
          <w:bCs w:val="0"/>
          <w:color w:val="C00000"/>
          <w:lang w:eastAsia="vi-VN"/>
        </w:rPr>
      </w:pPr>
      <w:bookmarkStart w:id="63" w:name="_Toc147184070"/>
      <w:bookmarkStart w:id="64" w:name="_Toc147230938"/>
      <w:r w:rsidRPr="009D2D6D">
        <w:rPr>
          <w:rFonts w:eastAsia="Times New Roman" w:cs="Times New Roman"/>
          <w:color w:val="C00000"/>
          <w:lang w:eastAsia="vi-VN"/>
        </w:rPr>
        <w:t>1.6 Các chiến lược kiểm thử</w:t>
      </w:r>
      <w:bookmarkEnd w:id="63"/>
      <w:bookmarkEnd w:id="64"/>
    </w:p>
    <w:p w14:paraId="4AF8E8F6" w14:textId="2AACC662" w:rsidR="000C7B24" w:rsidRPr="009D2D6D" w:rsidRDefault="00A83E51" w:rsidP="009D2D6D">
      <w:pPr>
        <w:pStyle w:val="Heading3"/>
        <w:keepLines w:val="0"/>
        <w:tabs>
          <w:tab w:val="left" w:pos="737"/>
          <w:tab w:val="left" w:pos="850"/>
        </w:tabs>
        <w:spacing w:before="0"/>
        <w:jc w:val="both"/>
        <w:rPr>
          <w:rFonts w:cs="Times New Roman"/>
          <w:i/>
          <w:color w:val="002060"/>
          <w:szCs w:val="26"/>
        </w:rPr>
      </w:pPr>
      <w:bookmarkStart w:id="65" w:name="_Toc147184071"/>
      <w:bookmarkStart w:id="66" w:name="_Toc147230939"/>
      <w:r w:rsidRPr="009D2D6D">
        <w:rPr>
          <w:rFonts w:eastAsia="Times New Roman" w:cs="Times New Roman"/>
          <w:i/>
          <w:color w:val="002060"/>
          <w:szCs w:val="26"/>
          <w:lang w:eastAsia="vi-VN"/>
        </w:rPr>
        <w:t xml:space="preserve">1.6.1 </w:t>
      </w:r>
      <w:r w:rsidRPr="009D2D6D">
        <w:rPr>
          <w:rFonts w:cs="Times New Roman"/>
          <w:i/>
          <w:color w:val="002060"/>
          <w:szCs w:val="26"/>
        </w:rPr>
        <w:t>Kiểm thử thủ công</w:t>
      </w:r>
      <w:bookmarkEnd w:id="65"/>
      <w:bookmarkEnd w:id="66"/>
    </w:p>
    <w:p w14:paraId="581E8166" w14:textId="1A3CB4D3" w:rsidR="00A83E51" w:rsidRPr="009D2D6D" w:rsidRDefault="000313BD" w:rsidP="009D2D6D">
      <w:pPr>
        <w:shd w:val="clear" w:color="auto" w:fill="FFFFFF"/>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lang w:val="en-US"/>
        </w:rPr>
        <w:t>L</w:t>
      </w:r>
      <w:r w:rsidR="00A83E51" w:rsidRPr="009D2D6D">
        <w:rPr>
          <w:rFonts w:asciiTheme="majorHAnsi" w:hAnsiTheme="majorHAnsi" w:cstheme="majorHAnsi"/>
          <w:szCs w:val="26"/>
        </w:rPr>
        <w:t xml:space="preserve">à </w:t>
      </w:r>
      <w:r w:rsidR="006D442D" w:rsidRPr="009D2D6D">
        <w:rPr>
          <w:rFonts w:asciiTheme="majorHAnsi" w:hAnsiTheme="majorHAnsi" w:cstheme="majorHAnsi"/>
          <w:szCs w:val="26"/>
        </w:rPr>
        <w:t>T</w:t>
      </w:r>
      <w:r w:rsidR="00A83E51" w:rsidRPr="009D2D6D">
        <w:rPr>
          <w:rFonts w:asciiTheme="majorHAnsi" w:hAnsiTheme="majorHAnsi" w:cstheme="majorHAnsi"/>
          <w:szCs w:val="26"/>
        </w:rPr>
        <w:t>ester làm mọi công việc hoàn toàn bằng tay, từ viết test case đến thực hiện test, mọi thao tác như nhập điều kiện đầu vào, thực hiện một số sự kiện khác như click nút và quan sát kết quả thực tế, sau đó so sánh kết quả thực tế với kết quả mong muốn trong test case, điền kết quả test. Hiện nay, phần lớn các tổ chức, các công ty phần mềm, hoặc các nhóm làm phần mềm đều thực hiện kiểm thử thủ công là chủ yếu. - Kiểm thử tự động:</w:t>
      </w:r>
    </w:p>
    <w:p w14:paraId="3E572334" w14:textId="022C646F" w:rsidR="00A83E51" w:rsidRPr="009D2D6D" w:rsidRDefault="00A83E51" w:rsidP="009D2D6D">
      <w:pPr>
        <w:pStyle w:val="Heading3"/>
        <w:keepLines w:val="0"/>
        <w:tabs>
          <w:tab w:val="left" w:pos="737"/>
          <w:tab w:val="left" w:pos="850"/>
        </w:tabs>
        <w:spacing w:before="0"/>
        <w:jc w:val="both"/>
        <w:rPr>
          <w:rFonts w:cs="Times New Roman"/>
          <w:bCs w:val="0"/>
          <w:i/>
          <w:color w:val="002060"/>
          <w:szCs w:val="26"/>
        </w:rPr>
      </w:pPr>
      <w:bookmarkStart w:id="67" w:name="_Toc147184072"/>
      <w:bookmarkStart w:id="68" w:name="_Toc147230940"/>
      <w:r w:rsidRPr="009D2D6D">
        <w:rPr>
          <w:rFonts w:cs="Times New Roman"/>
          <w:i/>
          <w:color w:val="002060"/>
          <w:szCs w:val="26"/>
        </w:rPr>
        <w:t>1.6.2 Kiểm thử phần mềm tự động</w:t>
      </w:r>
      <w:bookmarkEnd w:id="67"/>
      <w:bookmarkEnd w:id="68"/>
    </w:p>
    <w:p w14:paraId="16E6BE7B" w14:textId="759CF737" w:rsidR="00150327" w:rsidRPr="009D2D6D" w:rsidRDefault="000756DD" w:rsidP="009D2D6D">
      <w:pPr>
        <w:shd w:val="clear" w:color="auto" w:fill="FFFFFF"/>
        <w:tabs>
          <w:tab w:val="left" w:pos="992"/>
        </w:tabs>
        <w:spacing w:after="0" w:line="360" w:lineRule="auto"/>
        <w:ind w:firstLine="720"/>
        <w:jc w:val="both"/>
        <w:rPr>
          <w:rFonts w:asciiTheme="majorHAnsi" w:eastAsia="Times New Roman" w:hAnsiTheme="majorHAnsi" w:cstheme="majorHAnsi"/>
          <w:b/>
          <w:bCs/>
          <w:color w:val="333333"/>
          <w:szCs w:val="26"/>
          <w:lang w:eastAsia="vi-VN"/>
        </w:rPr>
      </w:pPr>
      <w:r w:rsidRPr="009D2D6D">
        <w:rPr>
          <w:rFonts w:asciiTheme="majorHAnsi" w:hAnsiTheme="majorHAnsi" w:cstheme="majorHAnsi"/>
          <w:szCs w:val="26"/>
          <w:lang w:val="en-US"/>
        </w:rPr>
        <w:t>L</w:t>
      </w:r>
      <w:r w:rsidR="00A83E51" w:rsidRPr="009D2D6D">
        <w:rPr>
          <w:rFonts w:asciiTheme="majorHAnsi" w:hAnsiTheme="majorHAnsi" w:cstheme="majorHAnsi"/>
          <w:szCs w:val="26"/>
        </w:rPr>
        <w:t>à thực hiện kiểm thử phần mềm bằng một chương trình đặc biệt với rất ít hoặc không có sự tương tác của con người, giúp cho người thực hiện việc kiểm thử phần mềm (tester) không phải lặp đi lặp lại các bước nhàm chán. Công cụ kiểm thử tự động có thể lấy dữ liệu từ file bên ngoài (excel, csv…) nhập vào ứng dụng, so sánh kết quả mong đợi (từ file excel, csv…) với kết quả thực tế và xuất ra báo cáo kết quả kiểm thử.</w:t>
      </w:r>
    </w:p>
    <w:p w14:paraId="5E1E6861" w14:textId="282111A9" w:rsidR="00FE0541" w:rsidRPr="009D2D6D" w:rsidRDefault="0078528D" w:rsidP="009D2D6D">
      <w:pPr>
        <w:pStyle w:val="Heading2"/>
        <w:keepLines w:val="0"/>
        <w:tabs>
          <w:tab w:val="left" w:pos="283"/>
          <w:tab w:val="left" w:pos="425"/>
          <w:tab w:val="left" w:pos="454"/>
          <w:tab w:val="left" w:pos="567"/>
          <w:tab w:val="left" w:pos="992"/>
        </w:tabs>
        <w:spacing w:before="0"/>
        <w:jc w:val="both"/>
        <w:rPr>
          <w:rFonts w:cs="Times New Roman"/>
          <w:bCs w:val="0"/>
          <w:color w:val="C00000"/>
        </w:rPr>
      </w:pPr>
      <w:bookmarkStart w:id="69" w:name="_Toc147184073"/>
      <w:bookmarkStart w:id="70" w:name="_Toc147230941"/>
      <w:r w:rsidRPr="009D2D6D">
        <w:rPr>
          <w:rFonts w:cs="Times New Roman"/>
          <w:color w:val="C00000"/>
        </w:rPr>
        <w:lastRenderedPageBreak/>
        <w:t>1.7 Nguyên tắc kiểm thử phần mềm</w:t>
      </w:r>
      <w:bookmarkEnd w:id="69"/>
      <w:bookmarkEnd w:id="70"/>
    </w:p>
    <w:p w14:paraId="4F974A79" w14:textId="6332CF1E"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Pr="009D2D6D">
        <w:rPr>
          <w:rFonts w:asciiTheme="majorHAnsi" w:hAnsiTheme="majorHAnsi" w:cstheme="majorHAnsi"/>
          <w:szCs w:val="26"/>
          <w:u w:val="single"/>
        </w:rPr>
        <w:t xml:space="preserve">Nguyên tắc 1 – Kiểm thử </w:t>
      </w:r>
      <w:r w:rsidR="00882985" w:rsidRPr="009D2D6D">
        <w:rPr>
          <w:rFonts w:asciiTheme="majorHAnsi" w:hAnsiTheme="majorHAnsi" w:cstheme="majorHAnsi"/>
          <w:szCs w:val="26"/>
          <w:u w:val="single"/>
        </w:rPr>
        <w:t>chỉ chứng tỏ việc có lỗi</w:t>
      </w:r>
    </w:p>
    <w:p w14:paraId="7A10D9BF" w14:textId="77777777"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Kiểm thử có thể cho thấy rằng phần mềm đang có lỗi, nhưng không thể chứng minh rằng phần mềm không có lỗi. Kiểm thử làm giảm xác suất lỗi chưa tìm thấy vẫn còn trong phần mềm, thậm chí là không còn lỗi nào, nó không phải là bằng chứng của sự chính xác.</w:t>
      </w:r>
    </w:p>
    <w:p w14:paraId="737E73C3" w14:textId="4903D807" w:rsidR="00FE0541" w:rsidRPr="009D2D6D" w:rsidRDefault="00FE0541" w:rsidP="009D2D6D">
      <w:pPr>
        <w:tabs>
          <w:tab w:val="left" w:pos="992"/>
        </w:tabs>
        <w:spacing w:after="0" w:line="360" w:lineRule="auto"/>
        <w:ind w:firstLine="720"/>
        <w:jc w:val="both"/>
        <w:rPr>
          <w:rFonts w:asciiTheme="majorHAnsi" w:hAnsiTheme="majorHAnsi" w:cstheme="majorHAnsi"/>
          <w:szCs w:val="26"/>
          <w:u w:val="single"/>
        </w:rPr>
      </w:pPr>
      <w:r w:rsidRPr="009D2D6D">
        <w:rPr>
          <w:rFonts w:asciiTheme="majorHAnsi" w:hAnsiTheme="majorHAnsi" w:cstheme="majorHAnsi"/>
          <w:szCs w:val="26"/>
        </w:rPr>
        <w:t xml:space="preserve">* </w:t>
      </w:r>
      <w:r w:rsidRPr="009D2D6D">
        <w:rPr>
          <w:rFonts w:asciiTheme="majorHAnsi" w:hAnsiTheme="majorHAnsi" w:cstheme="majorHAnsi"/>
          <w:szCs w:val="26"/>
          <w:u w:val="single"/>
        </w:rPr>
        <w:t>Nguyên tắc 2 – K</w:t>
      </w:r>
      <w:r w:rsidR="00882985" w:rsidRPr="009D2D6D">
        <w:rPr>
          <w:rFonts w:asciiTheme="majorHAnsi" w:hAnsiTheme="majorHAnsi" w:cstheme="majorHAnsi"/>
          <w:szCs w:val="26"/>
          <w:u w:val="single"/>
        </w:rPr>
        <w:t>hông thể kiểm thử toàn bộ</w:t>
      </w:r>
    </w:p>
    <w:p w14:paraId="552BF7F3" w14:textId="72312CC8"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Kiểm thử mọi thứ (tất cả các tổ hợp của điều kiện input đầu vào) là không thể thực hiện được, trừ </w:t>
      </w:r>
      <w:ins w:id="71" w:author="kiemlongJr" w:date="2023-09-26T21:46:00Z">
        <w:r w:rsidR="008565D0" w:rsidRPr="009D2D6D">
          <w:rPr>
            <w:rFonts w:asciiTheme="majorHAnsi" w:hAnsiTheme="majorHAnsi" w:cstheme="majorHAnsi"/>
            <w:szCs w:val="26"/>
            <w:lang w:val="en-US"/>
          </w:rPr>
          <w:t>k</w:t>
        </w:r>
      </w:ins>
      <w:del w:id="72" w:author="kiemlongJr" w:date="2023-09-26T21:46:00Z">
        <w:r w:rsidRPr="009D2D6D" w:rsidDel="008565D0">
          <w:rPr>
            <w:rFonts w:asciiTheme="majorHAnsi" w:hAnsiTheme="majorHAnsi" w:cstheme="majorHAnsi"/>
            <w:szCs w:val="26"/>
          </w:rPr>
          <w:delText>p</w:delText>
        </w:r>
      </w:del>
      <w:r w:rsidRPr="009D2D6D">
        <w:rPr>
          <w:rFonts w:asciiTheme="majorHAnsi" w:hAnsiTheme="majorHAnsi" w:cstheme="majorHAnsi"/>
          <w:szCs w:val="26"/>
        </w:rPr>
        <w:t>hi nó chỉ bao gồm một số trường hợp bình thường (ít trường hợp tổ hợp thì có thể test toàn bộ được). Thay vì kiểm thử toàn bộ, việc phân tích rủi ro và dựa trên sự mức độ ưu tiên chúng ta có thể tập trung việc kiểm thử vào một số điểm cần thiết.</w:t>
      </w:r>
    </w:p>
    <w:p w14:paraId="0713160C" w14:textId="77777777" w:rsidR="00210B93"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Pr="009D2D6D">
        <w:rPr>
          <w:rFonts w:asciiTheme="majorHAnsi" w:hAnsiTheme="majorHAnsi" w:cstheme="majorHAnsi"/>
          <w:szCs w:val="26"/>
          <w:u w:val="single"/>
        </w:rPr>
        <w:t>Nguyên tắc 3 – Kiểm thử</w:t>
      </w:r>
      <w:r w:rsidR="00882985" w:rsidRPr="009D2D6D">
        <w:rPr>
          <w:rFonts w:asciiTheme="majorHAnsi" w:hAnsiTheme="majorHAnsi" w:cstheme="majorHAnsi"/>
          <w:szCs w:val="26"/>
          <w:u w:val="single"/>
        </w:rPr>
        <w:t xml:space="preserve"> từ giai đoạn đầu</w:t>
      </w:r>
    </w:p>
    <w:p w14:paraId="6AEBE830" w14:textId="7CFAEFB9"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Để tìm được bug sớm, các hoạt động kiểm thử nên được bắt đầu càng sớm càng tốt trong qu</w:t>
      </w:r>
      <w:ins w:id="73" w:author="kiemlongJr" w:date="2023-09-26T21:46:00Z">
        <w:r w:rsidR="008565D0" w:rsidRPr="009D2D6D">
          <w:rPr>
            <w:rFonts w:asciiTheme="majorHAnsi" w:hAnsiTheme="majorHAnsi" w:cstheme="majorHAnsi"/>
            <w:szCs w:val="26"/>
            <w:lang w:val="en-US"/>
          </w:rPr>
          <w:t>á</w:t>
        </w:r>
      </w:ins>
      <w:del w:id="74" w:author="kiemlongJr" w:date="2023-09-26T21:46:00Z">
        <w:r w:rsidRPr="009D2D6D" w:rsidDel="008565D0">
          <w:rPr>
            <w:rFonts w:asciiTheme="majorHAnsi" w:hAnsiTheme="majorHAnsi" w:cstheme="majorHAnsi"/>
            <w:szCs w:val="26"/>
          </w:rPr>
          <w:delText>i</w:delText>
        </w:r>
      </w:del>
      <w:r w:rsidRPr="009D2D6D">
        <w:rPr>
          <w:rFonts w:asciiTheme="majorHAnsi" w:hAnsiTheme="majorHAnsi" w:cstheme="majorHAnsi"/>
          <w:szCs w:val="26"/>
        </w:rPr>
        <w:t xml:space="preserve"> trình phát triển (vòng đời phát triển) phần mềm hoặc hệ thống, và nên tập trung vào các hoạt động đã định trước.</w:t>
      </w:r>
    </w:p>
    <w:p w14:paraId="773767CE" w14:textId="680E0E5D"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Pr="009D2D6D">
        <w:rPr>
          <w:rFonts w:asciiTheme="majorHAnsi" w:hAnsiTheme="majorHAnsi" w:cstheme="majorHAnsi"/>
          <w:szCs w:val="26"/>
          <w:u w:val="single"/>
        </w:rPr>
        <w:t xml:space="preserve">Nguyên tắc 4 – Sự </w:t>
      </w:r>
      <w:r w:rsidR="00AB467F" w:rsidRPr="009D2D6D">
        <w:rPr>
          <w:rFonts w:asciiTheme="majorHAnsi" w:hAnsiTheme="majorHAnsi" w:cstheme="majorHAnsi"/>
          <w:szCs w:val="26"/>
          <w:u w:val="single"/>
        </w:rPr>
        <w:t>phân bố không đồng đều của lỗi</w:t>
      </w:r>
    </w:p>
    <w:p w14:paraId="2396391B" w14:textId="77777777"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Nỗ lực kiểm thử nên tập trung một cách cân đối vào mật độ lỗi dự kiến và lỗi phát hiện ra sau đó trong các mô-đun. Một số ít các mô-đun thường chứa nhiều lỗi không phát hiện ra trong lúc kiểm thử trước khi phát hành (release), hoặc chịu trách nhiệm cho hầu hết các lỗi hoạt động của phần mềm.</w:t>
      </w:r>
    </w:p>
    <w:p w14:paraId="5519909B" w14:textId="77777777"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Pr="009D2D6D">
        <w:rPr>
          <w:rFonts w:asciiTheme="majorHAnsi" w:hAnsiTheme="majorHAnsi" w:cstheme="majorHAnsi"/>
          <w:szCs w:val="26"/>
          <w:u w:val="single"/>
        </w:rPr>
        <w:t>Nguyên tắc 5 – Nghịch lý thuốc trừ sâu</w:t>
      </w:r>
    </w:p>
    <w:p w14:paraId="50CD754E" w14:textId="77777777"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Nếu việc kiểm thử tương tự nhau được lặp đi lặp lại nhiều lần, thì cuối cùng sẽ có một số trường hợp kiểm thử (ca kiểm thử - test case) sẽ không còn tìm thấy bất kỳ lỗi nào mới. Để khắc phục "nghịch lý thuốc trừ sâu" này, các trường hợp kiểm thử cần phải được xem xét và sửa đổi thường xuyên, và cần phải viết các test case mới và khác nhau để thực hiện nhiều phần khác nhau của phần mềm hoặc hệ thống để tìm ra lỗi tiềm ẩn nhiều hơn nữa.</w:t>
      </w:r>
    </w:p>
    <w:p w14:paraId="751A19DC" w14:textId="03E57DA9"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w:t>
      </w:r>
      <w:r w:rsidRPr="009D2D6D">
        <w:rPr>
          <w:rFonts w:asciiTheme="majorHAnsi" w:hAnsiTheme="majorHAnsi" w:cstheme="majorHAnsi"/>
          <w:szCs w:val="26"/>
          <w:u w:val="single"/>
        </w:rPr>
        <w:t>Nguyên tắc 6 – Kiểm thử t</w:t>
      </w:r>
      <w:r w:rsidR="00AB467F" w:rsidRPr="009D2D6D">
        <w:rPr>
          <w:rFonts w:asciiTheme="majorHAnsi" w:hAnsiTheme="majorHAnsi" w:cstheme="majorHAnsi"/>
          <w:szCs w:val="26"/>
          <w:u w:val="single"/>
        </w:rPr>
        <w:t>ùy thuộc vào điều kiện</w:t>
      </w:r>
    </w:p>
    <w:p w14:paraId="5B625C29" w14:textId="77777777" w:rsidR="00D3375F"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Nguyên tắc này là việc testing phụ thuộc vào ngữ cảnh, test trong nhiều ngữ cảnh khác nhau</w:t>
      </w:r>
      <w:r w:rsidR="00D3375F" w:rsidRPr="009D2D6D">
        <w:rPr>
          <w:rFonts w:asciiTheme="majorHAnsi" w:hAnsiTheme="majorHAnsi" w:cstheme="majorHAnsi"/>
          <w:szCs w:val="26"/>
        </w:rPr>
        <w:t>.</w:t>
      </w:r>
    </w:p>
    <w:p w14:paraId="50F4C2F6" w14:textId="0339CC61"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lastRenderedPageBreak/>
        <w:t xml:space="preserve">* </w:t>
      </w:r>
      <w:r w:rsidRPr="009D2D6D">
        <w:rPr>
          <w:rFonts w:asciiTheme="majorHAnsi" w:hAnsiTheme="majorHAnsi" w:cstheme="majorHAnsi"/>
          <w:szCs w:val="26"/>
          <w:u w:val="single"/>
        </w:rPr>
        <w:t xml:space="preserve">Nguyên tắc 7 – </w:t>
      </w:r>
      <w:r w:rsidR="00D548EA" w:rsidRPr="009D2D6D">
        <w:rPr>
          <w:rFonts w:asciiTheme="majorHAnsi" w:hAnsiTheme="majorHAnsi" w:cstheme="majorHAnsi"/>
          <w:szCs w:val="26"/>
          <w:u w:val="single"/>
        </w:rPr>
        <w:t>Cạm bẫy không lỗi</w:t>
      </w:r>
    </w:p>
    <w:p w14:paraId="58E8418A" w14:textId="7C15BAF5" w:rsidR="00FE0541" w:rsidRPr="009D2D6D" w:rsidRDefault="00FE054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Việc tìm và sửa chữa lỗi sẽ không giúp được gì nếu hệ thống được xây dựng xong nhưng không thể dùng được và không đáp ứng được nhu cầu và sự mong đợi của người dùng.</w:t>
      </w:r>
    </w:p>
    <w:p w14:paraId="1A86BF9D" w14:textId="3E71AEE5" w:rsidR="0023034D" w:rsidRPr="009D2D6D" w:rsidRDefault="0023034D" w:rsidP="009D2D6D">
      <w:pPr>
        <w:pStyle w:val="Heading2"/>
        <w:keepLines w:val="0"/>
        <w:tabs>
          <w:tab w:val="left" w:pos="283"/>
          <w:tab w:val="left" w:pos="425"/>
          <w:tab w:val="left" w:pos="454"/>
          <w:tab w:val="left" w:pos="567"/>
          <w:tab w:val="left" w:pos="992"/>
        </w:tabs>
        <w:spacing w:before="0"/>
        <w:jc w:val="both"/>
        <w:rPr>
          <w:rFonts w:cs="Times New Roman"/>
          <w:bCs w:val="0"/>
          <w:color w:val="C00000"/>
        </w:rPr>
      </w:pPr>
      <w:bookmarkStart w:id="75" w:name="_Toc147184074"/>
      <w:bookmarkStart w:id="76" w:name="_Toc147230942"/>
      <w:r w:rsidRPr="009D2D6D">
        <w:rPr>
          <w:rFonts w:cs="Times New Roman"/>
          <w:color w:val="C00000"/>
        </w:rPr>
        <w:t>1.8 Quy trình kiểm thử phần mềm</w:t>
      </w:r>
      <w:bookmarkEnd w:id="75"/>
      <w:bookmarkEnd w:id="76"/>
    </w:p>
    <w:p w14:paraId="41DFE65D" w14:textId="77777777" w:rsidR="0023034D"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Dẫu cho các biến thể tồn tại giữa các tổ chức lập trình thì vẫn có một quy trình điển hình để kiểm thử. Mẫu dưới đây là phổ biến trong các tổ chức sử dụng mô hình phát triển Waterfall (thác nước). Các hoạt động tương tự thường được tìm thấy trong các mô hình phát triển khác, nhưng có thể có hoặc không rõ ràng.</w:t>
      </w:r>
    </w:p>
    <w:p w14:paraId="45955633" w14:textId="77777777" w:rsidR="0023034D"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Phân tích yêu cầu: Kiểm thử thường sẽ bắt đầu lấy các yêu cầu trong các giai đoạn của vòng đời phát triển phần mềm. Trong giai đoạn thiết kế, các Tester làm việc với các nhà phát triển để xác định những khía cạnh của một thiết kế được kiểm chứng và những thông số được kiểm tra.</w:t>
      </w:r>
    </w:p>
    <w:p w14:paraId="0D18C942" w14:textId="77777777" w:rsidR="0023034D"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Lập kế hoạch kiểm thử: Chiến lược kiểm thử, kế hoạch kiểm thử, kiểm thử sáng tạo… Và có một kế hoạch là cần thiết vì nhiều hoạt động sẽ được thực hiện trong thời gian kiểm thử.</w:t>
      </w:r>
    </w:p>
    <w:p w14:paraId="0AED9D94" w14:textId="77777777" w:rsidR="0023034D"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Kiểm thử phát triển: Các quy trình kiểm thử, các kịch bản, Test Case, các dữ liệu được sử dụng trong kiểm thử phần mềm.</w:t>
      </w:r>
    </w:p>
    <w:p w14:paraId="58C2FDDF" w14:textId="77777777" w:rsidR="0023034D"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Kiểm thử thực hiện: Dựa trên các kế hoạch, các văn bản kiểm thử và các báo cáo bất kỳ lỗi nào tìm thấy cho nhóm phát triển.</w:t>
      </w:r>
    </w:p>
    <w:p w14:paraId="4B923C50" w14:textId="77777777" w:rsidR="0023034D"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Kiểm thử báo cáo: Sau khi hoàn tất kiểm thử, các Tester tạo ra các số liệu và báo cáo cuối cùng về nỗ lực kiểm thử của họ và có sẵn sàng phát hành phần mềm hay không.</w:t>
      </w:r>
    </w:p>
    <w:p w14:paraId="44209CE8" w14:textId="77777777" w:rsidR="0023034D"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Phân tích kết quả kiểm thử hoặc phân tích thiếu sót được thực hiện bởi đội ngũ phát triển kết hợp với khách hàng để đưa ra quyết định xem những thiếu sót gì cần phải được chuyển giao, cố định và từ bỏ (tức là tìm ra được phần mềm hoạt động chính xác) hoặc giải quyết sau.</w:t>
      </w:r>
    </w:p>
    <w:p w14:paraId="323053F0" w14:textId="39FA8EE7" w:rsidR="0023034D"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Test lại khiếm khuyết: Khi một khiếm khuyết đã được xử lý bởi đội ngũ phát triển, nó phải được kiểm tra lại bởi </w:t>
      </w:r>
      <w:r w:rsidR="00C32AC8" w:rsidRPr="009D2D6D">
        <w:rPr>
          <w:rFonts w:asciiTheme="majorHAnsi" w:hAnsiTheme="majorHAnsi" w:cstheme="majorHAnsi"/>
          <w:szCs w:val="26"/>
          <w:lang w:val="en-US"/>
        </w:rPr>
        <w:t>ư</w:t>
      </w:r>
      <w:r w:rsidRPr="009D2D6D">
        <w:rPr>
          <w:rFonts w:asciiTheme="majorHAnsi" w:hAnsiTheme="majorHAnsi" w:cstheme="majorHAnsi"/>
          <w:szCs w:val="26"/>
        </w:rPr>
        <w:t xml:space="preserve"> kiểm thử.</w:t>
      </w:r>
    </w:p>
    <w:p w14:paraId="0310E7FF" w14:textId="77777777" w:rsidR="0023034D"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Kiểm thử hồi quy: Người ta thường xây dựng một chương trình kiểm thử nhỏ là tập hợp của các bài kiểm tra cho mỗi tích hợp mới, sửa chữa hoặc cố định phần mềm, </w:t>
      </w:r>
      <w:r w:rsidRPr="009D2D6D">
        <w:rPr>
          <w:rFonts w:asciiTheme="majorHAnsi" w:hAnsiTheme="majorHAnsi" w:cstheme="majorHAnsi"/>
          <w:szCs w:val="26"/>
        </w:rPr>
        <w:lastRenderedPageBreak/>
        <w:t>để đảm bảo rằng những cung cấp mới nhất đã không phá hủy bất cứ điều gì và toàn bộ phần mềm vẫn còn hoạt động một cách chính xác.</w:t>
      </w:r>
    </w:p>
    <w:p w14:paraId="0E582EB8" w14:textId="2F777D5C" w:rsidR="00E94FE5" w:rsidRPr="009D2D6D" w:rsidRDefault="0023034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Kiểm thử đóng gói: Mỗi phép thử thỏa mãn các chỉ tiêu truy xuất và thu được những kết quả quan trong như: bài học kinh nghiệm, kết quả, các bản ghi, tài liệu liên quan được lưu trữ và sử dụng như một tài liệu tham khảo cho các dự án trong tương lai.</w:t>
      </w:r>
      <w:bookmarkStart w:id="77" w:name="_Toc119796750"/>
      <w:bookmarkStart w:id="78" w:name="_Toc120490109"/>
    </w:p>
    <w:p w14:paraId="16D78CEA" w14:textId="77777777" w:rsidR="001D002D" w:rsidRPr="009D2D6D" w:rsidRDefault="001D002D" w:rsidP="004D2297">
      <w:pPr>
        <w:rPr>
          <w:rFonts w:asciiTheme="majorHAnsi" w:hAnsiTheme="majorHAnsi" w:cstheme="majorHAnsi"/>
          <w:color w:val="000000" w:themeColor="text1"/>
          <w:szCs w:val="26"/>
        </w:rPr>
      </w:pPr>
    </w:p>
    <w:p w14:paraId="1BEBDD79" w14:textId="77777777" w:rsidR="001D002D" w:rsidRPr="009D2D6D" w:rsidRDefault="001D002D" w:rsidP="004D2297">
      <w:pPr>
        <w:rPr>
          <w:rFonts w:asciiTheme="majorHAnsi" w:hAnsiTheme="majorHAnsi" w:cstheme="majorHAnsi"/>
          <w:color w:val="000000" w:themeColor="text1"/>
          <w:szCs w:val="26"/>
        </w:rPr>
      </w:pPr>
    </w:p>
    <w:p w14:paraId="7F05636B" w14:textId="0CC3F2E4" w:rsidR="001D002D" w:rsidRPr="009D2D6D" w:rsidRDefault="001D002D" w:rsidP="001D002D">
      <w:pPr>
        <w:rPr>
          <w:rFonts w:asciiTheme="majorHAnsi" w:hAnsiTheme="majorHAnsi" w:cstheme="majorHAnsi"/>
          <w:color w:val="000000" w:themeColor="text1"/>
          <w:szCs w:val="26"/>
        </w:rPr>
      </w:pPr>
    </w:p>
    <w:p w14:paraId="5470BB9D" w14:textId="77777777" w:rsidR="009D2D6D" w:rsidRDefault="009D2D6D">
      <w:pPr>
        <w:spacing w:after="120" w:line="312" w:lineRule="auto"/>
        <w:jc w:val="both"/>
        <w:rPr>
          <w:rFonts w:asciiTheme="majorHAnsi" w:eastAsiaTheme="majorEastAsia" w:hAnsiTheme="majorHAnsi" w:cstheme="majorHAnsi"/>
          <w:b/>
          <w:bCs/>
          <w:color w:val="000000" w:themeColor="text1"/>
          <w:szCs w:val="26"/>
          <w:lang w:eastAsia="ja-JP"/>
        </w:rPr>
      </w:pPr>
      <w:bookmarkStart w:id="79" w:name="_Toc147184075"/>
      <w:bookmarkEnd w:id="62"/>
      <w:r>
        <w:rPr>
          <w:rFonts w:cstheme="majorHAnsi"/>
          <w:color w:val="000000" w:themeColor="text1"/>
          <w:szCs w:val="26"/>
        </w:rPr>
        <w:br w:type="page"/>
      </w:r>
    </w:p>
    <w:p w14:paraId="31886594" w14:textId="29C70DFF" w:rsidR="00B67765" w:rsidRPr="009D2D6D" w:rsidRDefault="00B67765" w:rsidP="009D2D6D">
      <w:pPr>
        <w:pStyle w:val="Heading1"/>
        <w:keepNext w:val="0"/>
        <w:keepLines w:val="0"/>
        <w:spacing w:before="0" w:line="360" w:lineRule="auto"/>
        <w:jc w:val="center"/>
        <w:rPr>
          <w:rFonts w:ascii="Times New Roman" w:hAnsi="Times New Roman" w:cs="Times New Roman"/>
          <w:bCs w:val="0"/>
          <w:caps/>
          <w:color w:val="auto"/>
          <w:sz w:val="26"/>
          <w:szCs w:val="26"/>
        </w:rPr>
      </w:pPr>
      <w:bookmarkStart w:id="80" w:name="_Toc147230943"/>
      <w:r w:rsidRPr="009D2D6D">
        <w:rPr>
          <w:rFonts w:ascii="Times New Roman" w:hAnsi="Times New Roman" w:cs="Times New Roman"/>
          <w:caps/>
          <w:color w:val="auto"/>
          <w:sz w:val="26"/>
          <w:szCs w:val="26"/>
        </w:rPr>
        <w:lastRenderedPageBreak/>
        <w:t>CHƯƠNG II: LẬP KẾ HOẠCH TEST</w:t>
      </w:r>
      <w:bookmarkEnd w:id="77"/>
      <w:bookmarkEnd w:id="78"/>
      <w:bookmarkEnd w:id="79"/>
      <w:bookmarkEnd w:id="80"/>
    </w:p>
    <w:p w14:paraId="58ADAD70" w14:textId="17DA0FF8" w:rsidR="00B67765" w:rsidRPr="009D2D6D" w:rsidRDefault="00B67765" w:rsidP="009D2D6D">
      <w:pPr>
        <w:pStyle w:val="Heading2"/>
        <w:keepLines w:val="0"/>
        <w:tabs>
          <w:tab w:val="left" w:pos="283"/>
          <w:tab w:val="left" w:pos="425"/>
          <w:tab w:val="left" w:pos="454"/>
          <w:tab w:val="left" w:pos="567"/>
        </w:tabs>
        <w:spacing w:before="0"/>
        <w:jc w:val="both"/>
        <w:rPr>
          <w:rFonts w:cs="Times New Roman"/>
          <w:bCs w:val="0"/>
          <w:color w:val="C00000"/>
        </w:rPr>
      </w:pPr>
      <w:bookmarkStart w:id="81" w:name="_Toc89379656"/>
      <w:bookmarkStart w:id="82" w:name="_Toc119796751"/>
      <w:bookmarkStart w:id="83" w:name="_Toc120490110"/>
      <w:bookmarkStart w:id="84" w:name="_Toc147184076"/>
      <w:bookmarkStart w:id="85" w:name="_Toc147230944"/>
      <w:r w:rsidRPr="009D2D6D">
        <w:rPr>
          <w:rFonts w:cs="Times New Roman"/>
          <w:color w:val="C00000"/>
        </w:rPr>
        <w:t>2.1</w:t>
      </w:r>
      <w:bookmarkEnd w:id="81"/>
      <w:bookmarkEnd w:id="82"/>
      <w:bookmarkEnd w:id="83"/>
      <w:r w:rsidR="00B37E6F" w:rsidRPr="009D2D6D">
        <w:rPr>
          <w:rFonts w:cs="Times New Roman"/>
          <w:color w:val="C00000"/>
        </w:rPr>
        <w:t xml:space="preserve"> Giới thiệu tổng quan</w:t>
      </w:r>
      <w:bookmarkEnd w:id="84"/>
      <w:bookmarkEnd w:id="85"/>
    </w:p>
    <w:p w14:paraId="117F4779" w14:textId="52ECE916" w:rsidR="001153C1" w:rsidRPr="009D2D6D" w:rsidRDefault="001153C1" w:rsidP="009D2D6D">
      <w:pPr>
        <w:tabs>
          <w:tab w:val="left" w:pos="992"/>
        </w:tabs>
        <w:spacing w:after="0" w:line="360" w:lineRule="auto"/>
        <w:ind w:firstLine="720"/>
        <w:jc w:val="both"/>
        <w:rPr>
          <w:rFonts w:asciiTheme="majorHAnsi" w:hAnsiTheme="majorHAnsi" w:cstheme="majorHAnsi"/>
          <w:b/>
          <w:bCs/>
          <w:szCs w:val="26"/>
        </w:rPr>
      </w:pPr>
      <w:bookmarkStart w:id="86" w:name="_Toc89379658"/>
      <w:bookmarkStart w:id="87" w:name="_Toc119796753"/>
      <w:bookmarkStart w:id="88" w:name="_Toc120490112"/>
      <w:r w:rsidRPr="009D2D6D">
        <w:rPr>
          <w:rFonts w:asciiTheme="majorHAnsi" w:hAnsiTheme="majorHAnsi" w:cstheme="majorHAnsi"/>
          <w:b/>
          <w:bCs/>
          <w:szCs w:val="26"/>
        </w:rPr>
        <w:t xml:space="preserve">Website test: </w:t>
      </w:r>
      <w:r w:rsidR="00A57C4E" w:rsidRPr="009D2D6D">
        <w:rPr>
          <w:rFonts w:asciiTheme="majorHAnsi" w:hAnsiTheme="majorHAnsi" w:cstheme="majorHAnsi"/>
          <w:szCs w:val="26"/>
        </w:rPr>
        <w:t>hangucthomdang.com</w:t>
      </w:r>
    </w:p>
    <w:p w14:paraId="773CBE53" w14:textId="6A4549E3" w:rsidR="000C739E" w:rsidRPr="009D2D6D" w:rsidRDefault="00A57C4E" w:rsidP="009D2D6D">
      <w:pPr>
        <w:tabs>
          <w:tab w:val="left" w:pos="992"/>
        </w:tabs>
        <w:spacing w:after="0" w:line="360" w:lineRule="auto"/>
        <w:ind w:firstLine="720"/>
        <w:jc w:val="both"/>
        <w:rPr>
          <w:rFonts w:asciiTheme="majorHAnsi" w:hAnsiTheme="majorHAnsi" w:cstheme="majorHAnsi"/>
          <w:szCs w:val="26"/>
          <w:lang w:eastAsia="ja-JP"/>
        </w:rPr>
      </w:pPr>
      <w:r w:rsidRPr="009D2D6D">
        <w:rPr>
          <w:rFonts w:asciiTheme="majorHAnsi" w:hAnsiTheme="majorHAnsi" w:cstheme="majorHAnsi"/>
          <w:szCs w:val="26"/>
          <w:lang w:eastAsia="ja-JP"/>
        </w:rPr>
        <w:t xml:space="preserve">Trang web </w:t>
      </w:r>
      <w:r w:rsidR="00BE419A" w:rsidRPr="009D2D6D">
        <w:rPr>
          <w:rFonts w:asciiTheme="majorHAnsi" w:hAnsiTheme="majorHAnsi" w:cstheme="majorHAnsi"/>
          <w:szCs w:val="26"/>
          <w:lang w:eastAsia="ja-JP"/>
        </w:rPr>
        <w:t>cung cấp những sản phẩm</w:t>
      </w:r>
      <w:r w:rsidR="004A442B" w:rsidRPr="009D2D6D">
        <w:rPr>
          <w:rFonts w:asciiTheme="majorHAnsi" w:hAnsiTheme="majorHAnsi" w:cstheme="majorHAnsi"/>
          <w:szCs w:val="26"/>
          <w:lang w:eastAsia="ja-JP"/>
        </w:rPr>
        <w:t xml:space="preserve"> cần thiết </w:t>
      </w:r>
      <w:r w:rsidR="00DB64D4" w:rsidRPr="009D2D6D">
        <w:rPr>
          <w:rFonts w:asciiTheme="majorHAnsi" w:hAnsiTheme="majorHAnsi" w:cstheme="majorHAnsi"/>
          <w:szCs w:val="26"/>
          <w:lang w:eastAsia="ja-JP"/>
        </w:rPr>
        <w:t xml:space="preserve">cho những người dùng bao gồm </w:t>
      </w:r>
      <w:r w:rsidR="004A442B" w:rsidRPr="009D2D6D">
        <w:rPr>
          <w:rFonts w:asciiTheme="majorHAnsi" w:hAnsiTheme="majorHAnsi" w:cstheme="majorHAnsi"/>
          <w:szCs w:val="26"/>
          <w:lang w:eastAsia="ja-JP"/>
        </w:rPr>
        <w:t>những thực phẩm chức năng</w:t>
      </w:r>
      <w:r w:rsidR="00173B0E" w:rsidRPr="009D2D6D">
        <w:rPr>
          <w:rFonts w:asciiTheme="majorHAnsi" w:hAnsiTheme="majorHAnsi" w:cstheme="majorHAnsi"/>
          <w:szCs w:val="26"/>
          <w:lang w:eastAsia="ja-JP"/>
        </w:rPr>
        <w:t xml:space="preserve"> dành cho phụ nữ và cho những em nhỏ,</w:t>
      </w:r>
      <w:r w:rsidR="004A442B" w:rsidRPr="009D2D6D">
        <w:rPr>
          <w:rFonts w:asciiTheme="majorHAnsi" w:hAnsiTheme="majorHAnsi" w:cstheme="majorHAnsi"/>
          <w:szCs w:val="26"/>
          <w:lang w:eastAsia="ja-JP"/>
        </w:rPr>
        <w:t xml:space="preserve"> thực phẩm làm đẹp, </w:t>
      </w:r>
      <w:r w:rsidR="00173B0E" w:rsidRPr="009D2D6D">
        <w:rPr>
          <w:rFonts w:asciiTheme="majorHAnsi" w:hAnsiTheme="majorHAnsi" w:cstheme="majorHAnsi"/>
          <w:szCs w:val="26"/>
          <w:lang w:eastAsia="ja-JP"/>
        </w:rPr>
        <w:t>các loại s</w:t>
      </w:r>
      <w:ins w:id="89" w:author="kiemlongJr" w:date="2023-09-26T21:47:00Z">
        <w:r w:rsidR="008565D0" w:rsidRPr="009D2D6D">
          <w:rPr>
            <w:rFonts w:asciiTheme="majorHAnsi" w:hAnsiTheme="majorHAnsi" w:cstheme="majorHAnsi"/>
            <w:szCs w:val="26"/>
            <w:lang w:val="en-US" w:eastAsia="ja-JP"/>
          </w:rPr>
          <w:t>ữ</w:t>
        </w:r>
      </w:ins>
      <w:del w:id="90" w:author="kiemlongJr" w:date="2023-09-26T21:46:00Z">
        <w:r w:rsidR="00173B0E" w:rsidRPr="009D2D6D" w:rsidDel="008565D0">
          <w:rPr>
            <w:rFonts w:asciiTheme="majorHAnsi" w:hAnsiTheme="majorHAnsi" w:cstheme="majorHAnsi"/>
            <w:szCs w:val="26"/>
            <w:lang w:eastAsia="ja-JP"/>
          </w:rPr>
          <w:delText>ử</w:delText>
        </w:r>
      </w:del>
      <w:r w:rsidR="00173B0E" w:rsidRPr="009D2D6D">
        <w:rPr>
          <w:rFonts w:asciiTheme="majorHAnsi" w:hAnsiTheme="majorHAnsi" w:cstheme="majorHAnsi"/>
          <w:szCs w:val="26"/>
          <w:lang w:eastAsia="ja-JP"/>
        </w:rPr>
        <w:t>a bột, mỹ phẩm làm đẹp</w:t>
      </w:r>
      <w:r w:rsidR="000E7AAE" w:rsidRPr="009D2D6D">
        <w:rPr>
          <w:rFonts w:asciiTheme="majorHAnsi" w:hAnsiTheme="majorHAnsi" w:cstheme="majorHAnsi"/>
          <w:szCs w:val="26"/>
          <w:lang w:eastAsia="ja-JP"/>
        </w:rPr>
        <w:t xml:space="preserve"> và một số đồ da dụng… với những sản phẩm chính hãng được nhập khẩu từ </w:t>
      </w:r>
      <w:r w:rsidR="00A90DFF" w:rsidRPr="009D2D6D">
        <w:rPr>
          <w:rFonts w:asciiTheme="majorHAnsi" w:hAnsiTheme="majorHAnsi" w:cstheme="majorHAnsi"/>
          <w:szCs w:val="26"/>
          <w:lang w:val="en-US" w:eastAsia="ja-JP"/>
        </w:rPr>
        <w:t>Ú</w:t>
      </w:r>
      <w:r w:rsidR="000E7AAE" w:rsidRPr="009D2D6D">
        <w:rPr>
          <w:rFonts w:asciiTheme="majorHAnsi" w:hAnsiTheme="majorHAnsi" w:cstheme="majorHAnsi"/>
          <w:szCs w:val="26"/>
          <w:lang w:eastAsia="ja-JP"/>
        </w:rPr>
        <w:t>c</w:t>
      </w:r>
    </w:p>
    <w:p w14:paraId="40E52D04" w14:textId="340181E4" w:rsidR="00B67765" w:rsidRPr="009D2D6D" w:rsidRDefault="00592D4B" w:rsidP="009D2D6D">
      <w:pPr>
        <w:pStyle w:val="Heading2"/>
        <w:keepLines w:val="0"/>
        <w:tabs>
          <w:tab w:val="left" w:pos="283"/>
          <w:tab w:val="left" w:pos="425"/>
          <w:tab w:val="left" w:pos="454"/>
          <w:tab w:val="left" w:pos="567"/>
          <w:tab w:val="left" w:pos="992"/>
        </w:tabs>
        <w:spacing w:before="0"/>
        <w:jc w:val="both"/>
        <w:rPr>
          <w:rFonts w:cs="Times New Roman"/>
          <w:color w:val="C00000"/>
        </w:rPr>
      </w:pPr>
      <w:bookmarkStart w:id="91" w:name="_Toc147184077"/>
      <w:bookmarkStart w:id="92" w:name="_Toc147230945"/>
      <w:r w:rsidRPr="009D2D6D">
        <w:rPr>
          <w:rFonts w:cs="Times New Roman"/>
          <w:color w:val="C00000"/>
          <w:lang w:val="en-US"/>
        </w:rPr>
        <w:t xml:space="preserve">2.2 </w:t>
      </w:r>
      <w:r w:rsidR="00B67765" w:rsidRPr="009D2D6D">
        <w:rPr>
          <w:rFonts w:cs="Times New Roman"/>
          <w:color w:val="C00000"/>
        </w:rPr>
        <w:t>Phạm vi</w:t>
      </w:r>
      <w:bookmarkEnd w:id="86"/>
      <w:bookmarkEnd w:id="87"/>
      <w:bookmarkEnd w:id="88"/>
      <w:bookmarkEnd w:id="91"/>
      <w:bookmarkEnd w:id="92"/>
      <w:del w:id="93" w:author="kiemlongJr" w:date="2023-09-26T21:36:00Z">
        <w:r w:rsidR="00DD2754" w:rsidRPr="009D2D6D" w:rsidDel="001A1791">
          <w:rPr>
            <w:rFonts w:cs="Times New Roman"/>
            <w:color w:val="C00000"/>
          </w:rPr>
          <w:delText>:</w:delText>
        </w:r>
      </w:del>
    </w:p>
    <w:p w14:paraId="44797EC6" w14:textId="5CEDFD7E" w:rsidR="002B37D1" w:rsidRPr="009D2D6D" w:rsidRDefault="002B37D1" w:rsidP="009D2D6D">
      <w:pPr>
        <w:pStyle w:val="ListParagraph"/>
        <w:numPr>
          <w:ilvl w:val="0"/>
          <w:numId w:val="29"/>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lang w:val="en-US"/>
        </w:rPr>
        <w:t>Các chức năng test:</w:t>
      </w:r>
      <w:r w:rsidR="00CB0FE7" w:rsidRPr="009D2D6D">
        <w:rPr>
          <w:rFonts w:asciiTheme="majorHAnsi" w:hAnsiTheme="majorHAnsi" w:cstheme="majorHAnsi"/>
          <w:szCs w:val="26"/>
          <w:lang w:val="en-US"/>
        </w:rPr>
        <w:t xml:space="preserve"> Điền thông tin thanh toán</w:t>
      </w:r>
      <w:r w:rsidR="0033237C" w:rsidRPr="009D2D6D">
        <w:rPr>
          <w:rFonts w:asciiTheme="majorHAnsi" w:hAnsiTheme="majorHAnsi" w:cstheme="majorHAnsi"/>
          <w:szCs w:val="26"/>
          <w:lang w:val="en-US"/>
        </w:rPr>
        <w:t>, đăng k</w:t>
      </w:r>
      <w:ins w:id="94" w:author="kiemlongJr" w:date="2023-09-26T21:47:00Z">
        <w:r w:rsidR="008565D0" w:rsidRPr="009D2D6D">
          <w:rPr>
            <w:rFonts w:asciiTheme="majorHAnsi" w:hAnsiTheme="majorHAnsi" w:cstheme="majorHAnsi"/>
            <w:szCs w:val="26"/>
            <w:lang w:val="en-US"/>
          </w:rPr>
          <w:t>ý</w:t>
        </w:r>
      </w:ins>
      <w:r w:rsidR="00CB0FE7" w:rsidRPr="009D2D6D">
        <w:rPr>
          <w:rFonts w:asciiTheme="majorHAnsi" w:hAnsiTheme="majorHAnsi" w:cstheme="majorHAnsi"/>
          <w:szCs w:val="26"/>
          <w:lang w:val="en-US"/>
        </w:rPr>
        <w:t xml:space="preserve"> thành viên mới</w:t>
      </w:r>
      <w:del w:id="95" w:author="kiemlongJr" w:date="2023-09-26T21:47:00Z">
        <w:r w:rsidR="0033237C" w:rsidRPr="009D2D6D" w:rsidDel="008565D0">
          <w:rPr>
            <w:rFonts w:asciiTheme="majorHAnsi" w:hAnsiTheme="majorHAnsi" w:cstheme="majorHAnsi"/>
            <w:szCs w:val="26"/>
            <w:lang w:val="en-US"/>
          </w:rPr>
          <w:delText>í</w:delText>
        </w:r>
      </w:del>
      <w:r w:rsidR="0033237C" w:rsidRPr="009D2D6D">
        <w:rPr>
          <w:rFonts w:asciiTheme="majorHAnsi" w:hAnsiTheme="majorHAnsi" w:cstheme="majorHAnsi"/>
          <w:szCs w:val="26"/>
          <w:lang w:val="en-US"/>
        </w:rPr>
        <w:t>, tìm kiếm</w:t>
      </w:r>
      <w:r w:rsidR="00CB0FE7" w:rsidRPr="009D2D6D">
        <w:rPr>
          <w:rFonts w:asciiTheme="majorHAnsi" w:hAnsiTheme="majorHAnsi" w:cstheme="majorHAnsi"/>
          <w:szCs w:val="26"/>
          <w:lang w:val="en-US"/>
        </w:rPr>
        <w:t xml:space="preserve"> sản phẩm</w:t>
      </w:r>
      <w:r w:rsidR="0033237C" w:rsidRPr="009D2D6D">
        <w:rPr>
          <w:rFonts w:asciiTheme="majorHAnsi" w:hAnsiTheme="majorHAnsi" w:cstheme="majorHAnsi"/>
          <w:szCs w:val="26"/>
          <w:lang w:val="en-US"/>
        </w:rPr>
        <w:t xml:space="preserve">, </w:t>
      </w:r>
      <w:r w:rsidR="00A90DFF" w:rsidRPr="009D2D6D">
        <w:rPr>
          <w:rFonts w:asciiTheme="majorHAnsi" w:hAnsiTheme="majorHAnsi" w:cstheme="majorHAnsi"/>
          <w:szCs w:val="26"/>
          <w:lang w:val="en-US"/>
        </w:rPr>
        <w:t>bình luận</w:t>
      </w:r>
      <w:r w:rsidR="00CB0FE7" w:rsidRPr="009D2D6D">
        <w:rPr>
          <w:rFonts w:asciiTheme="majorHAnsi" w:hAnsiTheme="majorHAnsi" w:cstheme="majorHAnsi"/>
          <w:szCs w:val="26"/>
          <w:lang w:val="en-US"/>
        </w:rPr>
        <w:t xml:space="preserve"> bài viết</w:t>
      </w:r>
      <w:r w:rsidR="00635EFD" w:rsidRPr="009D2D6D">
        <w:rPr>
          <w:rFonts w:asciiTheme="majorHAnsi" w:hAnsiTheme="majorHAnsi" w:cstheme="majorHAnsi"/>
          <w:szCs w:val="26"/>
          <w:lang w:val="en-US"/>
        </w:rPr>
        <w:t xml:space="preserve">, </w:t>
      </w:r>
      <w:r w:rsidR="00FC11EF" w:rsidRPr="009D2D6D">
        <w:rPr>
          <w:rFonts w:asciiTheme="majorHAnsi" w:hAnsiTheme="majorHAnsi" w:cstheme="majorHAnsi"/>
          <w:szCs w:val="26"/>
          <w:lang w:val="en-US"/>
        </w:rPr>
        <w:t>đăng k</w:t>
      </w:r>
      <w:ins w:id="96" w:author="kiemlongJr" w:date="2023-09-26T21:47:00Z">
        <w:r w:rsidR="008565D0" w:rsidRPr="009D2D6D">
          <w:rPr>
            <w:rFonts w:asciiTheme="majorHAnsi" w:hAnsiTheme="majorHAnsi" w:cstheme="majorHAnsi"/>
            <w:szCs w:val="26"/>
            <w:lang w:val="en-US"/>
          </w:rPr>
          <w:t>ý</w:t>
        </w:r>
      </w:ins>
      <w:r w:rsidR="00CB0FE7" w:rsidRPr="009D2D6D">
        <w:rPr>
          <w:rFonts w:asciiTheme="majorHAnsi" w:hAnsiTheme="majorHAnsi" w:cstheme="majorHAnsi"/>
          <w:szCs w:val="26"/>
          <w:lang w:val="en-US"/>
        </w:rPr>
        <w:t xml:space="preserve"> email</w:t>
      </w:r>
      <w:del w:id="97" w:author="kiemlongJr" w:date="2023-09-26T21:47:00Z">
        <w:r w:rsidR="00FC11EF" w:rsidRPr="009D2D6D" w:rsidDel="008565D0">
          <w:rPr>
            <w:rFonts w:asciiTheme="majorHAnsi" w:hAnsiTheme="majorHAnsi" w:cstheme="majorHAnsi"/>
            <w:szCs w:val="26"/>
            <w:lang w:val="en-US"/>
          </w:rPr>
          <w:delText>í</w:delText>
        </w:r>
      </w:del>
      <w:r w:rsidR="00FC11EF" w:rsidRPr="009D2D6D">
        <w:rPr>
          <w:rFonts w:asciiTheme="majorHAnsi" w:hAnsiTheme="majorHAnsi" w:cstheme="majorHAnsi"/>
          <w:szCs w:val="26"/>
          <w:lang w:val="en-US"/>
        </w:rPr>
        <w:t xml:space="preserve"> nhận ưu đãi.</w:t>
      </w:r>
    </w:p>
    <w:p w14:paraId="0B723D05" w14:textId="6FE59508" w:rsidR="007B5B13" w:rsidRPr="009D2D6D" w:rsidRDefault="002B37D1" w:rsidP="009D2D6D">
      <w:pPr>
        <w:pStyle w:val="ListParagraph"/>
        <w:numPr>
          <w:ilvl w:val="0"/>
          <w:numId w:val="29"/>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lang w:val="en-US"/>
        </w:rPr>
        <w:t>Các chức năng không năng test:</w:t>
      </w:r>
      <w:r w:rsidR="007B5B13" w:rsidRPr="009D2D6D">
        <w:rPr>
          <w:rFonts w:asciiTheme="majorHAnsi" w:hAnsiTheme="majorHAnsi" w:cstheme="majorHAnsi"/>
          <w:szCs w:val="26"/>
          <w:lang w:val="en-US"/>
        </w:rPr>
        <w:t xml:space="preserve"> Đăng sản phẩm, mua hàng, các chức năng </w:t>
      </w:r>
      <w:r w:rsidR="000704BD" w:rsidRPr="009D2D6D">
        <w:rPr>
          <w:rFonts w:asciiTheme="majorHAnsi" w:hAnsiTheme="majorHAnsi" w:cstheme="majorHAnsi"/>
          <w:szCs w:val="26"/>
          <w:lang w:val="en-US"/>
        </w:rPr>
        <w:t xml:space="preserve">của </w:t>
      </w:r>
      <w:r w:rsidR="007B5B13" w:rsidRPr="009D2D6D">
        <w:rPr>
          <w:rFonts w:asciiTheme="majorHAnsi" w:hAnsiTheme="majorHAnsi" w:cstheme="majorHAnsi"/>
          <w:szCs w:val="26"/>
          <w:lang w:val="en-US"/>
        </w:rPr>
        <w:t>admin</w:t>
      </w:r>
      <w:bookmarkStart w:id="98" w:name="_Toc89379659"/>
      <w:bookmarkStart w:id="99" w:name="_Toc119796754"/>
      <w:bookmarkStart w:id="100" w:name="_Toc120490113"/>
    </w:p>
    <w:p w14:paraId="55933443" w14:textId="7A963791" w:rsidR="0081721E" w:rsidRPr="009D2D6D" w:rsidRDefault="00592D4B" w:rsidP="009D2D6D">
      <w:pPr>
        <w:pStyle w:val="Heading2"/>
        <w:keepLines w:val="0"/>
        <w:tabs>
          <w:tab w:val="left" w:pos="283"/>
          <w:tab w:val="left" w:pos="425"/>
          <w:tab w:val="left" w:pos="454"/>
          <w:tab w:val="left" w:pos="567"/>
          <w:tab w:val="left" w:pos="992"/>
        </w:tabs>
        <w:spacing w:before="0"/>
        <w:jc w:val="both"/>
        <w:rPr>
          <w:rFonts w:cs="Times New Roman"/>
          <w:color w:val="C00000"/>
          <w:lang w:val="en-US"/>
        </w:rPr>
      </w:pPr>
      <w:bookmarkStart w:id="101" w:name="_Toc147184078"/>
      <w:bookmarkStart w:id="102" w:name="_Toc147230946"/>
      <w:r w:rsidRPr="009D2D6D">
        <w:rPr>
          <w:rFonts w:cs="Times New Roman"/>
          <w:color w:val="C00000"/>
          <w:lang w:val="en-US"/>
        </w:rPr>
        <w:t xml:space="preserve">2.3 </w:t>
      </w:r>
      <w:r w:rsidR="00EA7C4F" w:rsidRPr="009D2D6D">
        <w:rPr>
          <w:rFonts w:cs="Times New Roman"/>
          <w:color w:val="C00000"/>
          <w:lang w:val="en-US"/>
        </w:rPr>
        <w:t>Lịch trình test</w:t>
      </w:r>
      <w:bookmarkEnd w:id="101"/>
      <w:bookmarkEnd w:id="102"/>
      <w:del w:id="103" w:author="kiemlongJr" w:date="2023-09-26T21:36:00Z">
        <w:r w:rsidR="00EA7C4F" w:rsidRPr="009D2D6D" w:rsidDel="001A1791">
          <w:rPr>
            <w:rFonts w:cs="Times New Roman"/>
            <w:color w:val="C00000"/>
            <w:lang w:val="en-US"/>
          </w:rPr>
          <w:delText>:</w:delText>
        </w:r>
      </w:del>
    </w:p>
    <w:tbl>
      <w:tblPr>
        <w:tblStyle w:val="GridTable4-Accent41"/>
        <w:tblW w:w="0" w:type="auto"/>
        <w:jc w:val="center"/>
        <w:tblLook w:val="04A0" w:firstRow="1" w:lastRow="0" w:firstColumn="1" w:lastColumn="0" w:noHBand="0" w:noVBand="1"/>
        <w:tblPrChange w:id="104" w:author="Admin" w:date="2023-10-02T18:29:00Z">
          <w:tblPr>
            <w:tblStyle w:val="GridTable4-Accent41"/>
            <w:tblW w:w="0" w:type="auto"/>
            <w:tblLook w:val="04A0" w:firstRow="1" w:lastRow="0" w:firstColumn="1" w:lastColumn="0" w:noHBand="0" w:noVBand="1"/>
          </w:tblPr>
        </w:tblPrChange>
      </w:tblPr>
      <w:tblGrid>
        <w:gridCol w:w="1413"/>
        <w:gridCol w:w="2126"/>
        <w:gridCol w:w="3241"/>
        <w:gridCol w:w="1295"/>
        <w:tblGridChange w:id="105">
          <w:tblGrid>
            <w:gridCol w:w="1555"/>
            <w:gridCol w:w="2974"/>
            <w:gridCol w:w="2266"/>
            <w:gridCol w:w="2266"/>
          </w:tblGrid>
        </w:tblGridChange>
      </w:tblGrid>
      <w:tr w:rsidR="00FE4C81" w:rsidRPr="009D2D6D" w14:paraId="5C1E17C6" w14:textId="69E2BE75" w:rsidTr="004515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Change w:id="106" w:author="Admin" w:date="2023-10-02T18:29:00Z">
              <w:tcPr>
                <w:tcW w:w="1555" w:type="dxa"/>
              </w:tcPr>
            </w:tcPrChange>
          </w:tcPr>
          <w:p w14:paraId="08FEBDDA" w14:textId="646AD6DE" w:rsidR="00FE4C81" w:rsidRPr="009D2D6D" w:rsidRDefault="00FE4C81" w:rsidP="00674A15">
            <w:pPr>
              <w:spacing w:line="360" w:lineRule="auto"/>
              <w:jc w:val="center"/>
              <w:cnfStyle w:val="101000000000" w:firstRow="1" w:lastRow="0" w:firstColumn="1" w:lastColumn="0" w:oddVBand="0" w:evenVBand="0" w:oddHBand="0" w:evenHBand="0" w:firstRowFirstColumn="0" w:firstRowLastColumn="0" w:lastRowFirstColumn="0" w:lastRowLastColumn="0"/>
              <w:rPr>
                <w:rFonts w:asciiTheme="majorHAnsi" w:hAnsiTheme="majorHAnsi" w:cstheme="majorHAnsi"/>
                <w:b w:val="0"/>
                <w:sz w:val="26"/>
                <w:szCs w:val="26"/>
              </w:rPr>
            </w:pPr>
            <w:r w:rsidRPr="009D2D6D">
              <w:rPr>
                <w:rFonts w:asciiTheme="majorHAnsi" w:hAnsiTheme="majorHAnsi" w:cstheme="majorHAnsi"/>
                <w:b w:val="0"/>
                <w:sz w:val="26"/>
                <w:szCs w:val="26"/>
              </w:rPr>
              <w:t>Tuần</w:t>
            </w:r>
          </w:p>
        </w:tc>
        <w:tc>
          <w:tcPr>
            <w:tcW w:w="2126" w:type="dxa"/>
            <w:vAlign w:val="center"/>
            <w:tcPrChange w:id="107" w:author="Admin" w:date="2023-10-02T18:29:00Z">
              <w:tcPr>
                <w:tcW w:w="2974" w:type="dxa"/>
              </w:tcPr>
            </w:tcPrChange>
          </w:tcPr>
          <w:p w14:paraId="2FC60E44" w14:textId="5F08454F" w:rsidR="00FE4C81" w:rsidRPr="009D2D6D" w:rsidRDefault="00FE4C81" w:rsidP="00674A1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6"/>
                <w:szCs w:val="26"/>
              </w:rPr>
            </w:pPr>
            <w:r w:rsidRPr="009D2D6D">
              <w:rPr>
                <w:rFonts w:asciiTheme="majorHAnsi" w:hAnsiTheme="majorHAnsi" w:cstheme="majorHAnsi"/>
                <w:b w:val="0"/>
                <w:sz w:val="26"/>
                <w:szCs w:val="26"/>
              </w:rPr>
              <w:t>Thời gian</w:t>
            </w:r>
          </w:p>
        </w:tc>
        <w:tc>
          <w:tcPr>
            <w:tcW w:w="3241" w:type="dxa"/>
            <w:vAlign w:val="center"/>
            <w:tcPrChange w:id="108" w:author="Admin" w:date="2023-10-02T18:29:00Z">
              <w:tcPr>
                <w:tcW w:w="2266" w:type="dxa"/>
              </w:tcPr>
            </w:tcPrChange>
          </w:tcPr>
          <w:p w14:paraId="42D4082A" w14:textId="2446FD85" w:rsidR="00FE4C81" w:rsidRPr="009D2D6D" w:rsidRDefault="00FE4C81" w:rsidP="00674A1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6"/>
                <w:szCs w:val="26"/>
              </w:rPr>
            </w:pPr>
            <w:r w:rsidRPr="009D2D6D">
              <w:rPr>
                <w:rFonts w:asciiTheme="majorHAnsi" w:hAnsiTheme="majorHAnsi" w:cstheme="majorHAnsi"/>
                <w:b w:val="0"/>
                <w:sz w:val="26"/>
                <w:szCs w:val="26"/>
              </w:rPr>
              <w:t>Hoạt động</w:t>
            </w:r>
          </w:p>
        </w:tc>
        <w:tc>
          <w:tcPr>
            <w:tcW w:w="1295" w:type="dxa"/>
            <w:vAlign w:val="center"/>
            <w:tcPrChange w:id="109" w:author="Admin" w:date="2023-10-02T18:29:00Z">
              <w:tcPr>
                <w:tcW w:w="2266" w:type="dxa"/>
              </w:tcPr>
            </w:tcPrChange>
          </w:tcPr>
          <w:p w14:paraId="3AB16D83" w14:textId="4A0070AB" w:rsidR="00FE4C81" w:rsidRPr="009D2D6D" w:rsidRDefault="00FE4C81" w:rsidP="00674A15">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6"/>
                <w:szCs w:val="26"/>
              </w:rPr>
            </w:pPr>
            <w:r w:rsidRPr="009D2D6D">
              <w:rPr>
                <w:rFonts w:asciiTheme="majorHAnsi" w:hAnsiTheme="majorHAnsi" w:cstheme="majorHAnsi"/>
                <w:b w:val="0"/>
                <w:sz w:val="26"/>
                <w:szCs w:val="26"/>
              </w:rPr>
              <w:t>Ghi chú</w:t>
            </w:r>
          </w:p>
        </w:tc>
      </w:tr>
      <w:tr w:rsidR="00FE4C81" w:rsidRPr="009D2D6D" w14:paraId="00E0CE98" w14:textId="43C320B8" w:rsidTr="004515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Change w:id="110" w:author="Admin" w:date="2023-10-02T18:29:00Z">
              <w:tcPr>
                <w:tcW w:w="1555" w:type="dxa"/>
              </w:tcPr>
            </w:tcPrChange>
          </w:tcPr>
          <w:p w14:paraId="0982F54D" w14:textId="567E1EA2" w:rsidR="00FE4C81" w:rsidRPr="009D2D6D" w:rsidRDefault="00FE4C81" w:rsidP="00674A15">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Tuần 1-2</w:t>
            </w:r>
          </w:p>
        </w:tc>
        <w:tc>
          <w:tcPr>
            <w:tcW w:w="2126" w:type="dxa"/>
            <w:vAlign w:val="center"/>
            <w:tcPrChange w:id="111" w:author="Admin" w:date="2023-10-02T18:29:00Z">
              <w:tcPr>
                <w:tcW w:w="2974" w:type="dxa"/>
              </w:tcPr>
            </w:tcPrChange>
          </w:tcPr>
          <w:p w14:paraId="000953CF" w14:textId="204DB3E2" w:rsidR="00FE4C81" w:rsidRPr="009D2D6D" w:rsidRDefault="00FE4C81" w:rsidP="00674A15">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14/8/2023 - 27/8/2023</w:t>
            </w:r>
          </w:p>
        </w:tc>
        <w:tc>
          <w:tcPr>
            <w:tcW w:w="3241" w:type="dxa"/>
            <w:vAlign w:val="center"/>
            <w:tcPrChange w:id="112" w:author="Admin" w:date="2023-10-02T18:29:00Z">
              <w:tcPr>
                <w:tcW w:w="2266" w:type="dxa"/>
              </w:tcPr>
            </w:tcPrChange>
          </w:tcPr>
          <w:p w14:paraId="40E2C0E7" w14:textId="43646676" w:rsidR="00FE4C81" w:rsidRPr="009D2D6D" w:rsidRDefault="00FE4C81" w:rsidP="00C96E21">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Lập kế hoạch</w:t>
            </w:r>
            <w:r w:rsidR="005B4CBD" w:rsidRPr="009D2D6D">
              <w:rPr>
                <w:rFonts w:asciiTheme="majorHAnsi" w:hAnsiTheme="majorHAnsi" w:cstheme="majorHAnsi"/>
                <w:sz w:val="26"/>
                <w:szCs w:val="26"/>
              </w:rPr>
              <w:t>(Chọn đề tài, nghiên cứu tổng quan kiểm thử, website, công cụ kiểm thử)</w:t>
            </w:r>
          </w:p>
        </w:tc>
        <w:tc>
          <w:tcPr>
            <w:tcW w:w="1295" w:type="dxa"/>
            <w:vAlign w:val="center"/>
            <w:tcPrChange w:id="113" w:author="Admin" w:date="2023-10-02T18:29:00Z">
              <w:tcPr>
                <w:tcW w:w="2266" w:type="dxa"/>
              </w:tcPr>
            </w:tcPrChange>
          </w:tcPr>
          <w:p w14:paraId="2FCAFC6D" w14:textId="37F58301" w:rsidR="00FE4C81" w:rsidRPr="009D2D6D" w:rsidRDefault="00FE4C81" w:rsidP="00674A15">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FE4C81" w:rsidRPr="009D2D6D" w14:paraId="12FC28B3" w14:textId="1942A350" w:rsidTr="00451567">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Change w:id="114" w:author="Admin" w:date="2023-10-02T18:29:00Z">
              <w:tcPr>
                <w:tcW w:w="1555" w:type="dxa"/>
              </w:tcPr>
            </w:tcPrChange>
          </w:tcPr>
          <w:p w14:paraId="4B625F02" w14:textId="74D0131D" w:rsidR="00FE4C81" w:rsidRPr="009D2D6D" w:rsidRDefault="00FE4C81" w:rsidP="00674A15">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Tuần 3-5</w:t>
            </w:r>
          </w:p>
        </w:tc>
        <w:tc>
          <w:tcPr>
            <w:tcW w:w="2126" w:type="dxa"/>
            <w:vAlign w:val="center"/>
            <w:tcPrChange w:id="115" w:author="Admin" w:date="2023-10-02T18:29:00Z">
              <w:tcPr>
                <w:tcW w:w="2974" w:type="dxa"/>
              </w:tcPr>
            </w:tcPrChange>
          </w:tcPr>
          <w:p w14:paraId="17E3A34B" w14:textId="39B42E35" w:rsidR="00FE4C81" w:rsidRPr="009D2D6D" w:rsidRDefault="00FE4C81" w:rsidP="00674A1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28/8/2023 - 17/9/2023</w:t>
            </w:r>
          </w:p>
        </w:tc>
        <w:tc>
          <w:tcPr>
            <w:tcW w:w="3241" w:type="dxa"/>
            <w:vAlign w:val="center"/>
            <w:tcPrChange w:id="116" w:author="Admin" w:date="2023-10-02T18:29:00Z">
              <w:tcPr>
                <w:tcW w:w="2266" w:type="dxa"/>
              </w:tcPr>
            </w:tcPrChange>
          </w:tcPr>
          <w:p w14:paraId="2219F0CC" w14:textId="7CA843CA" w:rsidR="00FE4C81" w:rsidRPr="009D2D6D" w:rsidRDefault="00FE4C81" w:rsidP="00C96E21">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Thực hiện kiểm thử chức năng</w:t>
            </w:r>
          </w:p>
        </w:tc>
        <w:tc>
          <w:tcPr>
            <w:tcW w:w="1295" w:type="dxa"/>
            <w:vAlign w:val="center"/>
            <w:tcPrChange w:id="117" w:author="Admin" w:date="2023-10-02T18:29:00Z">
              <w:tcPr>
                <w:tcW w:w="2266" w:type="dxa"/>
              </w:tcPr>
            </w:tcPrChange>
          </w:tcPr>
          <w:p w14:paraId="2C7FF301" w14:textId="4EC2C905" w:rsidR="00FE4C81" w:rsidRPr="009D2D6D" w:rsidRDefault="00FE4C81" w:rsidP="00674A1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FE4C81" w:rsidRPr="009D2D6D" w14:paraId="62DDAD20" w14:textId="77777777" w:rsidTr="004515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Change w:id="118" w:author="Admin" w:date="2023-10-02T18:29:00Z">
              <w:tcPr>
                <w:tcW w:w="1555" w:type="dxa"/>
              </w:tcPr>
            </w:tcPrChange>
          </w:tcPr>
          <w:p w14:paraId="01422A8F" w14:textId="697E3A2E" w:rsidR="00FE4C81" w:rsidRPr="009D2D6D" w:rsidRDefault="00FE4C81" w:rsidP="00674A15">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Tuần 6-7</w:t>
            </w:r>
          </w:p>
        </w:tc>
        <w:tc>
          <w:tcPr>
            <w:tcW w:w="2126" w:type="dxa"/>
            <w:vAlign w:val="center"/>
            <w:tcPrChange w:id="119" w:author="Admin" w:date="2023-10-02T18:29:00Z">
              <w:tcPr>
                <w:tcW w:w="2974" w:type="dxa"/>
              </w:tcPr>
            </w:tcPrChange>
          </w:tcPr>
          <w:p w14:paraId="62676DD7" w14:textId="1FE557A2" w:rsidR="00FE4C81" w:rsidRPr="009D2D6D" w:rsidRDefault="00FE4C81" w:rsidP="00674A15">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18/9/2023 - 1/10/2023</w:t>
            </w:r>
          </w:p>
        </w:tc>
        <w:tc>
          <w:tcPr>
            <w:tcW w:w="3241" w:type="dxa"/>
            <w:vAlign w:val="center"/>
            <w:tcPrChange w:id="120" w:author="Admin" w:date="2023-10-02T18:29:00Z">
              <w:tcPr>
                <w:tcW w:w="2266" w:type="dxa"/>
              </w:tcPr>
            </w:tcPrChange>
          </w:tcPr>
          <w:p w14:paraId="34EDAC4C" w14:textId="7D0BA0EC" w:rsidR="00FE4C81" w:rsidRPr="009D2D6D" w:rsidRDefault="00FE4C81" w:rsidP="00C96E21">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Thực hiện kiểm thử hiệu năng</w:t>
            </w:r>
          </w:p>
        </w:tc>
        <w:tc>
          <w:tcPr>
            <w:tcW w:w="1295" w:type="dxa"/>
            <w:vAlign w:val="center"/>
            <w:tcPrChange w:id="121" w:author="Admin" w:date="2023-10-02T18:29:00Z">
              <w:tcPr>
                <w:tcW w:w="2266" w:type="dxa"/>
              </w:tcPr>
            </w:tcPrChange>
          </w:tcPr>
          <w:p w14:paraId="1CF7A0B9" w14:textId="2823B313" w:rsidR="00FE4C81" w:rsidRPr="009D2D6D" w:rsidRDefault="00FE4C81" w:rsidP="00674A15">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FE4C81" w:rsidRPr="009D2D6D" w14:paraId="5B4AB596" w14:textId="77777777" w:rsidTr="00451567">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Change w:id="122" w:author="Admin" w:date="2023-10-02T18:29:00Z">
              <w:tcPr>
                <w:tcW w:w="1555" w:type="dxa"/>
              </w:tcPr>
            </w:tcPrChange>
          </w:tcPr>
          <w:p w14:paraId="3CE39E87" w14:textId="75787E12" w:rsidR="00FE4C81" w:rsidRPr="009D2D6D" w:rsidRDefault="00FE4C81" w:rsidP="00674A15">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Tuần 8</w:t>
            </w:r>
          </w:p>
        </w:tc>
        <w:tc>
          <w:tcPr>
            <w:tcW w:w="2126" w:type="dxa"/>
            <w:vAlign w:val="center"/>
            <w:tcPrChange w:id="123" w:author="Admin" w:date="2023-10-02T18:29:00Z">
              <w:tcPr>
                <w:tcW w:w="2974" w:type="dxa"/>
              </w:tcPr>
            </w:tcPrChange>
          </w:tcPr>
          <w:p w14:paraId="03457F88" w14:textId="0A11B2EF" w:rsidR="00FE4C81" w:rsidRPr="009D2D6D" w:rsidRDefault="00FE4C81" w:rsidP="00674A1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2/10/2023 - 5/10/2023</w:t>
            </w:r>
          </w:p>
        </w:tc>
        <w:tc>
          <w:tcPr>
            <w:tcW w:w="3241" w:type="dxa"/>
            <w:vAlign w:val="center"/>
            <w:tcPrChange w:id="124" w:author="Admin" w:date="2023-10-02T18:29:00Z">
              <w:tcPr>
                <w:tcW w:w="2266" w:type="dxa"/>
              </w:tcPr>
            </w:tcPrChange>
          </w:tcPr>
          <w:p w14:paraId="1C3A39C2" w14:textId="46192133" w:rsidR="00FE4C81" w:rsidRPr="009D2D6D" w:rsidRDefault="00B34380" w:rsidP="00C96E21">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Tổng kết và báo cáo</w:t>
            </w:r>
          </w:p>
        </w:tc>
        <w:tc>
          <w:tcPr>
            <w:tcW w:w="1295" w:type="dxa"/>
            <w:vAlign w:val="center"/>
            <w:tcPrChange w:id="125" w:author="Admin" w:date="2023-10-02T18:29:00Z">
              <w:tcPr>
                <w:tcW w:w="2266" w:type="dxa"/>
              </w:tcPr>
            </w:tcPrChange>
          </w:tcPr>
          <w:p w14:paraId="00C6878C" w14:textId="470900B0" w:rsidR="00FE4C81" w:rsidRPr="009D2D6D" w:rsidRDefault="00FE4C81" w:rsidP="00674A15">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bl>
    <w:p w14:paraId="14405D16" w14:textId="7E5ADC7E" w:rsidR="00EA7C4F" w:rsidRPr="009D2D6D" w:rsidRDefault="00EA7C4F" w:rsidP="009D2D6D">
      <w:pPr>
        <w:keepNext/>
        <w:spacing w:line="360" w:lineRule="auto"/>
        <w:rPr>
          <w:rFonts w:asciiTheme="majorHAnsi" w:hAnsiTheme="majorHAnsi" w:cstheme="majorHAnsi"/>
          <w:szCs w:val="26"/>
        </w:rPr>
      </w:pPr>
    </w:p>
    <w:p w14:paraId="4E86EF5A" w14:textId="77777777" w:rsidR="009D2D6D" w:rsidRDefault="009D2D6D">
      <w:pPr>
        <w:spacing w:after="120" w:line="312" w:lineRule="auto"/>
        <w:jc w:val="both"/>
        <w:rPr>
          <w:rFonts w:eastAsiaTheme="majorEastAsia" w:cs="Times New Roman"/>
          <w:b/>
          <w:bCs/>
          <w:color w:val="C00000"/>
          <w:szCs w:val="26"/>
          <w:lang w:val="en-US" w:eastAsia="ja-JP"/>
        </w:rPr>
      </w:pPr>
      <w:bookmarkStart w:id="126" w:name="_Toc147184079"/>
      <w:r>
        <w:rPr>
          <w:rFonts w:cs="Times New Roman"/>
          <w:color w:val="C00000"/>
          <w:lang w:val="en-US"/>
        </w:rPr>
        <w:br w:type="page"/>
      </w:r>
    </w:p>
    <w:p w14:paraId="32CEAF77" w14:textId="6FDEB9B3" w:rsidR="00CC6225" w:rsidRPr="009D2D6D" w:rsidRDefault="00592D4B">
      <w:pPr>
        <w:pStyle w:val="Heading2"/>
        <w:keepLines w:val="0"/>
        <w:tabs>
          <w:tab w:val="left" w:pos="283"/>
          <w:tab w:val="left" w:pos="425"/>
          <w:tab w:val="left" w:pos="454"/>
          <w:tab w:val="left" w:pos="567"/>
        </w:tabs>
        <w:spacing w:before="0"/>
        <w:jc w:val="both"/>
        <w:rPr>
          <w:ins w:id="127" w:author="Admin" w:date="2023-10-02T18:27:00Z"/>
          <w:rFonts w:cs="Times New Roman"/>
          <w:color w:val="C00000"/>
          <w:lang w:val="en-US"/>
        </w:rPr>
        <w:pPrChange w:id="128" w:author="Admin" w:date="2023-10-02T18:27:00Z">
          <w:pPr>
            <w:spacing w:line="360" w:lineRule="auto"/>
            <w:ind w:left="90" w:right="71"/>
          </w:pPr>
        </w:pPrChange>
      </w:pPr>
      <w:bookmarkStart w:id="129" w:name="_Toc147230947"/>
      <w:r w:rsidRPr="009D2D6D">
        <w:rPr>
          <w:rFonts w:cs="Times New Roman"/>
          <w:color w:val="C00000"/>
          <w:lang w:val="en-US"/>
        </w:rPr>
        <w:lastRenderedPageBreak/>
        <w:t xml:space="preserve">2.4 </w:t>
      </w:r>
      <w:r w:rsidR="004E3D40" w:rsidRPr="009D2D6D">
        <w:rPr>
          <w:rFonts w:cs="Times New Roman"/>
          <w:color w:val="C00000"/>
          <w:lang w:val="en-US"/>
        </w:rPr>
        <w:t>Công việc</w:t>
      </w:r>
      <w:bookmarkEnd w:id="126"/>
      <w:bookmarkEnd w:id="129"/>
    </w:p>
    <w:tbl>
      <w:tblPr>
        <w:tblStyle w:val="GridTable4-Accent41"/>
        <w:tblW w:w="8897" w:type="dxa"/>
        <w:tblLook w:val="04A0" w:firstRow="1" w:lastRow="0" w:firstColumn="1" w:lastColumn="0" w:noHBand="0" w:noVBand="1"/>
        <w:tblPrChange w:id="130" w:author="Admin" w:date="2023-10-02T18:29:00Z">
          <w:tblPr>
            <w:tblStyle w:val="GridTable4-Accent41"/>
            <w:tblpPr w:leftFromText="180" w:rightFromText="180" w:vertAnchor="text" w:horzAnchor="margin" w:tblpY="-13"/>
            <w:tblW w:w="9918" w:type="dxa"/>
            <w:tblLook w:val="04A0" w:firstRow="1" w:lastRow="0" w:firstColumn="1" w:lastColumn="0" w:noHBand="0" w:noVBand="1"/>
          </w:tblPr>
        </w:tblPrChange>
      </w:tblPr>
      <w:tblGrid>
        <w:gridCol w:w="846"/>
        <w:gridCol w:w="1701"/>
        <w:gridCol w:w="6350"/>
        <w:tblGridChange w:id="131">
          <w:tblGrid>
            <w:gridCol w:w="704"/>
            <w:gridCol w:w="2552"/>
            <w:gridCol w:w="6662"/>
          </w:tblGrid>
        </w:tblGridChange>
      </w:tblGrid>
      <w:tr w:rsidR="005041EA" w:rsidRPr="009D2D6D" w14:paraId="18672E39" w14:textId="77777777" w:rsidTr="009D2D6D">
        <w:trPr>
          <w:cnfStyle w:val="100000000000" w:firstRow="1" w:lastRow="0" w:firstColumn="0" w:lastColumn="0" w:oddVBand="0" w:evenVBand="0" w:oddHBand="0" w:evenHBand="0" w:firstRowFirstColumn="0" w:firstRowLastColumn="0" w:lastRowFirstColumn="0" w:lastRowLastColumn="0"/>
          <w:trHeight w:val="611"/>
          <w:ins w:id="132" w:author="Admin" w:date="2023-10-02T18:11:00Z"/>
        </w:trPr>
        <w:tc>
          <w:tcPr>
            <w:cnfStyle w:val="001000000000" w:firstRow="0" w:lastRow="0" w:firstColumn="1" w:lastColumn="0" w:oddVBand="0" w:evenVBand="0" w:oddHBand="0" w:evenHBand="0" w:firstRowFirstColumn="0" w:firstRowLastColumn="0" w:lastRowFirstColumn="0" w:lastRowLastColumn="0"/>
            <w:tcW w:w="846" w:type="dxa"/>
            <w:vAlign w:val="center"/>
            <w:tcPrChange w:id="133" w:author="Admin" w:date="2023-10-02T18:29:00Z">
              <w:tcPr>
                <w:tcW w:w="704" w:type="dxa"/>
              </w:tcPr>
            </w:tcPrChange>
          </w:tcPr>
          <w:p w14:paraId="4DBD7FE0" w14:textId="77777777" w:rsidR="005041EA" w:rsidRPr="009D2D6D" w:rsidRDefault="005041EA" w:rsidP="009D2D6D">
            <w:pPr>
              <w:keepNext/>
              <w:spacing w:line="360" w:lineRule="auto"/>
              <w:jc w:val="center"/>
              <w:cnfStyle w:val="101000000000" w:firstRow="1" w:lastRow="0" w:firstColumn="1" w:lastColumn="0" w:oddVBand="0" w:evenVBand="0" w:oddHBand="0" w:evenHBand="0" w:firstRowFirstColumn="0" w:firstRowLastColumn="0" w:lastRowFirstColumn="0" w:lastRowLastColumn="0"/>
              <w:rPr>
                <w:ins w:id="134" w:author="Admin" w:date="2023-10-02T18:11:00Z"/>
                <w:rFonts w:asciiTheme="majorHAnsi" w:hAnsiTheme="majorHAnsi" w:cstheme="majorHAnsi"/>
                <w:b w:val="0"/>
                <w:bCs w:val="0"/>
                <w:sz w:val="26"/>
                <w:szCs w:val="26"/>
              </w:rPr>
            </w:pPr>
            <w:ins w:id="135" w:author="Admin" w:date="2023-10-02T18:11:00Z">
              <w:r w:rsidRPr="009D2D6D">
                <w:rPr>
                  <w:rFonts w:asciiTheme="majorHAnsi" w:hAnsiTheme="majorHAnsi" w:cstheme="majorHAnsi"/>
                  <w:b w:val="0"/>
                  <w:bCs w:val="0"/>
                  <w:sz w:val="26"/>
                  <w:szCs w:val="26"/>
                </w:rPr>
                <w:t>STT</w:t>
              </w:r>
            </w:ins>
          </w:p>
        </w:tc>
        <w:tc>
          <w:tcPr>
            <w:tcW w:w="1701" w:type="dxa"/>
            <w:vAlign w:val="center"/>
            <w:tcPrChange w:id="136" w:author="Admin" w:date="2023-10-02T18:29:00Z">
              <w:tcPr>
                <w:tcW w:w="2552" w:type="dxa"/>
              </w:tcPr>
            </w:tcPrChange>
          </w:tcPr>
          <w:p w14:paraId="79DFA630" w14:textId="77777777" w:rsidR="005041EA" w:rsidRPr="009D2D6D" w:rsidRDefault="005041EA" w:rsidP="009D2D6D">
            <w:pPr>
              <w:keepNext/>
              <w:spacing w:line="360" w:lineRule="auto"/>
              <w:jc w:val="center"/>
              <w:cnfStyle w:val="100000000000" w:firstRow="1" w:lastRow="0" w:firstColumn="0" w:lastColumn="0" w:oddVBand="0" w:evenVBand="0" w:oddHBand="0" w:evenHBand="0" w:firstRowFirstColumn="0" w:firstRowLastColumn="0" w:lastRowFirstColumn="0" w:lastRowLastColumn="0"/>
              <w:rPr>
                <w:ins w:id="137" w:author="Admin" w:date="2023-10-02T18:11:00Z"/>
                <w:rFonts w:asciiTheme="majorHAnsi" w:hAnsiTheme="majorHAnsi" w:cstheme="majorHAnsi"/>
                <w:b w:val="0"/>
                <w:bCs w:val="0"/>
                <w:sz w:val="26"/>
                <w:szCs w:val="26"/>
              </w:rPr>
            </w:pPr>
            <w:ins w:id="138" w:author="Admin" w:date="2023-10-02T18:11:00Z">
              <w:r w:rsidRPr="009D2D6D">
                <w:rPr>
                  <w:rFonts w:asciiTheme="majorHAnsi" w:hAnsiTheme="majorHAnsi" w:cstheme="majorHAnsi"/>
                  <w:b w:val="0"/>
                  <w:bCs w:val="0"/>
                  <w:sz w:val="26"/>
                  <w:szCs w:val="26"/>
                </w:rPr>
                <w:t xml:space="preserve">Họ tên </w:t>
              </w:r>
            </w:ins>
          </w:p>
        </w:tc>
        <w:tc>
          <w:tcPr>
            <w:tcW w:w="6350" w:type="dxa"/>
            <w:vAlign w:val="center"/>
            <w:tcPrChange w:id="139" w:author="Admin" w:date="2023-10-02T18:29:00Z">
              <w:tcPr>
                <w:tcW w:w="6662" w:type="dxa"/>
              </w:tcPr>
            </w:tcPrChange>
          </w:tcPr>
          <w:p w14:paraId="13F77C45" w14:textId="77777777" w:rsidR="005041EA" w:rsidRPr="009D2D6D" w:rsidRDefault="005041EA" w:rsidP="009D2D6D">
            <w:pPr>
              <w:keepNext/>
              <w:spacing w:line="360" w:lineRule="auto"/>
              <w:jc w:val="center"/>
              <w:cnfStyle w:val="100000000000" w:firstRow="1" w:lastRow="0" w:firstColumn="0" w:lastColumn="0" w:oddVBand="0" w:evenVBand="0" w:oddHBand="0" w:evenHBand="0" w:firstRowFirstColumn="0" w:firstRowLastColumn="0" w:lastRowFirstColumn="0" w:lastRowLastColumn="0"/>
              <w:rPr>
                <w:ins w:id="140" w:author="Admin" w:date="2023-10-02T18:11:00Z"/>
                <w:rFonts w:asciiTheme="majorHAnsi" w:hAnsiTheme="majorHAnsi" w:cstheme="majorHAnsi"/>
                <w:b w:val="0"/>
                <w:bCs w:val="0"/>
                <w:sz w:val="26"/>
                <w:szCs w:val="26"/>
              </w:rPr>
            </w:pPr>
            <w:ins w:id="141" w:author="Admin" w:date="2023-10-02T18:11:00Z">
              <w:r w:rsidRPr="009D2D6D">
                <w:rPr>
                  <w:rFonts w:asciiTheme="majorHAnsi" w:hAnsiTheme="majorHAnsi" w:cstheme="majorHAnsi"/>
                  <w:b w:val="0"/>
                  <w:bCs w:val="0"/>
                  <w:sz w:val="26"/>
                  <w:szCs w:val="26"/>
                </w:rPr>
                <w:t>Nhiệm vụ</w:t>
              </w:r>
            </w:ins>
          </w:p>
        </w:tc>
      </w:tr>
      <w:tr w:rsidR="005041EA" w:rsidRPr="009D2D6D" w14:paraId="38095CA1" w14:textId="77777777" w:rsidTr="009D2D6D">
        <w:trPr>
          <w:cnfStyle w:val="000000100000" w:firstRow="0" w:lastRow="0" w:firstColumn="0" w:lastColumn="0" w:oddVBand="0" w:evenVBand="0" w:oddHBand="1" w:evenHBand="0" w:firstRowFirstColumn="0" w:firstRowLastColumn="0" w:lastRowFirstColumn="0" w:lastRowLastColumn="0"/>
          <w:trHeight w:val="1806"/>
          <w:ins w:id="142" w:author="Admin" w:date="2023-10-02T18:11:00Z"/>
          <w:trPrChange w:id="143" w:author="Admin" w:date="2023-10-02T18:29:00Z">
            <w:trPr>
              <w:trHeight w:val="1807"/>
            </w:trPr>
          </w:trPrChange>
        </w:trPr>
        <w:tc>
          <w:tcPr>
            <w:cnfStyle w:val="001000000000" w:firstRow="0" w:lastRow="0" w:firstColumn="1" w:lastColumn="0" w:oddVBand="0" w:evenVBand="0" w:oddHBand="0" w:evenHBand="0" w:firstRowFirstColumn="0" w:firstRowLastColumn="0" w:lastRowFirstColumn="0" w:lastRowLastColumn="0"/>
            <w:tcW w:w="846" w:type="dxa"/>
            <w:vAlign w:val="center"/>
            <w:tcPrChange w:id="144" w:author="Admin" w:date="2023-10-02T18:29:00Z">
              <w:tcPr>
                <w:tcW w:w="704" w:type="dxa"/>
                <w:vAlign w:val="center"/>
              </w:tcPr>
            </w:tcPrChange>
          </w:tcPr>
          <w:p w14:paraId="4964FB4D" w14:textId="77777777" w:rsidR="005041EA" w:rsidRPr="009D2D6D" w:rsidRDefault="005041EA" w:rsidP="009D2D6D">
            <w:pPr>
              <w:spacing w:line="360" w:lineRule="auto"/>
              <w:jc w:val="center"/>
              <w:cnfStyle w:val="001000100000" w:firstRow="0" w:lastRow="0" w:firstColumn="1" w:lastColumn="0" w:oddVBand="0" w:evenVBand="0" w:oddHBand="1" w:evenHBand="0" w:firstRowFirstColumn="0" w:firstRowLastColumn="0" w:lastRowFirstColumn="0" w:lastRowLastColumn="0"/>
              <w:rPr>
                <w:ins w:id="145" w:author="Admin" w:date="2023-10-02T18:11:00Z"/>
                <w:rFonts w:asciiTheme="majorHAnsi" w:hAnsiTheme="majorHAnsi" w:cstheme="majorHAnsi"/>
                <w:b w:val="0"/>
                <w:bCs w:val="0"/>
                <w:sz w:val="26"/>
                <w:szCs w:val="26"/>
              </w:rPr>
            </w:pPr>
            <w:ins w:id="146" w:author="Admin" w:date="2023-10-02T18:11:00Z">
              <w:r w:rsidRPr="009D2D6D">
                <w:rPr>
                  <w:rFonts w:asciiTheme="majorHAnsi" w:eastAsia="Times New Roman" w:hAnsiTheme="majorHAnsi" w:cstheme="majorHAnsi"/>
                  <w:color w:val="000000"/>
                  <w:sz w:val="26"/>
                  <w:szCs w:val="26"/>
                </w:rPr>
                <w:t>1</w:t>
              </w:r>
            </w:ins>
          </w:p>
        </w:tc>
        <w:tc>
          <w:tcPr>
            <w:tcW w:w="1701" w:type="dxa"/>
            <w:vAlign w:val="center"/>
            <w:tcPrChange w:id="147" w:author="Admin" w:date="2023-10-02T18:29:00Z">
              <w:tcPr>
                <w:tcW w:w="2552" w:type="dxa"/>
                <w:vAlign w:val="center"/>
              </w:tcPr>
            </w:tcPrChange>
          </w:tcPr>
          <w:p w14:paraId="2314551E" w14:textId="77777777" w:rsidR="005041EA" w:rsidRPr="009D2D6D" w:rsidRDefault="005041EA" w:rsidP="009D2D6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6"/>
                <w:szCs w:val="26"/>
              </w:rPr>
            </w:pPr>
            <w:ins w:id="148" w:author="Admin" w:date="2023-10-02T18:11:00Z">
              <w:r w:rsidRPr="009D2D6D">
                <w:rPr>
                  <w:rFonts w:asciiTheme="majorHAnsi" w:eastAsia="Times New Roman" w:hAnsiTheme="majorHAnsi" w:cstheme="majorHAnsi"/>
                  <w:color w:val="000000"/>
                  <w:sz w:val="26"/>
                  <w:szCs w:val="26"/>
                </w:rPr>
                <w:t>Vũ Trí Ngọc</w:t>
              </w:r>
            </w:ins>
          </w:p>
          <w:p w14:paraId="42099476" w14:textId="3679A813" w:rsidR="000A0CFD" w:rsidRPr="009D2D6D" w:rsidRDefault="000A0CFD" w:rsidP="009D2D6D">
            <w:pPr>
              <w:spacing w:line="360" w:lineRule="auto"/>
              <w:jc w:val="center"/>
              <w:cnfStyle w:val="000000100000" w:firstRow="0" w:lastRow="0" w:firstColumn="0" w:lastColumn="0" w:oddVBand="0" w:evenVBand="0" w:oddHBand="1" w:evenHBand="0" w:firstRowFirstColumn="0" w:firstRowLastColumn="0" w:lastRowFirstColumn="0" w:lastRowLastColumn="0"/>
              <w:rPr>
                <w:ins w:id="149" w:author="Admin" w:date="2023-10-02T18:11:00Z"/>
                <w:rFonts w:asciiTheme="majorHAnsi" w:hAnsiTheme="majorHAnsi" w:cstheme="majorHAnsi"/>
                <w:sz w:val="26"/>
                <w:szCs w:val="26"/>
              </w:rPr>
            </w:pPr>
            <w:r w:rsidRPr="009D2D6D">
              <w:rPr>
                <w:rFonts w:asciiTheme="majorHAnsi" w:eastAsia="Times New Roman" w:hAnsiTheme="majorHAnsi" w:cstheme="majorHAnsi"/>
                <w:color w:val="000000"/>
                <w:sz w:val="26"/>
                <w:szCs w:val="26"/>
              </w:rPr>
              <w:t>(Leader)</w:t>
            </w:r>
          </w:p>
        </w:tc>
        <w:tc>
          <w:tcPr>
            <w:tcW w:w="6350" w:type="dxa"/>
            <w:vAlign w:val="center"/>
            <w:tcPrChange w:id="150" w:author="Admin" w:date="2023-10-02T18:29:00Z">
              <w:tcPr>
                <w:tcW w:w="6662" w:type="dxa"/>
                <w:vAlign w:val="center"/>
              </w:tcPr>
            </w:tcPrChange>
          </w:tcPr>
          <w:p w14:paraId="1C7A2585" w14:textId="348E1627" w:rsidR="00E87B76" w:rsidRPr="009D2D6D" w:rsidRDefault="005041EA" w:rsidP="009D2D6D">
            <w:pPr>
              <w:pStyle w:val="ListParagraph"/>
              <w:numPr>
                <w:ilvl w:val="0"/>
                <w:numId w:val="43"/>
              </w:num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151" w:author="Admin" w:date="2023-10-02T18:11:00Z">
              <w:r w:rsidRPr="009D2D6D">
                <w:rPr>
                  <w:rFonts w:asciiTheme="majorHAnsi" w:eastAsia="Times New Roman" w:hAnsiTheme="majorHAnsi" w:cstheme="majorHAnsi"/>
                  <w:color w:val="000000"/>
                  <w:sz w:val="26"/>
                  <w:szCs w:val="26"/>
                </w:rPr>
                <w:t>Lập kế hoạch và giám sát tiến trình</w:t>
              </w:r>
            </w:ins>
            <w:r w:rsidR="00E87B76" w:rsidRPr="009D2D6D">
              <w:rPr>
                <w:rFonts w:asciiTheme="majorHAnsi" w:eastAsia="Times New Roman" w:hAnsiTheme="majorHAnsi" w:cstheme="majorHAnsi"/>
                <w:color w:val="000000"/>
                <w:sz w:val="26"/>
                <w:szCs w:val="26"/>
              </w:rPr>
              <w:t xml:space="preserve">, </w:t>
            </w:r>
            <w:r w:rsidR="005A6928" w:rsidRPr="009D2D6D">
              <w:rPr>
                <w:rFonts w:asciiTheme="majorHAnsi" w:eastAsia="Times New Roman" w:hAnsiTheme="majorHAnsi" w:cstheme="majorHAnsi"/>
                <w:color w:val="000000"/>
                <w:sz w:val="26"/>
                <w:szCs w:val="26"/>
              </w:rPr>
              <w:t>h</w:t>
            </w:r>
            <w:ins w:id="152" w:author="Admin" w:date="2023-10-02T18:11:00Z">
              <w:r w:rsidR="00E87B76" w:rsidRPr="009D2D6D">
                <w:rPr>
                  <w:rFonts w:asciiTheme="majorHAnsi" w:eastAsia="Times New Roman" w:hAnsiTheme="majorHAnsi" w:cstheme="majorHAnsi"/>
                  <w:color w:val="000000"/>
                  <w:sz w:val="26"/>
                  <w:szCs w:val="26"/>
                </w:rPr>
                <w:t>oàn thiện báo cáo</w:t>
              </w:r>
            </w:ins>
          </w:p>
          <w:p w14:paraId="04914465" w14:textId="53EC2E4B" w:rsidR="005041EA" w:rsidRPr="009D2D6D" w:rsidRDefault="00E87B76" w:rsidP="009D2D6D">
            <w:pPr>
              <w:pStyle w:val="ListParagraph"/>
              <w:numPr>
                <w:ilvl w:val="0"/>
                <w:numId w:val="43"/>
              </w:numPr>
              <w:spacing w:line="360" w:lineRule="auto"/>
              <w:cnfStyle w:val="000000100000" w:firstRow="0" w:lastRow="0" w:firstColumn="0" w:lastColumn="0" w:oddVBand="0" w:evenVBand="0" w:oddHBand="1" w:evenHBand="0" w:firstRowFirstColumn="0" w:firstRowLastColumn="0" w:lastRowFirstColumn="0" w:lastRowLastColumn="0"/>
              <w:rPr>
                <w:ins w:id="153" w:author="Admin" w:date="2023-10-02T18:11:00Z"/>
                <w:rFonts w:asciiTheme="majorHAnsi" w:hAnsiTheme="majorHAnsi" w:cstheme="majorHAnsi"/>
                <w:sz w:val="26"/>
                <w:szCs w:val="26"/>
              </w:rPr>
            </w:pPr>
            <w:r w:rsidRPr="009D2D6D">
              <w:rPr>
                <w:rFonts w:asciiTheme="majorHAnsi" w:hAnsiTheme="majorHAnsi" w:cstheme="majorHAnsi"/>
                <w:sz w:val="26"/>
                <w:szCs w:val="26"/>
              </w:rPr>
              <w:t>Phân chia nhiệm vụ</w:t>
            </w:r>
          </w:p>
          <w:p w14:paraId="53F97BC8" w14:textId="709F9DF9" w:rsidR="005041EA" w:rsidRPr="009D2D6D" w:rsidRDefault="005041EA" w:rsidP="009D2D6D">
            <w:pPr>
              <w:pStyle w:val="ListParagraph"/>
              <w:numPr>
                <w:ilvl w:val="0"/>
                <w:numId w:val="43"/>
              </w:numPr>
              <w:spacing w:line="360" w:lineRule="auto"/>
              <w:cnfStyle w:val="000000100000" w:firstRow="0" w:lastRow="0" w:firstColumn="0" w:lastColumn="0" w:oddVBand="0" w:evenVBand="0" w:oddHBand="1" w:evenHBand="0" w:firstRowFirstColumn="0" w:firstRowLastColumn="0" w:lastRowFirstColumn="0" w:lastRowLastColumn="0"/>
              <w:rPr>
                <w:ins w:id="154" w:author="Admin" w:date="2023-10-02T18:11:00Z"/>
                <w:rFonts w:asciiTheme="majorHAnsi" w:hAnsiTheme="majorHAnsi" w:cstheme="majorHAnsi"/>
                <w:sz w:val="26"/>
                <w:szCs w:val="26"/>
              </w:rPr>
            </w:pPr>
            <w:ins w:id="155" w:author="Admin" w:date="2023-10-02T18:11:00Z">
              <w:r w:rsidRPr="009D2D6D">
                <w:rPr>
                  <w:rFonts w:asciiTheme="majorHAnsi" w:eastAsia="Times New Roman" w:hAnsiTheme="majorHAnsi" w:cstheme="majorHAnsi"/>
                  <w:color w:val="000000"/>
                  <w:sz w:val="26"/>
                  <w:szCs w:val="26"/>
                </w:rPr>
                <w:t>Tìm hiểu về</w:t>
              </w:r>
            </w:ins>
            <w:r w:rsidR="000A0CFD" w:rsidRPr="009D2D6D">
              <w:rPr>
                <w:rFonts w:asciiTheme="majorHAnsi" w:eastAsia="Times New Roman" w:hAnsiTheme="majorHAnsi" w:cstheme="majorHAnsi"/>
                <w:color w:val="000000"/>
                <w:sz w:val="26"/>
                <w:szCs w:val="26"/>
              </w:rPr>
              <w:t xml:space="preserve"> công cụ kiểm thử </w:t>
            </w:r>
            <w:ins w:id="156" w:author="Admin" w:date="2023-10-02T18:11:00Z">
              <w:r w:rsidR="000A0CFD" w:rsidRPr="009D2D6D">
                <w:rPr>
                  <w:rFonts w:asciiTheme="majorHAnsi" w:eastAsia="Times New Roman" w:hAnsiTheme="majorHAnsi" w:cstheme="majorHAnsi"/>
                  <w:color w:val="000000"/>
                  <w:sz w:val="26"/>
                  <w:szCs w:val="26"/>
                </w:rPr>
                <w:t>Selenium</w:t>
              </w:r>
            </w:ins>
            <w:r w:rsidR="00786B87" w:rsidRPr="009D2D6D">
              <w:rPr>
                <w:rFonts w:asciiTheme="majorHAnsi" w:eastAsia="Times New Roman" w:hAnsiTheme="majorHAnsi" w:cstheme="majorHAnsi"/>
                <w:color w:val="000000"/>
                <w:sz w:val="26"/>
                <w:szCs w:val="26"/>
              </w:rPr>
              <w:t>(</w:t>
            </w:r>
            <w:r w:rsidR="000A0CFD" w:rsidRPr="009D2D6D">
              <w:rPr>
                <w:rFonts w:asciiTheme="majorHAnsi" w:eastAsia="Times New Roman" w:hAnsiTheme="majorHAnsi" w:cstheme="majorHAnsi"/>
                <w:color w:val="000000"/>
                <w:sz w:val="26"/>
                <w:szCs w:val="26"/>
              </w:rPr>
              <w:t>các tính năng của selenium, ư</w:t>
            </w:r>
            <w:r w:rsidR="008D0A02" w:rsidRPr="009D2D6D">
              <w:rPr>
                <w:rFonts w:asciiTheme="majorHAnsi" w:eastAsia="Times New Roman" w:hAnsiTheme="majorHAnsi" w:cstheme="majorHAnsi"/>
                <w:color w:val="000000"/>
                <w:sz w:val="26"/>
                <w:szCs w:val="26"/>
              </w:rPr>
              <w:t>u, nhược điểm của selenium</w:t>
            </w:r>
            <w:r w:rsidR="00786B87" w:rsidRPr="009D2D6D">
              <w:rPr>
                <w:rFonts w:asciiTheme="majorHAnsi" w:eastAsia="Times New Roman" w:hAnsiTheme="majorHAnsi" w:cstheme="majorHAnsi"/>
                <w:color w:val="000000"/>
                <w:sz w:val="26"/>
                <w:szCs w:val="26"/>
              </w:rPr>
              <w:t>)</w:t>
            </w:r>
          </w:p>
          <w:p w14:paraId="250E7E20" w14:textId="7A0C268C" w:rsidR="005041EA" w:rsidRPr="009D2D6D" w:rsidRDefault="005041EA" w:rsidP="009D2D6D">
            <w:pPr>
              <w:pStyle w:val="ListParagraph"/>
              <w:numPr>
                <w:ilvl w:val="0"/>
                <w:numId w:val="43"/>
              </w:numPr>
              <w:spacing w:line="360" w:lineRule="auto"/>
              <w:cnfStyle w:val="000000100000" w:firstRow="0" w:lastRow="0" w:firstColumn="0" w:lastColumn="0" w:oddVBand="0" w:evenVBand="0" w:oddHBand="1" w:evenHBand="0" w:firstRowFirstColumn="0" w:firstRowLastColumn="0" w:lastRowFirstColumn="0" w:lastRowLastColumn="0"/>
              <w:rPr>
                <w:ins w:id="157" w:author="Admin" w:date="2023-10-02T18:11:00Z"/>
                <w:rFonts w:asciiTheme="majorHAnsi" w:hAnsiTheme="majorHAnsi" w:cstheme="majorHAnsi"/>
                <w:sz w:val="26"/>
                <w:szCs w:val="26"/>
              </w:rPr>
            </w:pPr>
            <w:ins w:id="158" w:author="Admin" w:date="2023-10-02T18:11:00Z">
              <w:r w:rsidRPr="009D2D6D">
                <w:rPr>
                  <w:rFonts w:asciiTheme="majorHAnsi" w:eastAsia="Times New Roman" w:hAnsiTheme="majorHAnsi" w:cstheme="majorHAnsi"/>
                  <w:color w:val="000000"/>
                  <w:sz w:val="26"/>
                  <w:szCs w:val="26"/>
                </w:rPr>
                <w:t>Thực hiển kiểm thử cho chức năng bình luận</w:t>
              </w:r>
            </w:ins>
            <w:r w:rsidR="007378D1">
              <w:rPr>
                <w:rFonts w:asciiTheme="majorHAnsi" w:eastAsia="Times New Roman" w:hAnsiTheme="majorHAnsi" w:cstheme="majorHAnsi"/>
                <w:color w:val="000000"/>
                <w:sz w:val="26"/>
                <w:szCs w:val="26"/>
              </w:rPr>
              <w:t>, chức năng thêm sản phẩm vào giỏ hàng</w:t>
            </w:r>
            <w:bookmarkStart w:id="159" w:name="_GoBack"/>
            <w:bookmarkEnd w:id="159"/>
          </w:p>
        </w:tc>
      </w:tr>
      <w:tr w:rsidR="005041EA" w:rsidRPr="009D2D6D" w14:paraId="1F626C11" w14:textId="77777777" w:rsidTr="009D2D6D">
        <w:trPr>
          <w:trHeight w:val="636"/>
          <w:ins w:id="160" w:author="Admin" w:date="2023-10-02T18:11:00Z"/>
          <w:trPrChange w:id="161" w:author="Admin" w:date="2023-10-02T18:29:00Z">
            <w:trPr>
              <w:trHeight w:val="637"/>
            </w:trPr>
          </w:trPrChange>
        </w:trPr>
        <w:tc>
          <w:tcPr>
            <w:cnfStyle w:val="001000000000" w:firstRow="0" w:lastRow="0" w:firstColumn="1" w:lastColumn="0" w:oddVBand="0" w:evenVBand="0" w:oddHBand="0" w:evenHBand="0" w:firstRowFirstColumn="0" w:firstRowLastColumn="0" w:lastRowFirstColumn="0" w:lastRowLastColumn="0"/>
            <w:tcW w:w="846" w:type="dxa"/>
            <w:vAlign w:val="center"/>
            <w:tcPrChange w:id="162" w:author="Admin" w:date="2023-10-02T18:29:00Z">
              <w:tcPr>
                <w:tcW w:w="704" w:type="dxa"/>
                <w:vAlign w:val="center"/>
              </w:tcPr>
            </w:tcPrChange>
          </w:tcPr>
          <w:p w14:paraId="5A335F82" w14:textId="77777777" w:rsidR="005041EA" w:rsidRPr="009D2D6D" w:rsidRDefault="005041EA" w:rsidP="009D2D6D">
            <w:pPr>
              <w:spacing w:line="360" w:lineRule="auto"/>
              <w:jc w:val="center"/>
              <w:rPr>
                <w:ins w:id="163" w:author="Admin" w:date="2023-10-02T18:11:00Z"/>
                <w:rFonts w:asciiTheme="majorHAnsi" w:hAnsiTheme="majorHAnsi" w:cstheme="majorHAnsi"/>
                <w:sz w:val="26"/>
                <w:szCs w:val="26"/>
              </w:rPr>
            </w:pPr>
            <w:ins w:id="164" w:author="Admin" w:date="2023-10-02T18:11:00Z">
              <w:r w:rsidRPr="009D2D6D">
                <w:rPr>
                  <w:rFonts w:asciiTheme="majorHAnsi" w:eastAsia="Times New Roman" w:hAnsiTheme="majorHAnsi" w:cstheme="majorHAnsi"/>
                  <w:color w:val="000000"/>
                  <w:sz w:val="26"/>
                  <w:szCs w:val="26"/>
                </w:rPr>
                <w:t>2</w:t>
              </w:r>
            </w:ins>
          </w:p>
        </w:tc>
        <w:tc>
          <w:tcPr>
            <w:tcW w:w="1701" w:type="dxa"/>
            <w:vAlign w:val="center"/>
            <w:tcPrChange w:id="165" w:author="Admin" w:date="2023-10-02T18:29:00Z">
              <w:tcPr>
                <w:tcW w:w="2552" w:type="dxa"/>
                <w:vAlign w:val="center"/>
              </w:tcPr>
            </w:tcPrChange>
          </w:tcPr>
          <w:p w14:paraId="7FE3E1F4" w14:textId="77777777" w:rsidR="005041EA" w:rsidRPr="009D2D6D" w:rsidRDefault="005041EA" w:rsidP="009D2D6D">
            <w:pPr>
              <w:spacing w:line="360" w:lineRule="auto"/>
              <w:jc w:val="center"/>
              <w:cnfStyle w:val="000000000000" w:firstRow="0" w:lastRow="0" w:firstColumn="0" w:lastColumn="0" w:oddVBand="0" w:evenVBand="0" w:oddHBand="0" w:evenHBand="0" w:firstRowFirstColumn="0" w:firstRowLastColumn="0" w:lastRowFirstColumn="0" w:lastRowLastColumn="0"/>
              <w:rPr>
                <w:ins w:id="166" w:author="Admin" w:date="2023-10-02T18:11:00Z"/>
                <w:rFonts w:asciiTheme="majorHAnsi" w:hAnsiTheme="majorHAnsi" w:cstheme="majorHAnsi"/>
                <w:sz w:val="26"/>
                <w:szCs w:val="26"/>
              </w:rPr>
            </w:pPr>
            <w:ins w:id="167" w:author="Admin" w:date="2023-10-02T18:11:00Z">
              <w:r w:rsidRPr="009D2D6D">
                <w:rPr>
                  <w:rFonts w:asciiTheme="majorHAnsi" w:eastAsia="Times New Roman" w:hAnsiTheme="majorHAnsi" w:cstheme="majorHAnsi"/>
                  <w:color w:val="000000"/>
                  <w:sz w:val="26"/>
                  <w:szCs w:val="26"/>
                </w:rPr>
                <w:t>Phạm Thị Ánh</w:t>
              </w:r>
            </w:ins>
          </w:p>
        </w:tc>
        <w:tc>
          <w:tcPr>
            <w:tcW w:w="6350" w:type="dxa"/>
            <w:vAlign w:val="center"/>
            <w:tcPrChange w:id="168" w:author="Admin" w:date="2023-10-02T18:29:00Z">
              <w:tcPr>
                <w:tcW w:w="6662" w:type="dxa"/>
                <w:vAlign w:val="center"/>
              </w:tcPr>
            </w:tcPrChange>
          </w:tcPr>
          <w:p w14:paraId="646044C6" w14:textId="0F5B80C4" w:rsidR="005041EA" w:rsidRPr="009D2D6D" w:rsidRDefault="005041EA" w:rsidP="009D2D6D">
            <w:pPr>
              <w:pStyle w:val="ListParagraph"/>
              <w:numPr>
                <w:ilvl w:val="0"/>
                <w:numId w:val="43"/>
              </w:numPr>
              <w:spacing w:line="360" w:lineRule="auto"/>
              <w:cnfStyle w:val="000000000000" w:firstRow="0" w:lastRow="0" w:firstColumn="0" w:lastColumn="0" w:oddVBand="0" w:evenVBand="0" w:oddHBand="0" w:evenHBand="0" w:firstRowFirstColumn="0" w:firstRowLastColumn="0" w:lastRowFirstColumn="0" w:lastRowLastColumn="0"/>
              <w:rPr>
                <w:ins w:id="169" w:author="Admin" w:date="2023-10-02T18:11:00Z"/>
                <w:rFonts w:asciiTheme="majorHAnsi" w:hAnsiTheme="majorHAnsi" w:cstheme="majorHAnsi"/>
                <w:sz w:val="26"/>
                <w:szCs w:val="26"/>
              </w:rPr>
            </w:pPr>
            <w:ins w:id="170" w:author="Admin" w:date="2023-10-02T18:11:00Z">
              <w:r w:rsidRPr="009D2D6D">
                <w:rPr>
                  <w:rFonts w:asciiTheme="majorHAnsi" w:eastAsia="Times New Roman" w:hAnsiTheme="majorHAnsi" w:cstheme="majorHAnsi"/>
                  <w:color w:val="000000"/>
                  <w:sz w:val="26"/>
                  <w:szCs w:val="26"/>
                </w:rPr>
                <w:t xml:space="preserve">Tìm hiểu cơ sở lý thuyết </w:t>
              </w:r>
            </w:ins>
            <w:r w:rsidRPr="009D2D6D">
              <w:rPr>
                <w:rFonts w:asciiTheme="majorHAnsi" w:eastAsia="Times New Roman" w:hAnsiTheme="majorHAnsi" w:cstheme="majorHAnsi"/>
                <w:color w:val="000000"/>
                <w:sz w:val="26"/>
                <w:szCs w:val="26"/>
              </w:rPr>
              <w:t>(kiểm thử phần mềm là gì, lý do phải kiểm thử phần mềm)</w:t>
            </w:r>
          </w:p>
          <w:p w14:paraId="5C3B58F0" w14:textId="13AB7B40" w:rsidR="005041EA" w:rsidRPr="009D2D6D" w:rsidRDefault="005041EA" w:rsidP="009D2D6D">
            <w:pPr>
              <w:pStyle w:val="ListParagraph"/>
              <w:numPr>
                <w:ilvl w:val="0"/>
                <w:numId w:val="43"/>
              </w:numPr>
              <w:spacing w:line="360" w:lineRule="auto"/>
              <w:cnfStyle w:val="000000000000" w:firstRow="0" w:lastRow="0" w:firstColumn="0" w:lastColumn="0" w:oddVBand="0" w:evenVBand="0" w:oddHBand="0" w:evenHBand="0" w:firstRowFirstColumn="0" w:firstRowLastColumn="0" w:lastRowFirstColumn="0" w:lastRowLastColumn="0"/>
              <w:rPr>
                <w:ins w:id="171" w:author="Admin" w:date="2023-10-02T18:11:00Z"/>
                <w:rFonts w:asciiTheme="majorHAnsi" w:hAnsiTheme="majorHAnsi" w:cstheme="majorHAnsi"/>
                <w:sz w:val="26"/>
                <w:szCs w:val="26"/>
              </w:rPr>
            </w:pPr>
            <w:ins w:id="172" w:author="Admin" w:date="2023-10-02T18:11:00Z">
              <w:r w:rsidRPr="009D2D6D">
                <w:rPr>
                  <w:rFonts w:asciiTheme="majorHAnsi" w:eastAsia="Times New Roman" w:hAnsiTheme="majorHAnsi" w:cstheme="majorHAnsi"/>
                  <w:color w:val="000000"/>
                  <w:sz w:val="26"/>
                  <w:szCs w:val="26"/>
                </w:rPr>
                <w:t xml:space="preserve">Tìm hiểu </w:t>
              </w:r>
            </w:ins>
            <w:r w:rsidR="00786B87" w:rsidRPr="009D2D6D">
              <w:rPr>
                <w:rFonts w:asciiTheme="majorHAnsi" w:eastAsia="Times New Roman" w:hAnsiTheme="majorHAnsi" w:cstheme="majorHAnsi"/>
                <w:color w:val="000000"/>
                <w:sz w:val="26"/>
                <w:szCs w:val="26"/>
              </w:rPr>
              <w:t xml:space="preserve">công cụ kiểm thử </w:t>
            </w:r>
            <w:ins w:id="173" w:author="Admin" w:date="2023-10-02T18:11:00Z">
              <w:r w:rsidRPr="009D2D6D">
                <w:rPr>
                  <w:rFonts w:asciiTheme="majorHAnsi" w:eastAsia="Times New Roman" w:hAnsiTheme="majorHAnsi" w:cstheme="majorHAnsi"/>
                  <w:color w:val="000000"/>
                  <w:sz w:val="26"/>
                  <w:szCs w:val="26"/>
                </w:rPr>
                <w:t>Selenium</w:t>
              </w:r>
            </w:ins>
            <w:r w:rsidR="00786B87" w:rsidRPr="009D2D6D">
              <w:rPr>
                <w:rFonts w:asciiTheme="majorHAnsi" w:eastAsia="Times New Roman" w:hAnsiTheme="majorHAnsi" w:cstheme="majorHAnsi"/>
                <w:color w:val="000000"/>
                <w:sz w:val="26"/>
                <w:szCs w:val="26"/>
              </w:rPr>
              <w:t>(</w:t>
            </w:r>
            <w:r w:rsidR="000A0CFD" w:rsidRPr="009D2D6D">
              <w:rPr>
                <w:rFonts w:asciiTheme="majorHAnsi" w:eastAsia="Times New Roman" w:hAnsiTheme="majorHAnsi" w:cstheme="majorHAnsi"/>
                <w:color w:val="000000"/>
                <w:sz w:val="26"/>
                <w:szCs w:val="26"/>
              </w:rPr>
              <w:t>giới thiệu và lịch s</w:t>
            </w:r>
            <w:r w:rsidR="00786B87" w:rsidRPr="009D2D6D">
              <w:rPr>
                <w:rFonts w:asciiTheme="majorHAnsi" w:eastAsia="Times New Roman" w:hAnsiTheme="majorHAnsi" w:cstheme="majorHAnsi"/>
                <w:color w:val="000000"/>
                <w:sz w:val="26"/>
                <w:szCs w:val="26"/>
              </w:rPr>
              <w:t>ử)</w:t>
            </w:r>
          </w:p>
          <w:p w14:paraId="6BCFD670" w14:textId="77777777" w:rsidR="005041EA" w:rsidRPr="009D2D6D" w:rsidRDefault="005041EA" w:rsidP="009D2D6D">
            <w:pPr>
              <w:pStyle w:val="ListParagraph"/>
              <w:numPr>
                <w:ilvl w:val="0"/>
                <w:numId w:val="43"/>
              </w:numPr>
              <w:spacing w:line="360" w:lineRule="auto"/>
              <w:cnfStyle w:val="000000000000" w:firstRow="0" w:lastRow="0" w:firstColumn="0" w:lastColumn="0" w:oddVBand="0" w:evenVBand="0" w:oddHBand="0" w:evenHBand="0" w:firstRowFirstColumn="0" w:firstRowLastColumn="0" w:lastRowFirstColumn="0" w:lastRowLastColumn="0"/>
              <w:rPr>
                <w:ins w:id="174" w:author="Admin" w:date="2023-10-02T18:11:00Z"/>
                <w:rFonts w:asciiTheme="majorHAnsi" w:hAnsiTheme="majorHAnsi" w:cstheme="majorHAnsi"/>
                <w:sz w:val="26"/>
                <w:szCs w:val="26"/>
              </w:rPr>
            </w:pPr>
            <w:ins w:id="175" w:author="Admin" w:date="2023-10-02T18:11:00Z">
              <w:r w:rsidRPr="009D2D6D">
                <w:rPr>
                  <w:rFonts w:asciiTheme="majorHAnsi" w:eastAsia="Times New Roman" w:hAnsiTheme="majorHAnsi" w:cstheme="majorHAnsi"/>
                  <w:color w:val="000000"/>
                  <w:sz w:val="26"/>
                  <w:szCs w:val="26"/>
                </w:rPr>
                <w:t>Thực hiện kiểm thử cho chức năng đăng ký nhận ưu đãi</w:t>
              </w:r>
            </w:ins>
          </w:p>
        </w:tc>
      </w:tr>
      <w:tr w:rsidR="005041EA" w:rsidRPr="009D2D6D" w14:paraId="37E1001F" w14:textId="77777777" w:rsidTr="009D2D6D">
        <w:trPr>
          <w:cnfStyle w:val="000000100000" w:firstRow="0" w:lastRow="0" w:firstColumn="0" w:lastColumn="0" w:oddVBand="0" w:evenVBand="0" w:oddHBand="1" w:evenHBand="0" w:firstRowFirstColumn="0" w:firstRowLastColumn="0" w:lastRowFirstColumn="0" w:lastRowLastColumn="0"/>
          <w:trHeight w:val="3142"/>
          <w:ins w:id="176" w:author="Admin" w:date="2023-10-02T18:11:00Z"/>
        </w:trPr>
        <w:tc>
          <w:tcPr>
            <w:cnfStyle w:val="001000000000" w:firstRow="0" w:lastRow="0" w:firstColumn="1" w:lastColumn="0" w:oddVBand="0" w:evenVBand="0" w:oddHBand="0" w:evenHBand="0" w:firstRowFirstColumn="0" w:firstRowLastColumn="0" w:lastRowFirstColumn="0" w:lastRowLastColumn="0"/>
            <w:tcW w:w="846" w:type="dxa"/>
            <w:vAlign w:val="center"/>
            <w:tcPrChange w:id="177" w:author="Admin" w:date="2023-10-02T18:29:00Z">
              <w:tcPr>
                <w:tcW w:w="704" w:type="dxa"/>
                <w:vAlign w:val="center"/>
              </w:tcPr>
            </w:tcPrChange>
          </w:tcPr>
          <w:p w14:paraId="1DD898E0" w14:textId="77777777" w:rsidR="005041EA" w:rsidRPr="009D2D6D" w:rsidRDefault="005041EA" w:rsidP="009D2D6D">
            <w:pPr>
              <w:spacing w:line="360" w:lineRule="auto"/>
              <w:jc w:val="center"/>
              <w:cnfStyle w:val="001000100000" w:firstRow="0" w:lastRow="0" w:firstColumn="1" w:lastColumn="0" w:oddVBand="0" w:evenVBand="0" w:oddHBand="1" w:evenHBand="0" w:firstRowFirstColumn="0" w:firstRowLastColumn="0" w:lastRowFirstColumn="0" w:lastRowLastColumn="0"/>
              <w:rPr>
                <w:ins w:id="178" w:author="Admin" w:date="2023-10-02T18:11:00Z"/>
                <w:rFonts w:asciiTheme="majorHAnsi" w:hAnsiTheme="majorHAnsi" w:cstheme="majorHAnsi"/>
                <w:sz w:val="26"/>
                <w:szCs w:val="26"/>
              </w:rPr>
            </w:pPr>
            <w:ins w:id="179" w:author="Admin" w:date="2023-10-02T18:11:00Z">
              <w:r w:rsidRPr="009D2D6D">
                <w:rPr>
                  <w:rFonts w:asciiTheme="majorHAnsi" w:eastAsia="Times New Roman" w:hAnsiTheme="majorHAnsi" w:cstheme="majorHAnsi"/>
                  <w:color w:val="000000"/>
                  <w:sz w:val="26"/>
                  <w:szCs w:val="26"/>
                </w:rPr>
                <w:t>3</w:t>
              </w:r>
            </w:ins>
          </w:p>
        </w:tc>
        <w:tc>
          <w:tcPr>
            <w:tcW w:w="1701" w:type="dxa"/>
            <w:vAlign w:val="center"/>
            <w:tcPrChange w:id="180" w:author="Admin" w:date="2023-10-02T18:29:00Z">
              <w:tcPr>
                <w:tcW w:w="2552" w:type="dxa"/>
                <w:vAlign w:val="center"/>
              </w:tcPr>
            </w:tcPrChange>
          </w:tcPr>
          <w:p w14:paraId="196D94E8" w14:textId="77777777" w:rsidR="005041EA" w:rsidRPr="009D2D6D" w:rsidRDefault="005041EA" w:rsidP="009D2D6D">
            <w:pPr>
              <w:spacing w:line="360" w:lineRule="auto"/>
              <w:jc w:val="center"/>
              <w:cnfStyle w:val="000000100000" w:firstRow="0" w:lastRow="0" w:firstColumn="0" w:lastColumn="0" w:oddVBand="0" w:evenVBand="0" w:oddHBand="1" w:evenHBand="0" w:firstRowFirstColumn="0" w:firstRowLastColumn="0" w:lastRowFirstColumn="0" w:lastRowLastColumn="0"/>
              <w:rPr>
                <w:ins w:id="181" w:author="Admin" w:date="2023-10-02T18:11:00Z"/>
                <w:rFonts w:asciiTheme="majorHAnsi" w:hAnsiTheme="majorHAnsi" w:cstheme="majorHAnsi"/>
                <w:sz w:val="26"/>
                <w:szCs w:val="26"/>
              </w:rPr>
            </w:pPr>
            <w:ins w:id="182" w:author="Admin" w:date="2023-10-02T18:11:00Z">
              <w:r w:rsidRPr="009D2D6D">
                <w:rPr>
                  <w:rFonts w:asciiTheme="majorHAnsi" w:eastAsia="Times New Roman" w:hAnsiTheme="majorHAnsi" w:cstheme="majorHAnsi"/>
                  <w:color w:val="000000"/>
                  <w:sz w:val="26"/>
                  <w:szCs w:val="26"/>
                </w:rPr>
                <w:t>Nguyễn Thành Long</w:t>
              </w:r>
            </w:ins>
          </w:p>
        </w:tc>
        <w:tc>
          <w:tcPr>
            <w:tcW w:w="6350" w:type="dxa"/>
            <w:vAlign w:val="center"/>
            <w:tcPrChange w:id="183" w:author="Admin" w:date="2023-10-02T18:29:00Z">
              <w:tcPr>
                <w:tcW w:w="6662" w:type="dxa"/>
                <w:vAlign w:val="center"/>
              </w:tcPr>
            </w:tcPrChange>
          </w:tcPr>
          <w:p w14:paraId="1BF63F5B" w14:textId="52C4980C" w:rsidR="005041EA" w:rsidRPr="009D2D6D" w:rsidRDefault="005041EA" w:rsidP="009D2D6D">
            <w:pPr>
              <w:pStyle w:val="ListParagraph"/>
              <w:numPr>
                <w:ilvl w:val="0"/>
                <w:numId w:val="44"/>
              </w:numPr>
              <w:spacing w:line="360" w:lineRule="auto"/>
              <w:cnfStyle w:val="000000100000" w:firstRow="0" w:lastRow="0" w:firstColumn="0" w:lastColumn="0" w:oddVBand="0" w:evenVBand="0" w:oddHBand="1" w:evenHBand="0" w:firstRowFirstColumn="0" w:firstRowLastColumn="0" w:lastRowFirstColumn="0" w:lastRowLastColumn="0"/>
              <w:rPr>
                <w:ins w:id="184" w:author="Admin" w:date="2023-10-02T18:11:00Z"/>
                <w:rFonts w:asciiTheme="majorHAnsi" w:eastAsia="Times New Roman" w:hAnsiTheme="majorHAnsi" w:cstheme="majorHAnsi"/>
                <w:color w:val="000000"/>
                <w:sz w:val="26"/>
                <w:szCs w:val="26"/>
              </w:rPr>
            </w:pPr>
            <w:ins w:id="185" w:author="Admin" w:date="2023-10-02T18:11:00Z">
              <w:r w:rsidRPr="009D2D6D">
                <w:rPr>
                  <w:rFonts w:asciiTheme="majorHAnsi" w:eastAsia="Times New Roman" w:hAnsiTheme="majorHAnsi" w:cstheme="majorHAnsi"/>
                  <w:color w:val="000000"/>
                  <w:sz w:val="26"/>
                  <w:szCs w:val="26"/>
                </w:rPr>
                <w:t>Tìm hiểu cơ sở lý thuyết</w:t>
              </w:r>
            </w:ins>
            <w:r w:rsidRPr="009D2D6D">
              <w:rPr>
                <w:rFonts w:asciiTheme="majorHAnsi" w:eastAsia="Times New Roman" w:hAnsiTheme="majorHAnsi" w:cstheme="majorHAnsi"/>
                <w:color w:val="000000"/>
                <w:sz w:val="26"/>
                <w:szCs w:val="26"/>
              </w:rPr>
              <w:t>(</w:t>
            </w:r>
            <w:r w:rsidR="000A0CFD" w:rsidRPr="009D2D6D">
              <w:rPr>
                <w:rFonts w:asciiTheme="majorHAnsi" w:eastAsia="Times New Roman" w:hAnsiTheme="majorHAnsi" w:cstheme="majorHAnsi"/>
                <w:color w:val="000000"/>
                <w:sz w:val="26"/>
                <w:szCs w:val="26"/>
              </w:rPr>
              <w:t>các phương pháp kiểm thử, t</w:t>
            </w:r>
            <w:r w:rsidRPr="009D2D6D">
              <w:rPr>
                <w:rFonts w:asciiTheme="majorHAnsi" w:eastAsia="Times New Roman" w:hAnsiTheme="majorHAnsi" w:cstheme="majorHAnsi"/>
                <w:color w:val="000000"/>
                <w:sz w:val="26"/>
                <w:szCs w:val="26"/>
              </w:rPr>
              <w:t xml:space="preserve">rình bày chi tiết về kiểm thử hộp trắng, kiểm </w:t>
            </w:r>
            <w:r w:rsidR="009B4317" w:rsidRPr="009D2D6D">
              <w:rPr>
                <w:rFonts w:asciiTheme="majorHAnsi" w:eastAsia="Times New Roman" w:hAnsiTheme="majorHAnsi" w:cstheme="majorHAnsi"/>
                <w:color w:val="000000"/>
                <w:sz w:val="26"/>
                <w:szCs w:val="26"/>
              </w:rPr>
              <w:t>thử hộp đen và kiểm thử hộp xám</w:t>
            </w:r>
            <w:r w:rsidRPr="009D2D6D">
              <w:rPr>
                <w:rFonts w:asciiTheme="majorHAnsi" w:eastAsia="Times New Roman" w:hAnsiTheme="majorHAnsi" w:cstheme="majorHAnsi"/>
                <w:color w:val="000000"/>
                <w:sz w:val="26"/>
                <w:szCs w:val="26"/>
              </w:rPr>
              <w:t>)</w:t>
            </w:r>
          </w:p>
          <w:p w14:paraId="50E94CF1" w14:textId="0FC70BD9" w:rsidR="005041EA" w:rsidRPr="009D2D6D" w:rsidRDefault="005041EA" w:rsidP="009D2D6D">
            <w:pPr>
              <w:pStyle w:val="ListParagraph"/>
              <w:numPr>
                <w:ilvl w:val="0"/>
                <w:numId w:val="44"/>
              </w:numPr>
              <w:spacing w:line="360" w:lineRule="auto"/>
              <w:cnfStyle w:val="000000100000" w:firstRow="0" w:lastRow="0" w:firstColumn="0" w:lastColumn="0" w:oddVBand="0" w:evenVBand="0" w:oddHBand="1" w:evenHBand="0" w:firstRowFirstColumn="0" w:firstRowLastColumn="0" w:lastRowFirstColumn="0" w:lastRowLastColumn="0"/>
              <w:rPr>
                <w:ins w:id="186" w:author="Admin" w:date="2023-10-02T18:11:00Z"/>
                <w:rFonts w:asciiTheme="majorHAnsi" w:hAnsiTheme="majorHAnsi" w:cstheme="majorHAnsi"/>
                <w:sz w:val="26"/>
                <w:szCs w:val="26"/>
              </w:rPr>
            </w:pPr>
            <w:ins w:id="187" w:author="Admin" w:date="2023-10-02T18:11:00Z">
              <w:r w:rsidRPr="009D2D6D">
                <w:rPr>
                  <w:rFonts w:asciiTheme="majorHAnsi" w:eastAsia="Times New Roman" w:hAnsiTheme="majorHAnsi" w:cstheme="majorHAnsi"/>
                  <w:color w:val="000000"/>
                  <w:sz w:val="26"/>
                  <w:szCs w:val="26"/>
                </w:rPr>
                <w:t>Tìm hiểu về</w:t>
              </w:r>
            </w:ins>
            <w:r w:rsidR="000A0CFD" w:rsidRPr="009D2D6D">
              <w:rPr>
                <w:rFonts w:asciiTheme="majorHAnsi" w:eastAsia="Times New Roman" w:hAnsiTheme="majorHAnsi" w:cstheme="majorHAnsi"/>
                <w:color w:val="000000"/>
                <w:sz w:val="26"/>
                <w:szCs w:val="26"/>
              </w:rPr>
              <w:t xml:space="preserve"> </w:t>
            </w:r>
            <w:r w:rsidR="004917FE" w:rsidRPr="009D2D6D">
              <w:rPr>
                <w:rFonts w:asciiTheme="majorHAnsi" w:eastAsia="Times New Roman" w:hAnsiTheme="majorHAnsi" w:cstheme="majorHAnsi"/>
                <w:color w:val="000000"/>
                <w:sz w:val="26"/>
                <w:szCs w:val="26"/>
              </w:rPr>
              <w:t xml:space="preserve">công cụ kiểm thử </w:t>
            </w:r>
            <w:ins w:id="188" w:author="Admin" w:date="2023-10-02T18:11:00Z">
              <w:r w:rsidR="004917FE" w:rsidRPr="009D2D6D">
                <w:rPr>
                  <w:rFonts w:asciiTheme="majorHAnsi" w:eastAsia="Times New Roman" w:hAnsiTheme="majorHAnsi" w:cstheme="majorHAnsi"/>
                  <w:color w:val="000000"/>
                  <w:sz w:val="26"/>
                  <w:szCs w:val="26"/>
                </w:rPr>
                <w:t>Selenium</w:t>
              </w:r>
            </w:ins>
            <w:r w:rsidR="004917FE" w:rsidRPr="009D2D6D">
              <w:rPr>
                <w:rFonts w:asciiTheme="majorHAnsi" w:eastAsia="Times New Roman" w:hAnsiTheme="majorHAnsi" w:cstheme="majorHAnsi"/>
                <w:color w:val="000000"/>
                <w:sz w:val="26"/>
                <w:szCs w:val="26"/>
              </w:rPr>
              <w:t xml:space="preserve"> </w:t>
            </w:r>
            <w:r w:rsidR="00E91343" w:rsidRPr="009D2D6D">
              <w:rPr>
                <w:rFonts w:asciiTheme="majorHAnsi" w:eastAsia="Times New Roman" w:hAnsiTheme="majorHAnsi" w:cstheme="majorHAnsi"/>
                <w:color w:val="000000"/>
                <w:sz w:val="26"/>
                <w:szCs w:val="26"/>
              </w:rPr>
              <w:t>(</w:t>
            </w:r>
            <w:r w:rsidR="007436AE" w:rsidRPr="009D2D6D">
              <w:rPr>
                <w:rFonts w:asciiTheme="majorHAnsi" w:eastAsia="Times New Roman" w:hAnsiTheme="majorHAnsi" w:cstheme="majorHAnsi"/>
                <w:color w:val="000000"/>
                <w:sz w:val="26"/>
                <w:szCs w:val="26"/>
              </w:rPr>
              <w:t>các tính năng của s</w:t>
            </w:r>
            <w:r w:rsidR="00E91343" w:rsidRPr="009D2D6D">
              <w:rPr>
                <w:rFonts w:asciiTheme="majorHAnsi" w:eastAsia="Times New Roman" w:hAnsiTheme="majorHAnsi" w:cstheme="majorHAnsi"/>
                <w:color w:val="000000"/>
                <w:sz w:val="26"/>
                <w:szCs w:val="26"/>
              </w:rPr>
              <w:t>elenium và điểm mạnh, điểm yếu của công cụ này)</w:t>
            </w:r>
          </w:p>
          <w:p w14:paraId="21398CF3" w14:textId="59733C1F" w:rsidR="005041EA" w:rsidRPr="009D2D6D" w:rsidRDefault="005041EA" w:rsidP="009D2D6D">
            <w:pPr>
              <w:pStyle w:val="ListParagraph"/>
              <w:numPr>
                <w:ilvl w:val="0"/>
                <w:numId w:val="44"/>
              </w:numPr>
              <w:spacing w:line="360" w:lineRule="auto"/>
              <w:cnfStyle w:val="000000100000" w:firstRow="0" w:lastRow="0" w:firstColumn="0" w:lastColumn="0" w:oddVBand="0" w:evenVBand="0" w:oddHBand="1" w:evenHBand="0" w:firstRowFirstColumn="0" w:firstRowLastColumn="0" w:lastRowFirstColumn="0" w:lastRowLastColumn="0"/>
              <w:rPr>
                <w:ins w:id="189" w:author="Admin" w:date="2023-10-02T18:11:00Z"/>
                <w:rFonts w:asciiTheme="majorHAnsi" w:hAnsiTheme="majorHAnsi" w:cstheme="majorHAnsi"/>
                <w:sz w:val="26"/>
                <w:szCs w:val="26"/>
              </w:rPr>
            </w:pPr>
            <w:ins w:id="190" w:author="Admin" w:date="2023-10-02T18:11:00Z">
              <w:r w:rsidRPr="009D2D6D">
                <w:rPr>
                  <w:rFonts w:asciiTheme="majorHAnsi" w:eastAsia="Times New Roman" w:hAnsiTheme="majorHAnsi" w:cstheme="majorHAnsi"/>
                  <w:color w:val="000000"/>
                  <w:sz w:val="26"/>
                  <w:szCs w:val="26"/>
                </w:rPr>
                <w:t>Thực hiện kiểm thử cho chức năng</w:t>
              </w:r>
            </w:ins>
            <w:r w:rsidR="007D3BFB" w:rsidRPr="009D2D6D">
              <w:rPr>
                <w:rFonts w:asciiTheme="majorHAnsi" w:eastAsia="Times New Roman" w:hAnsiTheme="majorHAnsi" w:cstheme="majorHAnsi"/>
                <w:color w:val="000000"/>
                <w:sz w:val="26"/>
                <w:szCs w:val="26"/>
              </w:rPr>
              <w:t xml:space="preserve"> điền thông tin</w:t>
            </w:r>
            <w:ins w:id="191" w:author="Admin" w:date="2023-10-02T18:11:00Z">
              <w:r w:rsidRPr="009D2D6D">
                <w:rPr>
                  <w:rFonts w:asciiTheme="majorHAnsi" w:eastAsia="Times New Roman" w:hAnsiTheme="majorHAnsi" w:cstheme="majorHAnsi"/>
                  <w:color w:val="000000"/>
                  <w:sz w:val="26"/>
                  <w:szCs w:val="26"/>
                </w:rPr>
                <w:t xml:space="preserve"> thanh toán</w:t>
              </w:r>
            </w:ins>
          </w:p>
        </w:tc>
      </w:tr>
      <w:tr w:rsidR="005041EA" w:rsidRPr="009D2D6D" w14:paraId="56E10939" w14:textId="77777777" w:rsidTr="009D2D6D">
        <w:trPr>
          <w:trHeight w:val="2099"/>
          <w:ins w:id="192" w:author="Admin" w:date="2023-10-02T18:11:00Z"/>
        </w:trPr>
        <w:tc>
          <w:tcPr>
            <w:cnfStyle w:val="001000000000" w:firstRow="0" w:lastRow="0" w:firstColumn="1" w:lastColumn="0" w:oddVBand="0" w:evenVBand="0" w:oddHBand="0" w:evenHBand="0" w:firstRowFirstColumn="0" w:firstRowLastColumn="0" w:lastRowFirstColumn="0" w:lastRowLastColumn="0"/>
            <w:tcW w:w="846" w:type="dxa"/>
            <w:vAlign w:val="center"/>
            <w:tcPrChange w:id="193" w:author="Admin" w:date="2023-10-02T18:29:00Z">
              <w:tcPr>
                <w:tcW w:w="704" w:type="dxa"/>
                <w:vAlign w:val="center"/>
              </w:tcPr>
            </w:tcPrChange>
          </w:tcPr>
          <w:p w14:paraId="4DCE87CB" w14:textId="77777777" w:rsidR="005041EA" w:rsidRPr="009D2D6D" w:rsidRDefault="005041EA" w:rsidP="009D2D6D">
            <w:pPr>
              <w:spacing w:line="360" w:lineRule="auto"/>
              <w:jc w:val="center"/>
              <w:rPr>
                <w:ins w:id="194" w:author="Admin" w:date="2023-10-02T18:11:00Z"/>
                <w:rFonts w:asciiTheme="majorHAnsi" w:hAnsiTheme="majorHAnsi" w:cstheme="majorHAnsi"/>
                <w:sz w:val="26"/>
                <w:szCs w:val="26"/>
              </w:rPr>
            </w:pPr>
            <w:ins w:id="195" w:author="Admin" w:date="2023-10-02T18:11:00Z">
              <w:r w:rsidRPr="009D2D6D">
                <w:rPr>
                  <w:rFonts w:asciiTheme="majorHAnsi" w:eastAsia="Times New Roman" w:hAnsiTheme="majorHAnsi" w:cstheme="majorHAnsi"/>
                  <w:color w:val="000000"/>
                  <w:sz w:val="26"/>
                  <w:szCs w:val="26"/>
                </w:rPr>
                <w:t>4</w:t>
              </w:r>
            </w:ins>
          </w:p>
        </w:tc>
        <w:tc>
          <w:tcPr>
            <w:tcW w:w="1701" w:type="dxa"/>
            <w:vAlign w:val="center"/>
            <w:tcPrChange w:id="196" w:author="Admin" w:date="2023-10-02T18:29:00Z">
              <w:tcPr>
                <w:tcW w:w="2552" w:type="dxa"/>
                <w:vAlign w:val="center"/>
              </w:tcPr>
            </w:tcPrChange>
          </w:tcPr>
          <w:p w14:paraId="073C4B1F" w14:textId="77777777" w:rsidR="005041EA" w:rsidRPr="009D2D6D" w:rsidRDefault="005041EA" w:rsidP="009D2D6D">
            <w:pPr>
              <w:spacing w:line="360" w:lineRule="auto"/>
              <w:jc w:val="center"/>
              <w:cnfStyle w:val="000000000000" w:firstRow="0" w:lastRow="0" w:firstColumn="0" w:lastColumn="0" w:oddVBand="0" w:evenVBand="0" w:oddHBand="0" w:evenHBand="0" w:firstRowFirstColumn="0" w:firstRowLastColumn="0" w:lastRowFirstColumn="0" w:lastRowLastColumn="0"/>
              <w:rPr>
                <w:ins w:id="197" w:author="Admin" w:date="2023-10-02T18:11:00Z"/>
                <w:rFonts w:asciiTheme="majorHAnsi" w:hAnsiTheme="majorHAnsi" w:cstheme="majorHAnsi"/>
                <w:sz w:val="26"/>
                <w:szCs w:val="26"/>
              </w:rPr>
            </w:pPr>
            <w:ins w:id="198" w:author="Admin" w:date="2023-10-02T18:11:00Z">
              <w:r w:rsidRPr="009D2D6D">
                <w:rPr>
                  <w:rFonts w:asciiTheme="majorHAnsi" w:eastAsia="Times New Roman" w:hAnsiTheme="majorHAnsi" w:cstheme="majorHAnsi"/>
                  <w:color w:val="000000"/>
                  <w:sz w:val="26"/>
                  <w:szCs w:val="26"/>
                </w:rPr>
                <w:t>Vũ Thế Lực</w:t>
              </w:r>
            </w:ins>
          </w:p>
        </w:tc>
        <w:tc>
          <w:tcPr>
            <w:tcW w:w="6350" w:type="dxa"/>
            <w:vAlign w:val="center"/>
            <w:tcPrChange w:id="199" w:author="Admin" w:date="2023-10-02T18:29:00Z">
              <w:tcPr>
                <w:tcW w:w="6662" w:type="dxa"/>
                <w:vAlign w:val="center"/>
              </w:tcPr>
            </w:tcPrChange>
          </w:tcPr>
          <w:p w14:paraId="2F1A859B" w14:textId="5F0454A3" w:rsidR="005041EA" w:rsidRPr="009D2D6D" w:rsidRDefault="005041EA" w:rsidP="009D2D6D">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ins w:id="200" w:author="Admin" w:date="2023-10-02T18:11:00Z"/>
                <w:rFonts w:asciiTheme="majorHAnsi" w:eastAsia="Times New Roman" w:hAnsiTheme="majorHAnsi" w:cstheme="majorHAnsi"/>
                <w:color w:val="000000"/>
                <w:sz w:val="26"/>
                <w:szCs w:val="26"/>
              </w:rPr>
            </w:pPr>
            <w:ins w:id="201" w:author="Admin" w:date="2023-10-02T18:11:00Z">
              <w:r w:rsidRPr="009D2D6D">
                <w:rPr>
                  <w:rFonts w:asciiTheme="majorHAnsi" w:eastAsia="Times New Roman" w:hAnsiTheme="majorHAnsi" w:cstheme="majorHAnsi"/>
                  <w:color w:val="000000"/>
                  <w:sz w:val="26"/>
                  <w:szCs w:val="26"/>
                </w:rPr>
                <w:t xml:space="preserve">Tìm hiểu cơ sở lý thuyết </w:t>
              </w:r>
            </w:ins>
            <w:r w:rsidRPr="009D2D6D">
              <w:rPr>
                <w:rFonts w:asciiTheme="majorHAnsi" w:eastAsia="Times New Roman" w:hAnsiTheme="majorHAnsi" w:cstheme="majorHAnsi"/>
                <w:color w:val="000000"/>
                <w:sz w:val="26"/>
                <w:szCs w:val="26"/>
              </w:rPr>
              <w:t>(</w:t>
            </w:r>
            <w:r w:rsidR="002B6E1E" w:rsidRPr="009D2D6D">
              <w:rPr>
                <w:rFonts w:asciiTheme="majorHAnsi" w:eastAsia="Times New Roman" w:hAnsiTheme="majorHAnsi" w:cstheme="majorHAnsi"/>
                <w:color w:val="000000"/>
                <w:sz w:val="26"/>
                <w:szCs w:val="26"/>
              </w:rPr>
              <w:t>chiến lược kiểm thử, t</w:t>
            </w:r>
            <w:r w:rsidRPr="009D2D6D">
              <w:rPr>
                <w:rFonts w:asciiTheme="majorHAnsi" w:eastAsia="Times New Roman" w:hAnsiTheme="majorHAnsi" w:cstheme="majorHAnsi"/>
                <w:color w:val="000000"/>
                <w:sz w:val="26"/>
                <w:szCs w:val="26"/>
              </w:rPr>
              <w:t>rình bày về kiểm thử thủ cô</w:t>
            </w:r>
            <w:r w:rsidR="009B4317" w:rsidRPr="009D2D6D">
              <w:rPr>
                <w:rFonts w:asciiTheme="majorHAnsi" w:eastAsia="Times New Roman" w:hAnsiTheme="majorHAnsi" w:cstheme="majorHAnsi"/>
                <w:color w:val="000000"/>
                <w:sz w:val="26"/>
                <w:szCs w:val="26"/>
              </w:rPr>
              <w:t>ng và kiểm thử phần mềm tự động</w:t>
            </w:r>
            <w:r w:rsidRPr="009D2D6D">
              <w:rPr>
                <w:rFonts w:asciiTheme="majorHAnsi" w:eastAsia="Times New Roman" w:hAnsiTheme="majorHAnsi" w:cstheme="majorHAnsi"/>
                <w:color w:val="000000"/>
                <w:sz w:val="26"/>
                <w:szCs w:val="26"/>
              </w:rPr>
              <w:t>)</w:t>
            </w:r>
          </w:p>
          <w:p w14:paraId="27845EA1" w14:textId="23F999B8" w:rsidR="005041EA" w:rsidRPr="009D2D6D" w:rsidRDefault="005041EA" w:rsidP="009D2D6D">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ins w:id="202" w:author="Admin" w:date="2023-10-02T18:11:00Z"/>
                <w:rFonts w:asciiTheme="majorHAnsi" w:hAnsiTheme="majorHAnsi" w:cstheme="majorHAnsi"/>
                <w:sz w:val="26"/>
                <w:szCs w:val="26"/>
              </w:rPr>
            </w:pPr>
            <w:ins w:id="203" w:author="Admin" w:date="2023-10-02T18:11:00Z">
              <w:r w:rsidRPr="009D2D6D">
                <w:rPr>
                  <w:rFonts w:asciiTheme="majorHAnsi" w:eastAsia="Times New Roman" w:hAnsiTheme="majorHAnsi" w:cstheme="majorHAnsi"/>
                  <w:color w:val="000000"/>
                  <w:sz w:val="26"/>
                  <w:szCs w:val="26"/>
                </w:rPr>
                <w:t xml:space="preserve">Tìm hiểu về tính năng Selenium </w:t>
              </w:r>
            </w:ins>
            <w:r w:rsidR="00E91343" w:rsidRPr="009D2D6D">
              <w:rPr>
                <w:rFonts w:asciiTheme="majorHAnsi" w:eastAsia="Times New Roman" w:hAnsiTheme="majorHAnsi" w:cstheme="majorHAnsi"/>
                <w:color w:val="000000"/>
                <w:sz w:val="26"/>
                <w:szCs w:val="26"/>
              </w:rPr>
              <w:t xml:space="preserve">(Hướng dẫn cách cài đặt Selenium và hướng dẫn cách sử dụng nó, </w:t>
            </w:r>
            <w:r w:rsidR="00E91343" w:rsidRPr="009D2D6D">
              <w:rPr>
                <w:rFonts w:asciiTheme="majorHAnsi" w:eastAsia="Times New Roman" w:hAnsiTheme="majorHAnsi" w:cstheme="majorHAnsi"/>
                <w:color w:val="000000"/>
                <w:sz w:val="26"/>
                <w:szCs w:val="26"/>
              </w:rPr>
              <w:lastRenderedPageBreak/>
              <w:t>bao gồm cả bắt đầu với Selenium IDE và chạy chương trình demo)</w:t>
            </w:r>
          </w:p>
          <w:p w14:paraId="1C2F1FBB" w14:textId="77777777" w:rsidR="005041EA" w:rsidRPr="009D2D6D" w:rsidRDefault="005041EA" w:rsidP="009D2D6D">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ins w:id="204" w:author="Admin" w:date="2023-10-02T18:11:00Z"/>
                <w:rFonts w:asciiTheme="majorHAnsi" w:hAnsiTheme="majorHAnsi" w:cstheme="majorHAnsi"/>
                <w:sz w:val="26"/>
                <w:szCs w:val="26"/>
              </w:rPr>
            </w:pPr>
            <w:ins w:id="205" w:author="Admin" w:date="2023-10-02T18:11:00Z">
              <w:r w:rsidRPr="009D2D6D">
                <w:rPr>
                  <w:rFonts w:asciiTheme="majorHAnsi" w:eastAsia="Times New Roman" w:hAnsiTheme="majorHAnsi" w:cstheme="majorHAnsi"/>
                  <w:color w:val="000000"/>
                  <w:sz w:val="26"/>
                  <w:szCs w:val="26"/>
                </w:rPr>
                <w:t>Thực hiện kiểm thử cho chức năng tìm kiếm</w:t>
              </w:r>
            </w:ins>
          </w:p>
        </w:tc>
      </w:tr>
      <w:tr w:rsidR="005041EA" w:rsidRPr="009D2D6D" w14:paraId="7A5018A6" w14:textId="77777777" w:rsidTr="009D2D6D">
        <w:trPr>
          <w:cnfStyle w:val="000000100000" w:firstRow="0" w:lastRow="0" w:firstColumn="0" w:lastColumn="0" w:oddVBand="0" w:evenVBand="0" w:oddHBand="1" w:evenHBand="0" w:firstRowFirstColumn="0" w:firstRowLastColumn="0" w:lastRowFirstColumn="0" w:lastRowLastColumn="0"/>
          <w:trHeight w:val="143"/>
          <w:ins w:id="206" w:author="Admin" w:date="2023-10-02T18:11:00Z"/>
        </w:trPr>
        <w:tc>
          <w:tcPr>
            <w:cnfStyle w:val="001000000000" w:firstRow="0" w:lastRow="0" w:firstColumn="1" w:lastColumn="0" w:oddVBand="0" w:evenVBand="0" w:oddHBand="0" w:evenHBand="0" w:firstRowFirstColumn="0" w:firstRowLastColumn="0" w:lastRowFirstColumn="0" w:lastRowLastColumn="0"/>
            <w:tcW w:w="846" w:type="dxa"/>
            <w:vAlign w:val="center"/>
            <w:tcPrChange w:id="207" w:author="Admin" w:date="2023-10-02T18:29:00Z">
              <w:tcPr>
                <w:tcW w:w="704" w:type="dxa"/>
                <w:vAlign w:val="center"/>
              </w:tcPr>
            </w:tcPrChange>
          </w:tcPr>
          <w:p w14:paraId="122BA3B4" w14:textId="77777777" w:rsidR="005041EA" w:rsidRPr="009D2D6D" w:rsidRDefault="005041EA" w:rsidP="009D2D6D">
            <w:pPr>
              <w:spacing w:line="360" w:lineRule="auto"/>
              <w:jc w:val="center"/>
              <w:cnfStyle w:val="001000100000" w:firstRow="0" w:lastRow="0" w:firstColumn="1" w:lastColumn="0" w:oddVBand="0" w:evenVBand="0" w:oddHBand="1" w:evenHBand="0" w:firstRowFirstColumn="0" w:firstRowLastColumn="0" w:lastRowFirstColumn="0" w:lastRowLastColumn="0"/>
              <w:rPr>
                <w:ins w:id="208" w:author="Admin" w:date="2023-10-02T18:11:00Z"/>
                <w:rFonts w:asciiTheme="majorHAnsi" w:hAnsiTheme="majorHAnsi" w:cstheme="majorHAnsi"/>
                <w:sz w:val="26"/>
                <w:szCs w:val="26"/>
              </w:rPr>
            </w:pPr>
            <w:ins w:id="209" w:author="Admin" w:date="2023-10-02T18:11:00Z">
              <w:r w:rsidRPr="009D2D6D">
                <w:rPr>
                  <w:rFonts w:asciiTheme="majorHAnsi" w:eastAsia="Times New Roman" w:hAnsiTheme="majorHAnsi" w:cstheme="majorHAnsi"/>
                  <w:color w:val="000000"/>
                  <w:sz w:val="26"/>
                  <w:szCs w:val="26"/>
                </w:rPr>
                <w:lastRenderedPageBreak/>
                <w:t>5</w:t>
              </w:r>
            </w:ins>
          </w:p>
        </w:tc>
        <w:tc>
          <w:tcPr>
            <w:tcW w:w="1701" w:type="dxa"/>
            <w:vAlign w:val="center"/>
            <w:tcPrChange w:id="210" w:author="Admin" w:date="2023-10-02T18:29:00Z">
              <w:tcPr>
                <w:tcW w:w="2552" w:type="dxa"/>
                <w:vAlign w:val="center"/>
              </w:tcPr>
            </w:tcPrChange>
          </w:tcPr>
          <w:p w14:paraId="2F33FB9F" w14:textId="77777777" w:rsidR="005041EA" w:rsidRPr="009D2D6D" w:rsidRDefault="005041EA" w:rsidP="009D2D6D">
            <w:pPr>
              <w:spacing w:line="360" w:lineRule="auto"/>
              <w:jc w:val="center"/>
              <w:cnfStyle w:val="000000100000" w:firstRow="0" w:lastRow="0" w:firstColumn="0" w:lastColumn="0" w:oddVBand="0" w:evenVBand="0" w:oddHBand="1" w:evenHBand="0" w:firstRowFirstColumn="0" w:firstRowLastColumn="0" w:lastRowFirstColumn="0" w:lastRowLastColumn="0"/>
              <w:rPr>
                <w:ins w:id="211" w:author="Admin" w:date="2023-10-02T18:11:00Z"/>
                <w:rFonts w:asciiTheme="majorHAnsi" w:hAnsiTheme="majorHAnsi" w:cstheme="majorHAnsi"/>
                <w:sz w:val="26"/>
                <w:szCs w:val="26"/>
              </w:rPr>
            </w:pPr>
            <w:ins w:id="212" w:author="Admin" w:date="2023-10-02T18:11:00Z">
              <w:r w:rsidRPr="009D2D6D">
                <w:rPr>
                  <w:rFonts w:asciiTheme="majorHAnsi" w:eastAsia="Times New Roman" w:hAnsiTheme="majorHAnsi" w:cstheme="majorHAnsi"/>
                  <w:color w:val="000000"/>
                  <w:sz w:val="26"/>
                  <w:szCs w:val="26"/>
                </w:rPr>
                <w:t>Nông Hữu Nam</w:t>
              </w:r>
            </w:ins>
          </w:p>
        </w:tc>
        <w:tc>
          <w:tcPr>
            <w:tcW w:w="6350" w:type="dxa"/>
            <w:vAlign w:val="center"/>
            <w:tcPrChange w:id="213" w:author="Admin" w:date="2023-10-02T18:29:00Z">
              <w:tcPr>
                <w:tcW w:w="6662" w:type="dxa"/>
                <w:vAlign w:val="center"/>
              </w:tcPr>
            </w:tcPrChange>
          </w:tcPr>
          <w:p w14:paraId="6A8A7139" w14:textId="77777777" w:rsidR="005041EA" w:rsidRPr="009D2D6D" w:rsidRDefault="005041EA" w:rsidP="009D2D6D">
            <w:pPr>
              <w:pStyle w:val="ListParagraph"/>
              <w:numPr>
                <w:ilvl w:val="0"/>
                <w:numId w:val="45"/>
              </w:num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6"/>
                <w:szCs w:val="26"/>
              </w:rPr>
            </w:pPr>
            <w:ins w:id="214" w:author="Admin" w:date="2023-10-02T18:11:00Z">
              <w:r w:rsidRPr="009D2D6D">
                <w:rPr>
                  <w:rFonts w:asciiTheme="majorHAnsi" w:eastAsia="Times New Roman" w:hAnsiTheme="majorHAnsi" w:cstheme="majorHAnsi"/>
                  <w:color w:val="000000"/>
                  <w:sz w:val="26"/>
                  <w:szCs w:val="26"/>
                </w:rPr>
                <w:t>Tìm hiểu cơ sở lí thuyêt</w:t>
              </w:r>
            </w:ins>
            <w:r w:rsidRPr="009D2D6D">
              <w:rPr>
                <w:rFonts w:asciiTheme="majorHAnsi" w:eastAsia="Times New Roman" w:hAnsiTheme="majorHAnsi" w:cstheme="majorHAnsi"/>
                <w:color w:val="000000"/>
                <w:sz w:val="26"/>
                <w:szCs w:val="26"/>
              </w:rPr>
              <w:t xml:space="preserve"> (nguyên tắc kiểm thử phần mềm.</w:t>
            </w:r>
          </w:p>
          <w:p w14:paraId="7848C452" w14:textId="1849DFC8" w:rsidR="005041EA" w:rsidRPr="009D2D6D" w:rsidRDefault="00924DAF" w:rsidP="009D2D6D">
            <w:pPr>
              <w:pStyle w:val="ListParagraph"/>
              <w:spacing w:line="360" w:lineRule="auto"/>
              <w:cnfStyle w:val="000000100000" w:firstRow="0" w:lastRow="0" w:firstColumn="0" w:lastColumn="0" w:oddVBand="0" w:evenVBand="0" w:oddHBand="1" w:evenHBand="0" w:firstRowFirstColumn="0" w:firstRowLastColumn="0" w:lastRowFirstColumn="0" w:lastRowLastColumn="0"/>
              <w:rPr>
                <w:ins w:id="215" w:author="Admin" w:date="2023-10-02T18:11:00Z"/>
                <w:rFonts w:asciiTheme="majorHAnsi" w:eastAsia="Times New Roman" w:hAnsiTheme="majorHAnsi" w:cstheme="majorHAnsi"/>
                <w:color w:val="000000"/>
                <w:sz w:val="26"/>
                <w:szCs w:val="26"/>
              </w:rPr>
            </w:pPr>
            <w:r w:rsidRPr="009D2D6D">
              <w:rPr>
                <w:rFonts w:asciiTheme="majorHAnsi" w:eastAsia="Times New Roman" w:hAnsiTheme="majorHAnsi" w:cstheme="majorHAnsi"/>
                <w:color w:val="000000"/>
                <w:sz w:val="26"/>
                <w:szCs w:val="26"/>
              </w:rPr>
              <w:t>, t</w:t>
            </w:r>
            <w:r w:rsidR="005041EA" w:rsidRPr="009D2D6D">
              <w:rPr>
                <w:rFonts w:asciiTheme="majorHAnsi" w:eastAsia="Times New Roman" w:hAnsiTheme="majorHAnsi" w:cstheme="majorHAnsi"/>
                <w:color w:val="000000"/>
                <w:sz w:val="26"/>
                <w:szCs w:val="26"/>
              </w:rPr>
              <w:t>óm tắt quy trình kiểm thử phần mềm)</w:t>
            </w:r>
          </w:p>
          <w:p w14:paraId="1AA07B85" w14:textId="77777777" w:rsidR="005041EA" w:rsidRPr="009D2D6D" w:rsidRDefault="005041EA" w:rsidP="009D2D6D">
            <w:pPr>
              <w:pStyle w:val="ListParagraph"/>
              <w:numPr>
                <w:ilvl w:val="0"/>
                <w:numId w:val="45"/>
              </w:numPr>
              <w:spacing w:line="360" w:lineRule="auto"/>
              <w:cnfStyle w:val="000000100000" w:firstRow="0" w:lastRow="0" w:firstColumn="0" w:lastColumn="0" w:oddVBand="0" w:evenVBand="0" w:oddHBand="1" w:evenHBand="0" w:firstRowFirstColumn="0" w:firstRowLastColumn="0" w:lastRowFirstColumn="0" w:lastRowLastColumn="0"/>
              <w:rPr>
                <w:ins w:id="216" w:author="Admin" w:date="2023-10-02T18:11:00Z"/>
                <w:rFonts w:asciiTheme="majorHAnsi" w:hAnsiTheme="majorHAnsi" w:cstheme="majorHAnsi"/>
                <w:sz w:val="26"/>
                <w:szCs w:val="26"/>
              </w:rPr>
            </w:pPr>
            <w:ins w:id="217" w:author="Admin" w:date="2023-10-02T18:11:00Z">
              <w:r w:rsidRPr="009D2D6D">
                <w:rPr>
                  <w:rFonts w:asciiTheme="majorHAnsi" w:eastAsia="Times New Roman" w:hAnsiTheme="majorHAnsi" w:cstheme="majorHAnsi"/>
                  <w:color w:val="000000"/>
                  <w:sz w:val="26"/>
                  <w:szCs w:val="26"/>
                </w:rPr>
                <w:t>Tìm hiểu về tính năng Jmeter và cách thức sử dụng nó để kiểm tra</w:t>
              </w:r>
            </w:ins>
          </w:p>
          <w:p w14:paraId="5F359B88" w14:textId="4A5D9A6B" w:rsidR="005041EA" w:rsidRPr="009D2D6D" w:rsidRDefault="007B5F8C" w:rsidP="009D2D6D">
            <w:pPr>
              <w:pStyle w:val="ListParagraph"/>
              <w:numPr>
                <w:ilvl w:val="0"/>
                <w:numId w:val="45"/>
              </w:num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eastAsia="Times New Roman" w:hAnsiTheme="majorHAnsi" w:cstheme="majorHAnsi"/>
                <w:color w:val="000000"/>
                <w:sz w:val="26"/>
                <w:szCs w:val="26"/>
              </w:rPr>
              <w:t>Thực hiện kiểm thử hiệu năng trang chủ</w:t>
            </w:r>
          </w:p>
          <w:p w14:paraId="55FC9ABF" w14:textId="6B947E76" w:rsidR="007B5F8C" w:rsidRPr="009D2D6D" w:rsidRDefault="007B5F8C" w:rsidP="009D2D6D">
            <w:pPr>
              <w:pStyle w:val="ListParagraph"/>
              <w:numPr>
                <w:ilvl w:val="0"/>
                <w:numId w:val="45"/>
              </w:num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eastAsia="Times New Roman" w:hAnsiTheme="majorHAnsi" w:cstheme="majorHAnsi"/>
                <w:color w:val="000000"/>
                <w:sz w:val="26"/>
                <w:szCs w:val="26"/>
              </w:rPr>
              <w:t>Thực hiện kiểm thử hiệu năng đăng nhập</w:t>
            </w:r>
          </w:p>
          <w:p w14:paraId="19AF6F5E" w14:textId="561549E2" w:rsidR="007B5F8C" w:rsidRPr="00F13094" w:rsidRDefault="007B5F8C" w:rsidP="00F13094">
            <w:pPr>
              <w:pStyle w:val="ListParagraph"/>
              <w:numPr>
                <w:ilvl w:val="0"/>
                <w:numId w:val="45"/>
              </w:numPr>
              <w:spacing w:line="360" w:lineRule="auto"/>
              <w:cnfStyle w:val="000000100000" w:firstRow="0" w:lastRow="0" w:firstColumn="0" w:lastColumn="0" w:oddVBand="0" w:evenVBand="0" w:oddHBand="1" w:evenHBand="0" w:firstRowFirstColumn="0" w:firstRowLastColumn="0" w:lastRowFirstColumn="0" w:lastRowLastColumn="0"/>
              <w:rPr>
                <w:ins w:id="218" w:author="Admin" w:date="2023-10-02T18:11:00Z"/>
                <w:rFonts w:asciiTheme="majorHAnsi" w:hAnsiTheme="majorHAnsi" w:cstheme="majorHAnsi"/>
                <w:sz w:val="26"/>
                <w:szCs w:val="26"/>
              </w:rPr>
            </w:pPr>
            <w:r w:rsidRPr="009D2D6D">
              <w:rPr>
                <w:rFonts w:asciiTheme="majorHAnsi" w:eastAsia="Times New Roman" w:hAnsiTheme="majorHAnsi" w:cstheme="majorHAnsi"/>
                <w:color w:val="000000"/>
                <w:sz w:val="26"/>
                <w:szCs w:val="26"/>
              </w:rPr>
              <w:t>Thực hiện kiểm thử hiệu năng tìm kiếm sản phẩ</w:t>
            </w:r>
            <w:r w:rsidR="00F13094">
              <w:rPr>
                <w:rFonts w:asciiTheme="majorHAnsi" w:eastAsia="Times New Roman" w:hAnsiTheme="majorHAnsi" w:cstheme="majorHAnsi"/>
                <w:color w:val="000000"/>
                <w:sz w:val="26"/>
                <w:szCs w:val="26"/>
              </w:rPr>
              <w:t>m</w:t>
            </w:r>
          </w:p>
        </w:tc>
      </w:tr>
      <w:tr w:rsidR="005041EA" w:rsidRPr="009D2D6D" w14:paraId="22A93342" w14:textId="77777777" w:rsidTr="009D2D6D">
        <w:trPr>
          <w:trHeight w:val="3550"/>
          <w:ins w:id="219" w:author="Admin" w:date="2023-10-02T18:11:00Z"/>
        </w:trPr>
        <w:tc>
          <w:tcPr>
            <w:cnfStyle w:val="001000000000" w:firstRow="0" w:lastRow="0" w:firstColumn="1" w:lastColumn="0" w:oddVBand="0" w:evenVBand="0" w:oddHBand="0" w:evenHBand="0" w:firstRowFirstColumn="0" w:firstRowLastColumn="0" w:lastRowFirstColumn="0" w:lastRowLastColumn="0"/>
            <w:tcW w:w="846" w:type="dxa"/>
            <w:vAlign w:val="center"/>
            <w:tcPrChange w:id="220" w:author="Admin" w:date="2023-10-02T18:29:00Z">
              <w:tcPr>
                <w:tcW w:w="704" w:type="dxa"/>
                <w:vAlign w:val="center"/>
              </w:tcPr>
            </w:tcPrChange>
          </w:tcPr>
          <w:p w14:paraId="6DCE9EA6" w14:textId="77777777" w:rsidR="005041EA" w:rsidRPr="009D2D6D" w:rsidRDefault="005041EA" w:rsidP="009D2D6D">
            <w:pPr>
              <w:spacing w:line="360" w:lineRule="auto"/>
              <w:jc w:val="center"/>
              <w:rPr>
                <w:ins w:id="221" w:author="Admin" w:date="2023-10-02T18:11:00Z"/>
                <w:rFonts w:asciiTheme="majorHAnsi" w:hAnsiTheme="majorHAnsi" w:cstheme="majorHAnsi"/>
                <w:sz w:val="26"/>
                <w:szCs w:val="26"/>
              </w:rPr>
            </w:pPr>
            <w:ins w:id="222" w:author="Admin" w:date="2023-10-02T18:11:00Z">
              <w:r w:rsidRPr="009D2D6D">
                <w:rPr>
                  <w:rFonts w:asciiTheme="majorHAnsi" w:eastAsia="Times New Roman" w:hAnsiTheme="majorHAnsi" w:cstheme="majorHAnsi"/>
                  <w:color w:val="000000"/>
                  <w:sz w:val="26"/>
                  <w:szCs w:val="26"/>
                </w:rPr>
                <w:t>6</w:t>
              </w:r>
            </w:ins>
          </w:p>
        </w:tc>
        <w:tc>
          <w:tcPr>
            <w:tcW w:w="1701" w:type="dxa"/>
            <w:vAlign w:val="center"/>
            <w:tcPrChange w:id="223" w:author="Admin" w:date="2023-10-02T18:29:00Z">
              <w:tcPr>
                <w:tcW w:w="2552" w:type="dxa"/>
                <w:vAlign w:val="center"/>
              </w:tcPr>
            </w:tcPrChange>
          </w:tcPr>
          <w:p w14:paraId="2AA93A5F" w14:textId="77777777" w:rsidR="005041EA" w:rsidRPr="009D2D6D" w:rsidRDefault="005041EA" w:rsidP="009D2D6D">
            <w:pPr>
              <w:spacing w:line="360" w:lineRule="auto"/>
              <w:jc w:val="center"/>
              <w:cnfStyle w:val="000000000000" w:firstRow="0" w:lastRow="0" w:firstColumn="0" w:lastColumn="0" w:oddVBand="0" w:evenVBand="0" w:oddHBand="0" w:evenHBand="0" w:firstRowFirstColumn="0" w:firstRowLastColumn="0" w:lastRowFirstColumn="0" w:lastRowLastColumn="0"/>
              <w:rPr>
                <w:ins w:id="224" w:author="Admin" w:date="2023-10-02T18:11:00Z"/>
                <w:rFonts w:asciiTheme="majorHAnsi" w:hAnsiTheme="majorHAnsi" w:cstheme="majorHAnsi"/>
                <w:sz w:val="26"/>
                <w:szCs w:val="26"/>
              </w:rPr>
            </w:pPr>
            <w:ins w:id="225" w:author="Admin" w:date="2023-10-02T18:11:00Z">
              <w:r w:rsidRPr="009D2D6D">
                <w:rPr>
                  <w:rFonts w:asciiTheme="majorHAnsi" w:eastAsia="Times New Roman" w:hAnsiTheme="majorHAnsi" w:cstheme="majorHAnsi"/>
                  <w:color w:val="000000"/>
                  <w:sz w:val="26"/>
                  <w:szCs w:val="26"/>
                </w:rPr>
                <w:t>Nguyễn Hoàng Tuấn</w:t>
              </w:r>
            </w:ins>
          </w:p>
        </w:tc>
        <w:tc>
          <w:tcPr>
            <w:tcW w:w="6350" w:type="dxa"/>
            <w:vAlign w:val="center"/>
            <w:tcPrChange w:id="226" w:author="Admin" w:date="2023-10-02T18:29:00Z">
              <w:tcPr>
                <w:tcW w:w="6662" w:type="dxa"/>
                <w:vAlign w:val="center"/>
              </w:tcPr>
            </w:tcPrChange>
          </w:tcPr>
          <w:p w14:paraId="39310FED" w14:textId="091EA1C5" w:rsidR="005041EA" w:rsidRPr="009D2D6D" w:rsidRDefault="005041EA" w:rsidP="009D2D6D">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ins w:id="227" w:author="Admin" w:date="2023-10-02T18:11:00Z"/>
                <w:rFonts w:asciiTheme="majorHAnsi" w:hAnsiTheme="majorHAnsi" w:cstheme="majorHAnsi"/>
                <w:sz w:val="26"/>
                <w:szCs w:val="26"/>
              </w:rPr>
            </w:pPr>
            <w:ins w:id="228" w:author="Admin" w:date="2023-10-02T18:11:00Z">
              <w:r w:rsidRPr="009D2D6D">
                <w:rPr>
                  <w:rFonts w:asciiTheme="majorHAnsi" w:eastAsia="Times New Roman" w:hAnsiTheme="majorHAnsi" w:cstheme="majorHAnsi"/>
                  <w:color w:val="000000"/>
                  <w:sz w:val="26"/>
                  <w:szCs w:val="26"/>
                </w:rPr>
                <w:t>Tìm hiểu cơ sở lý thuyết</w:t>
              </w:r>
            </w:ins>
            <w:r w:rsidRPr="009D2D6D">
              <w:rPr>
                <w:rFonts w:asciiTheme="majorHAnsi" w:eastAsia="Times New Roman" w:hAnsiTheme="majorHAnsi" w:cstheme="majorHAnsi"/>
                <w:color w:val="000000"/>
                <w:sz w:val="26"/>
                <w:szCs w:val="26"/>
              </w:rPr>
              <w:t xml:space="preserve"> (vai trò của kiểm thử phần mềm và</w:t>
            </w:r>
            <w:r w:rsidR="009B4317" w:rsidRPr="009D2D6D">
              <w:rPr>
                <w:rFonts w:asciiTheme="majorHAnsi" w:eastAsia="Times New Roman" w:hAnsiTheme="majorHAnsi" w:cstheme="majorHAnsi"/>
                <w:color w:val="000000"/>
                <w:sz w:val="26"/>
                <w:szCs w:val="26"/>
              </w:rPr>
              <w:t xml:space="preserve"> mục tiêu của kiểm thử phần mềm</w:t>
            </w:r>
            <w:r w:rsidRPr="009D2D6D">
              <w:rPr>
                <w:rFonts w:asciiTheme="majorHAnsi" w:eastAsia="Times New Roman" w:hAnsiTheme="majorHAnsi" w:cstheme="majorHAnsi"/>
                <w:color w:val="000000"/>
                <w:sz w:val="26"/>
                <w:szCs w:val="26"/>
              </w:rPr>
              <w:t>)</w:t>
            </w:r>
          </w:p>
          <w:p w14:paraId="2A3CC087" w14:textId="157686B8" w:rsidR="005041EA" w:rsidRPr="009D2D6D" w:rsidRDefault="005041EA" w:rsidP="009D2D6D">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ins w:id="229" w:author="Admin" w:date="2023-10-02T18:11:00Z"/>
                <w:rFonts w:asciiTheme="majorHAnsi" w:hAnsiTheme="majorHAnsi" w:cstheme="majorHAnsi"/>
                <w:sz w:val="26"/>
                <w:szCs w:val="26"/>
              </w:rPr>
            </w:pPr>
            <w:ins w:id="230" w:author="Admin" w:date="2023-10-02T18:11:00Z">
              <w:r w:rsidRPr="009D2D6D">
                <w:rPr>
                  <w:rFonts w:asciiTheme="majorHAnsi" w:eastAsia="Times New Roman" w:hAnsiTheme="majorHAnsi" w:cstheme="majorHAnsi"/>
                  <w:color w:val="000000"/>
                  <w:sz w:val="26"/>
                  <w:szCs w:val="26"/>
                </w:rPr>
                <w:t xml:space="preserve">Tìm hiểu về Selenium </w:t>
              </w:r>
            </w:ins>
            <w:r w:rsidR="00B74EEA" w:rsidRPr="009D2D6D">
              <w:rPr>
                <w:rFonts w:asciiTheme="majorHAnsi" w:eastAsia="Times New Roman" w:hAnsiTheme="majorHAnsi" w:cstheme="majorHAnsi"/>
                <w:color w:val="000000"/>
                <w:sz w:val="26"/>
                <w:szCs w:val="26"/>
              </w:rPr>
              <w:t>(</w:t>
            </w:r>
            <w:r w:rsidR="000A0CFD" w:rsidRPr="009D2D6D">
              <w:rPr>
                <w:rFonts w:asciiTheme="majorHAnsi" w:eastAsia="Times New Roman" w:hAnsiTheme="majorHAnsi" w:cstheme="majorHAnsi"/>
                <w:color w:val="000000"/>
                <w:sz w:val="26"/>
                <w:szCs w:val="26"/>
              </w:rPr>
              <w:t>So sánh Selenium với các công cụ kiểm thử khác và trình bày những điểm mạnh và điểm yếu của Selenium so với các công cụ đó</w:t>
            </w:r>
            <w:r w:rsidR="00B74EEA" w:rsidRPr="009D2D6D">
              <w:rPr>
                <w:rFonts w:asciiTheme="majorHAnsi" w:eastAsia="Times New Roman" w:hAnsiTheme="majorHAnsi" w:cstheme="majorHAnsi"/>
                <w:color w:val="000000"/>
                <w:sz w:val="26"/>
                <w:szCs w:val="26"/>
              </w:rPr>
              <w:t>.)</w:t>
            </w:r>
          </w:p>
          <w:p w14:paraId="77B2D52E" w14:textId="77777777" w:rsidR="005041EA" w:rsidRPr="009D2D6D" w:rsidRDefault="005041EA" w:rsidP="009D2D6D">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ins w:id="231" w:author="Admin" w:date="2023-10-02T18:11:00Z"/>
                <w:rFonts w:asciiTheme="majorHAnsi" w:hAnsiTheme="majorHAnsi" w:cstheme="majorHAnsi"/>
                <w:sz w:val="26"/>
                <w:szCs w:val="26"/>
              </w:rPr>
            </w:pPr>
            <w:ins w:id="232" w:author="Admin" w:date="2023-10-02T18:11:00Z">
              <w:r w:rsidRPr="009D2D6D">
                <w:rPr>
                  <w:rFonts w:asciiTheme="majorHAnsi" w:eastAsia="Times New Roman" w:hAnsiTheme="majorHAnsi" w:cstheme="majorHAnsi"/>
                  <w:color w:val="000000"/>
                  <w:sz w:val="26"/>
                  <w:szCs w:val="26"/>
                </w:rPr>
                <w:t>Thực hiện kiểm thử cho chức năng đăng ký thành viên mới</w:t>
              </w:r>
            </w:ins>
          </w:p>
        </w:tc>
      </w:tr>
    </w:tbl>
    <w:p w14:paraId="3ECB40C4" w14:textId="48539095" w:rsidR="008522BC" w:rsidRPr="009D2D6D" w:rsidDel="00D8068F" w:rsidRDefault="0081721E" w:rsidP="007F7C4F">
      <w:pPr>
        <w:pStyle w:val="Heading2"/>
        <w:rPr>
          <w:del w:id="233" w:author="Admin" w:date="2023-10-02T18:11:00Z"/>
          <w:rFonts w:asciiTheme="majorHAnsi" w:hAnsiTheme="majorHAnsi" w:cstheme="majorHAnsi"/>
          <w:lang w:val="en-US"/>
          <w:rPrChange w:id="234" w:author="Admin" w:date="2023-10-02T18:21:00Z">
            <w:rPr>
              <w:del w:id="235" w:author="Admin" w:date="2023-10-02T18:11:00Z"/>
              <w:rFonts w:asciiTheme="majorHAnsi" w:hAnsiTheme="majorHAnsi" w:cstheme="majorHAnsi"/>
            </w:rPr>
          </w:rPrChange>
        </w:rPr>
      </w:pPr>
      <w:del w:id="236" w:author="kiemlongJr" w:date="2023-09-26T21:36:00Z">
        <w:r w:rsidRPr="009D2D6D" w:rsidDel="001A1791">
          <w:rPr>
            <w:rFonts w:asciiTheme="majorHAnsi" w:hAnsiTheme="majorHAnsi" w:cstheme="majorHAnsi"/>
          </w:rPr>
          <w:delText>:</w:delText>
        </w:r>
      </w:del>
    </w:p>
    <w:p w14:paraId="13E9744B" w14:textId="77777777" w:rsidR="008C2C08" w:rsidRPr="009D2D6D" w:rsidRDefault="008C2C08">
      <w:pPr>
        <w:rPr>
          <w:rFonts w:asciiTheme="majorHAnsi" w:hAnsiTheme="majorHAnsi" w:cstheme="majorHAnsi"/>
          <w:b/>
          <w:bCs/>
          <w:szCs w:val="26"/>
        </w:rPr>
        <w:pPrChange w:id="237" w:author="Admin" w:date="2023-10-02T18:26:00Z">
          <w:pPr>
            <w:spacing w:line="360" w:lineRule="auto"/>
            <w:ind w:left="90" w:right="71"/>
          </w:pPr>
        </w:pPrChange>
      </w:pPr>
      <w:bookmarkStart w:id="238" w:name="_Toc89379660"/>
      <w:bookmarkStart w:id="239" w:name="_Toc119796755"/>
      <w:bookmarkStart w:id="240" w:name="_Toc120490114"/>
      <w:bookmarkEnd w:id="98"/>
      <w:bookmarkEnd w:id="99"/>
      <w:bookmarkEnd w:id="100"/>
    </w:p>
    <w:p w14:paraId="33458E9C" w14:textId="77777777" w:rsidR="00140403" w:rsidRPr="009D2D6D" w:rsidRDefault="00140403" w:rsidP="0004552B">
      <w:pPr>
        <w:spacing w:line="360" w:lineRule="auto"/>
        <w:rPr>
          <w:rFonts w:asciiTheme="majorHAnsi" w:hAnsiTheme="majorHAnsi" w:cstheme="majorHAnsi"/>
          <w:b/>
          <w:bCs/>
          <w:szCs w:val="26"/>
        </w:rPr>
      </w:pPr>
    </w:p>
    <w:p w14:paraId="0C47E493" w14:textId="77777777" w:rsidR="00140403" w:rsidRPr="009D2D6D" w:rsidRDefault="00140403" w:rsidP="0004552B">
      <w:pPr>
        <w:spacing w:line="360" w:lineRule="auto"/>
        <w:rPr>
          <w:rFonts w:asciiTheme="majorHAnsi" w:hAnsiTheme="majorHAnsi" w:cstheme="majorHAnsi"/>
          <w:b/>
          <w:bCs/>
          <w:szCs w:val="26"/>
        </w:rPr>
      </w:pPr>
    </w:p>
    <w:p w14:paraId="42EC325A" w14:textId="6FDAB026" w:rsidR="00B67765" w:rsidRPr="009D2D6D" w:rsidRDefault="00592D4B" w:rsidP="009D2D6D">
      <w:pPr>
        <w:pStyle w:val="Heading2"/>
        <w:keepLines w:val="0"/>
        <w:tabs>
          <w:tab w:val="left" w:pos="283"/>
          <w:tab w:val="left" w:pos="425"/>
          <w:tab w:val="left" w:pos="454"/>
          <w:tab w:val="left" w:pos="567"/>
        </w:tabs>
        <w:spacing w:before="0"/>
        <w:jc w:val="both"/>
        <w:rPr>
          <w:rFonts w:cs="Times New Roman"/>
          <w:color w:val="C00000"/>
        </w:rPr>
      </w:pPr>
      <w:bookmarkStart w:id="241" w:name="_Toc147184080"/>
      <w:bookmarkStart w:id="242" w:name="_Toc147230948"/>
      <w:r w:rsidRPr="009D2D6D">
        <w:rPr>
          <w:rFonts w:cs="Times New Roman"/>
          <w:color w:val="C00000"/>
          <w:lang w:val="en-US"/>
        </w:rPr>
        <w:t xml:space="preserve">2.5 </w:t>
      </w:r>
      <w:r w:rsidR="00B67765" w:rsidRPr="009D2D6D">
        <w:rPr>
          <w:rFonts w:cs="Times New Roman"/>
          <w:color w:val="C00000"/>
        </w:rPr>
        <w:t>Môi trường kiểm thử</w:t>
      </w:r>
      <w:bookmarkEnd w:id="238"/>
      <w:bookmarkEnd w:id="239"/>
      <w:bookmarkEnd w:id="240"/>
      <w:bookmarkEnd w:id="241"/>
      <w:bookmarkEnd w:id="242"/>
      <w:del w:id="243" w:author="kiemlongJr" w:date="2023-09-26T21:37:00Z">
        <w:r w:rsidR="00A37E11" w:rsidRPr="009D2D6D" w:rsidDel="001A1791">
          <w:rPr>
            <w:rFonts w:cs="Times New Roman"/>
            <w:color w:val="C00000"/>
          </w:rPr>
          <w:delText xml:space="preserve">: </w:delText>
        </w:r>
      </w:del>
    </w:p>
    <w:p w14:paraId="7A547ED8" w14:textId="09EBC5D2" w:rsidR="00B67765" w:rsidRPr="009D2D6D" w:rsidRDefault="00B67765" w:rsidP="009D2D6D">
      <w:pPr>
        <w:pStyle w:val="ListParagraph"/>
        <w:numPr>
          <w:ilvl w:val="0"/>
          <w:numId w:val="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Máy tính cá nhân</w:t>
      </w:r>
    </w:p>
    <w:p w14:paraId="3510B86C" w14:textId="58F05284" w:rsidR="000C739E" w:rsidRPr="009D2D6D" w:rsidRDefault="000C739E" w:rsidP="009D2D6D">
      <w:pPr>
        <w:pStyle w:val="ListParagraph"/>
        <w:numPr>
          <w:ilvl w:val="0"/>
          <w:numId w:val="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lang w:val="en-US"/>
        </w:rPr>
        <w:t>Ch</w:t>
      </w:r>
      <w:ins w:id="244" w:author="kiemlongJr" w:date="2023-09-26T21:49:00Z">
        <w:r w:rsidR="008565D0" w:rsidRPr="009D2D6D">
          <w:rPr>
            <w:rFonts w:asciiTheme="majorHAnsi" w:hAnsiTheme="majorHAnsi" w:cstheme="majorHAnsi"/>
            <w:szCs w:val="26"/>
            <w:lang w:val="en-US"/>
          </w:rPr>
          <w:t>rome</w:t>
        </w:r>
      </w:ins>
      <w:del w:id="245" w:author="kiemlongJr" w:date="2023-09-26T21:49:00Z">
        <w:r w:rsidRPr="009D2D6D" w:rsidDel="008565D0">
          <w:rPr>
            <w:rFonts w:asciiTheme="majorHAnsi" w:hAnsiTheme="majorHAnsi" w:cstheme="majorHAnsi"/>
            <w:szCs w:val="26"/>
            <w:lang w:val="en-US"/>
          </w:rPr>
          <w:delText>omre</w:delText>
        </w:r>
      </w:del>
    </w:p>
    <w:p w14:paraId="2797422A" w14:textId="58C33A3D" w:rsidR="00B67765" w:rsidRPr="009D2D6D" w:rsidRDefault="00B67765" w:rsidP="009D2D6D">
      <w:pPr>
        <w:pStyle w:val="ListParagraph"/>
        <w:numPr>
          <w:ilvl w:val="0"/>
          <w:numId w:val="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Phần mềm sử dụng: Selenium IDE</w:t>
      </w:r>
      <w:bookmarkStart w:id="246" w:name="_Toc89379662"/>
      <w:bookmarkStart w:id="247" w:name="_Toc119796757"/>
      <w:bookmarkStart w:id="248" w:name="_Toc120490116"/>
    </w:p>
    <w:bookmarkEnd w:id="246"/>
    <w:bookmarkEnd w:id="247"/>
    <w:bookmarkEnd w:id="248"/>
    <w:p w14:paraId="0D8A745E" w14:textId="456AE730" w:rsidR="00383048" w:rsidRPr="009D2D6D" w:rsidRDefault="00A37E11" w:rsidP="009D2D6D">
      <w:pPr>
        <w:tabs>
          <w:tab w:val="left" w:pos="992"/>
        </w:tabs>
        <w:spacing w:after="0" w:line="360" w:lineRule="auto"/>
        <w:ind w:firstLine="720"/>
        <w:jc w:val="both"/>
        <w:rPr>
          <w:rFonts w:asciiTheme="majorHAnsi" w:hAnsiTheme="majorHAnsi" w:cstheme="majorHAnsi"/>
          <w:b/>
          <w:bCs/>
          <w:szCs w:val="26"/>
        </w:rPr>
      </w:pPr>
      <w:r w:rsidRPr="009D2D6D">
        <w:rPr>
          <w:rFonts w:asciiTheme="majorHAnsi" w:hAnsiTheme="majorHAnsi" w:cstheme="majorHAnsi"/>
          <w:b/>
          <w:bCs/>
          <w:szCs w:val="26"/>
        </w:rPr>
        <w:t>Phân tích đánh giá rủi ro</w:t>
      </w:r>
      <w:del w:id="249" w:author="kiemlongJr" w:date="2023-09-26T21:37:00Z">
        <w:r w:rsidRPr="009D2D6D" w:rsidDel="001A1791">
          <w:rPr>
            <w:rFonts w:asciiTheme="majorHAnsi" w:hAnsiTheme="majorHAnsi" w:cstheme="majorHAnsi"/>
            <w:b/>
            <w:bCs/>
            <w:szCs w:val="26"/>
          </w:rPr>
          <w:delText xml:space="preserve">: </w:delText>
        </w:r>
      </w:del>
    </w:p>
    <w:tbl>
      <w:tblPr>
        <w:tblStyle w:val="GridTable4-Accent41"/>
        <w:tblW w:w="9282" w:type="dxa"/>
        <w:jc w:val="center"/>
        <w:tblLook w:val="04A0" w:firstRow="1" w:lastRow="0" w:firstColumn="1" w:lastColumn="0" w:noHBand="0" w:noVBand="1"/>
        <w:tblPrChange w:id="250" w:author="Admin" w:date="2023-10-02T18:28:00Z">
          <w:tblPr>
            <w:tblStyle w:val="TableGrid"/>
            <w:tblW w:w="0" w:type="auto"/>
            <w:tblLook w:val="04A0" w:firstRow="1" w:lastRow="0" w:firstColumn="1" w:lastColumn="0" w:noHBand="0" w:noVBand="1"/>
          </w:tblPr>
        </w:tblPrChange>
      </w:tblPr>
      <w:tblGrid>
        <w:gridCol w:w="710"/>
        <w:gridCol w:w="1068"/>
        <w:gridCol w:w="852"/>
        <w:gridCol w:w="1054"/>
        <w:gridCol w:w="852"/>
        <w:gridCol w:w="852"/>
        <w:gridCol w:w="3894"/>
        <w:tblGridChange w:id="251">
          <w:tblGrid>
            <w:gridCol w:w="961"/>
            <w:gridCol w:w="1173"/>
            <w:gridCol w:w="1082"/>
            <w:gridCol w:w="1144"/>
            <w:gridCol w:w="1083"/>
            <w:gridCol w:w="1083"/>
            <w:gridCol w:w="2535"/>
          </w:tblGrid>
        </w:tblGridChange>
      </w:tblGrid>
      <w:tr w:rsidR="000D69DE" w:rsidRPr="009D2D6D" w14:paraId="237CD3E1" w14:textId="77777777" w:rsidTr="009D2D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0" w:type="dxa"/>
            <w:tcPrChange w:id="252" w:author="Admin" w:date="2023-10-02T18:28:00Z">
              <w:tcPr>
                <w:tcW w:w="1098" w:type="dxa"/>
                <w:vAlign w:val="center"/>
              </w:tcPr>
            </w:tcPrChange>
          </w:tcPr>
          <w:p w14:paraId="26A78FBB" w14:textId="3B4165FF" w:rsidR="000D69DE" w:rsidRPr="009D2D6D" w:rsidRDefault="000D69DE" w:rsidP="000D69DE">
            <w:pPr>
              <w:spacing w:line="360" w:lineRule="auto"/>
              <w:jc w:val="center"/>
              <w:cnfStyle w:val="101000000000" w:firstRow="1" w:lastRow="0" w:firstColumn="1" w:lastColumn="0" w:oddVBand="0" w:evenVBand="0" w:oddHBand="0" w:evenHBand="0" w:firstRowFirstColumn="0" w:firstRowLastColumn="0" w:lastRowFirstColumn="0" w:lastRowLastColumn="0"/>
              <w:rPr>
                <w:rFonts w:asciiTheme="majorHAnsi" w:hAnsiTheme="majorHAnsi" w:cstheme="majorHAnsi"/>
                <w:color w:val="111111"/>
                <w:sz w:val="26"/>
                <w:szCs w:val="26"/>
              </w:rPr>
            </w:pPr>
            <w:r w:rsidRPr="009D2D6D">
              <w:rPr>
                <w:rFonts w:asciiTheme="majorHAnsi" w:hAnsiTheme="majorHAnsi" w:cstheme="majorHAnsi"/>
                <w:b w:val="0"/>
                <w:bCs w:val="0"/>
                <w:color w:val="111111"/>
                <w:sz w:val="26"/>
                <w:szCs w:val="26"/>
              </w:rPr>
              <w:lastRenderedPageBreak/>
              <w:t>Mã số</w:t>
            </w:r>
          </w:p>
        </w:tc>
        <w:tc>
          <w:tcPr>
            <w:tcW w:w="1068" w:type="dxa"/>
            <w:tcPrChange w:id="253" w:author="Admin" w:date="2023-10-02T18:28:00Z">
              <w:tcPr>
                <w:tcW w:w="1211" w:type="dxa"/>
                <w:vAlign w:val="center"/>
              </w:tcPr>
            </w:tcPrChange>
          </w:tcPr>
          <w:p w14:paraId="0541BE8C" w14:textId="56F2C6DF" w:rsidR="000D69DE" w:rsidRPr="009D2D6D" w:rsidRDefault="000D69DE" w:rsidP="000D69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111111"/>
                <w:sz w:val="26"/>
                <w:szCs w:val="26"/>
              </w:rPr>
            </w:pPr>
            <w:r w:rsidRPr="009D2D6D">
              <w:rPr>
                <w:rFonts w:asciiTheme="majorHAnsi" w:hAnsiTheme="majorHAnsi" w:cstheme="majorHAnsi"/>
                <w:b w:val="0"/>
                <w:bCs w:val="0"/>
                <w:color w:val="111111"/>
                <w:sz w:val="26"/>
                <w:szCs w:val="26"/>
              </w:rPr>
              <w:t>Mô tả rủi ro</w:t>
            </w:r>
          </w:p>
        </w:tc>
        <w:tc>
          <w:tcPr>
            <w:tcW w:w="852" w:type="dxa"/>
            <w:tcPrChange w:id="254" w:author="Admin" w:date="2023-10-02T18:28:00Z">
              <w:tcPr>
                <w:tcW w:w="1166" w:type="dxa"/>
                <w:vAlign w:val="center"/>
              </w:tcPr>
            </w:tcPrChange>
          </w:tcPr>
          <w:p w14:paraId="4637AA85" w14:textId="3AC42DAE" w:rsidR="000D69DE" w:rsidRPr="009D2D6D" w:rsidRDefault="000D69DE" w:rsidP="000D69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111111"/>
                <w:sz w:val="26"/>
                <w:szCs w:val="26"/>
              </w:rPr>
            </w:pPr>
            <w:r w:rsidRPr="009D2D6D">
              <w:rPr>
                <w:rFonts w:asciiTheme="majorHAnsi" w:hAnsiTheme="majorHAnsi" w:cstheme="majorHAnsi"/>
                <w:b w:val="0"/>
                <w:bCs w:val="0"/>
                <w:color w:val="111111"/>
                <w:sz w:val="26"/>
                <w:szCs w:val="26"/>
              </w:rPr>
              <w:t>Xác suất</w:t>
            </w:r>
          </w:p>
        </w:tc>
        <w:tc>
          <w:tcPr>
            <w:tcW w:w="1054" w:type="dxa"/>
            <w:tcPrChange w:id="255" w:author="Admin" w:date="2023-10-02T18:28:00Z">
              <w:tcPr>
                <w:tcW w:w="1166" w:type="dxa"/>
                <w:vAlign w:val="center"/>
              </w:tcPr>
            </w:tcPrChange>
          </w:tcPr>
          <w:p w14:paraId="609589DB" w14:textId="13194FCB" w:rsidR="000D69DE" w:rsidRPr="009D2D6D" w:rsidRDefault="000D69DE" w:rsidP="000D69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111111"/>
                <w:sz w:val="26"/>
                <w:szCs w:val="26"/>
              </w:rPr>
            </w:pPr>
            <w:r w:rsidRPr="009D2D6D">
              <w:rPr>
                <w:rFonts w:asciiTheme="majorHAnsi" w:hAnsiTheme="majorHAnsi" w:cstheme="majorHAnsi"/>
                <w:b w:val="0"/>
                <w:bCs w:val="0"/>
                <w:color w:val="111111"/>
                <w:sz w:val="26"/>
                <w:szCs w:val="26"/>
              </w:rPr>
              <w:t>Nghiêm trọng</w:t>
            </w:r>
          </w:p>
        </w:tc>
        <w:tc>
          <w:tcPr>
            <w:tcW w:w="852" w:type="dxa"/>
            <w:tcPrChange w:id="256" w:author="Admin" w:date="2023-10-02T18:28:00Z">
              <w:tcPr>
                <w:tcW w:w="1167" w:type="dxa"/>
                <w:vAlign w:val="center"/>
              </w:tcPr>
            </w:tcPrChange>
          </w:tcPr>
          <w:p w14:paraId="63D672B8" w14:textId="4D16E195" w:rsidR="000D69DE" w:rsidRPr="009D2D6D" w:rsidRDefault="000D69DE" w:rsidP="000D69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111111"/>
                <w:sz w:val="26"/>
                <w:szCs w:val="26"/>
              </w:rPr>
            </w:pPr>
            <w:r w:rsidRPr="009D2D6D">
              <w:rPr>
                <w:rFonts w:asciiTheme="majorHAnsi" w:hAnsiTheme="majorHAnsi" w:cstheme="majorHAnsi"/>
                <w:b w:val="0"/>
                <w:bCs w:val="0"/>
                <w:color w:val="111111"/>
                <w:sz w:val="26"/>
                <w:szCs w:val="26"/>
              </w:rPr>
              <w:t>Khó khăn</w:t>
            </w:r>
          </w:p>
        </w:tc>
        <w:tc>
          <w:tcPr>
            <w:tcW w:w="852" w:type="dxa"/>
            <w:tcPrChange w:id="257" w:author="Admin" w:date="2023-10-02T18:28:00Z">
              <w:tcPr>
                <w:tcW w:w="1167" w:type="dxa"/>
                <w:vAlign w:val="center"/>
              </w:tcPr>
            </w:tcPrChange>
          </w:tcPr>
          <w:p w14:paraId="34FBE6B8" w14:textId="01D8EBDF" w:rsidR="000D69DE" w:rsidRPr="009D2D6D" w:rsidRDefault="000D69DE" w:rsidP="000D69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111111"/>
                <w:sz w:val="26"/>
                <w:szCs w:val="26"/>
              </w:rPr>
            </w:pPr>
            <w:r w:rsidRPr="009D2D6D">
              <w:rPr>
                <w:rFonts w:asciiTheme="majorHAnsi" w:hAnsiTheme="majorHAnsi" w:cstheme="majorHAnsi"/>
                <w:b w:val="0"/>
                <w:bCs w:val="0"/>
                <w:color w:val="111111"/>
                <w:sz w:val="26"/>
                <w:szCs w:val="26"/>
              </w:rPr>
              <w:t>Độ ưu tiên</w:t>
            </w:r>
          </w:p>
        </w:tc>
        <w:tc>
          <w:tcPr>
            <w:tcW w:w="3894" w:type="dxa"/>
            <w:tcPrChange w:id="258" w:author="Admin" w:date="2023-10-02T18:28:00Z">
              <w:tcPr>
                <w:tcW w:w="2086" w:type="dxa"/>
                <w:vAlign w:val="center"/>
              </w:tcPr>
            </w:tcPrChange>
          </w:tcPr>
          <w:p w14:paraId="3ECEED92" w14:textId="79DD7C36" w:rsidR="000D69DE" w:rsidRPr="009D2D6D" w:rsidRDefault="000D69DE" w:rsidP="000D69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111111"/>
                <w:sz w:val="26"/>
                <w:szCs w:val="26"/>
              </w:rPr>
            </w:pPr>
            <w:r w:rsidRPr="009D2D6D">
              <w:rPr>
                <w:rFonts w:asciiTheme="majorHAnsi" w:hAnsiTheme="majorHAnsi" w:cstheme="majorHAnsi"/>
                <w:b w:val="0"/>
                <w:bCs w:val="0"/>
                <w:color w:val="111111"/>
                <w:sz w:val="26"/>
                <w:szCs w:val="26"/>
              </w:rPr>
              <w:t>Biện pháp giảm thiểu</w:t>
            </w:r>
          </w:p>
        </w:tc>
      </w:tr>
      <w:tr w:rsidR="00ED6813" w:rsidRPr="009D2D6D" w14:paraId="472591DC" w14:textId="77777777" w:rsidTr="009D2D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0" w:type="dxa"/>
            <w:vAlign w:val="center"/>
            <w:tcPrChange w:id="259" w:author="Admin" w:date="2023-10-02T18:28:00Z">
              <w:tcPr>
                <w:tcW w:w="1098" w:type="dxa"/>
              </w:tcPr>
            </w:tcPrChange>
          </w:tcPr>
          <w:p w14:paraId="0AA73F11" w14:textId="48AEEE25" w:rsidR="00ED6813" w:rsidRPr="009D2D6D" w:rsidRDefault="00ED6813" w:rsidP="006035BB">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b w:val="0"/>
                <w:bCs w:val="0"/>
                <w:sz w:val="26"/>
                <w:szCs w:val="26"/>
              </w:rPr>
            </w:pPr>
            <w:r w:rsidRPr="009D2D6D">
              <w:rPr>
                <w:rFonts w:asciiTheme="majorHAnsi" w:hAnsiTheme="majorHAnsi" w:cstheme="majorHAnsi"/>
                <w:color w:val="111111"/>
                <w:sz w:val="26"/>
                <w:szCs w:val="26"/>
              </w:rPr>
              <w:t>R1</w:t>
            </w:r>
          </w:p>
        </w:tc>
        <w:tc>
          <w:tcPr>
            <w:tcW w:w="1068" w:type="dxa"/>
            <w:vAlign w:val="center"/>
            <w:tcPrChange w:id="260" w:author="Admin" w:date="2023-10-02T18:28:00Z">
              <w:tcPr>
                <w:tcW w:w="1211" w:type="dxa"/>
              </w:tcPr>
            </w:tcPrChange>
          </w:tcPr>
          <w:p w14:paraId="4D2B33E2" w14:textId="79F2CA45"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Website bị hack hoặc tấn công bởi hacker</w:t>
            </w:r>
          </w:p>
        </w:tc>
        <w:tc>
          <w:tcPr>
            <w:tcW w:w="852" w:type="dxa"/>
            <w:vAlign w:val="center"/>
            <w:tcPrChange w:id="261" w:author="Admin" w:date="2023-10-02T18:28:00Z">
              <w:tcPr>
                <w:tcW w:w="1166" w:type="dxa"/>
              </w:tcPr>
            </w:tcPrChange>
          </w:tcPr>
          <w:p w14:paraId="0D725499" w14:textId="7246A82F"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Thấp</w:t>
            </w:r>
          </w:p>
        </w:tc>
        <w:tc>
          <w:tcPr>
            <w:tcW w:w="1054" w:type="dxa"/>
            <w:vAlign w:val="center"/>
            <w:tcPrChange w:id="262" w:author="Admin" w:date="2023-10-02T18:28:00Z">
              <w:tcPr>
                <w:tcW w:w="1166" w:type="dxa"/>
              </w:tcPr>
            </w:tcPrChange>
          </w:tcPr>
          <w:p w14:paraId="76242FD8" w14:textId="1BAEFB4D"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852" w:type="dxa"/>
            <w:vAlign w:val="center"/>
            <w:tcPrChange w:id="263" w:author="Admin" w:date="2023-10-02T18:28:00Z">
              <w:tcPr>
                <w:tcW w:w="1167" w:type="dxa"/>
              </w:tcPr>
            </w:tcPrChange>
          </w:tcPr>
          <w:p w14:paraId="654C6F7F" w14:textId="22EB85ED"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852" w:type="dxa"/>
            <w:vAlign w:val="center"/>
            <w:tcPrChange w:id="264" w:author="Admin" w:date="2023-10-02T18:28:00Z">
              <w:tcPr>
                <w:tcW w:w="1167" w:type="dxa"/>
              </w:tcPr>
            </w:tcPrChange>
          </w:tcPr>
          <w:p w14:paraId="405E490F" w14:textId="407D9D7B"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3894" w:type="dxa"/>
            <w:vAlign w:val="center"/>
            <w:tcPrChange w:id="265" w:author="Admin" w:date="2023-10-02T18:28:00Z">
              <w:tcPr>
                <w:tcW w:w="2086" w:type="dxa"/>
              </w:tcPr>
            </w:tcPrChange>
          </w:tcPr>
          <w:p w14:paraId="7C2589D4" w14:textId="2E0F3CFE" w:rsidR="00ED6813" w:rsidRPr="009D2D6D" w:rsidRDefault="00ED6813" w:rsidP="00452BAF">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Áp dụng các biện pháp bảo mật như mã hóa SSL, bảo vệ firewall, cập nhật phiên bản mới nhất của CMS và plugin, kiểm tra lỗ hổng bảo mật thường xuyên</w:t>
            </w:r>
          </w:p>
        </w:tc>
      </w:tr>
      <w:tr w:rsidR="00ED6813" w:rsidRPr="009D2D6D" w14:paraId="2ED12DF2" w14:textId="77777777" w:rsidTr="009D2D6D">
        <w:trPr>
          <w:jc w:val="center"/>
        </w:trPr>
        <w:tc>
          <w:tcPr>
            <w:cnfStyle w:val="001000000000" w:firstRow="0" w:lastRow="0" w:firstColumn="1" w:lastColumn="0" w:oddVBand="0" w:evenVBand="0" w:oddHBand="0" w:evenHBand="0" w:firstRowFirstColumn="0" w:firstRowLastColumn="0" w:lastRowFirstColumn="0" w:lastRowLastColumn="0"/>
            <w:tcW w:w="710" w:type="dxa"/>
            <w:vAlign w:val="center"/>
            <w:tcPrChange w:id="266" w:author="Admin" w:date="2023-10-02T18:28:00Z">
              <w:tcPr>
                <w:tcW w:w="1098" w:type="dxa"/>
              </w:tcPr>
            </w:tcPrChange>
          </w:tcPr>
          <w:p w14:paraId="07598AE7" w14:textId="7C91160E" w:rsidR="00ED6813" w:rsidRPr="009D2D6D" w:rsidRDefault="00ED6813" w:rsidP="006035BB">
            <w:pPr>
              <w:spacing w:line="360" w:lineRule="auto"/>
              <w:jc w:val="center"/>
              <w:rPr>
                <w:rFonts w:asciiTheme="majorHAnsi" w:hAnsiTheme="majorHAnsi" w:cstheme="majorHAnsi"/>
                <w:b w:val="0"/>
                <w:bCs w:val="0"/>
                <w:sz w:val="26"/>
                <w:szCs w:val="26"/>
              </w:rPr>
            </w:pPr>
            <w:r w:rsidRPr="009D2D6D">
              <w:rPr>
                <w:rFonts w:asciiTheme="majorHAnsi" w:hAnsiTheme="majorHAnsi" w:cstheme="majorHAnsi"/>
                <w:color w:val="111111"/>
                <w:sz w:val="26"/>
                <w:szCs w:val="26"/>
              </w:rPr>
              <w:t>R2</w:t>
            </w:r>
          </w:p>
        </w:tc>
        <w:tc>
          <w:tcPr>
            <w:tcW w:w="1068" w:type="dxa"/>
            <w:vAlign w:val="center"/>
            <w:tcPrChange w:id="267" w:author="Admin" w:date="2023-10-02T18:28:00Z">
              <w:tcPr>
                <w:tcW w:w="1211" w:type="dxa"/>
              </w:tcPr>
            </w:tcPrChange>
          </w:tcPr>
          <w:p w14:paraId="11327B90" w14:textId="650818A3"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Website không tương thích với các trình duyệt và thiết bị khác nhau</w:t>
            </w:r>
          </w:p>
        </w:tc>
        <w:tc>
          <w:tcPr>
            <w:tcW w:w="852" w:type="dxa"/>
            <w:vAlign w:val="center"/>
            <w:tcPrChange w:id="268" w:author="Admin" w:date="2023-10-02T18:28:00Z">
              <w:tcPr>
                <w:tcW w:w="1166" w:type="dxa"/>
              </w:tcPr>
            </w:tcPrChange>
          </w:tcPr>
          <w:p w14:paraId="58BB0D44" w14:textId="02A6183C"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Trung bình</w:t>
            </w:r>
          </w:p>
        </w:tc>
        <w:tc>
          <w:tcPr>
            <w:tcW w:w="1054" w:type="dxa"/>
            <w:vAlign w:val="center"/>
            <w:tcPrChange w:id="269" w:author="Admin" w:date="2023-10-02T18:28:00Z">
              <w:tcPr>
                <w:tcW w:w="1166" w:type="dxa"/>
              </w:tcPr>
            </w:tcPrChange>
          </w:tcPr>
          <w:p w14:paraId="1AF8CE42" w14:textId="38FC624E"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Trung bình</w:t>
            </w:r>
          </w:p>
        </w:tc>
        <w:tc>
          <w:tcPr>
            <w:tcW w:w="852" w:type="dxa"/>
            <w:vAlign w:val="center"/>
            <w:tcPrChange w:id="270" w:author="Admin" w:date="2023-10-02T18:28:00Z">
              <w:tcPr>
                <w:tcW w:w="1167" w:type="dxa"/>
              </w:tcPr>
            </w:tcPrChange>
          </w:tcPr>
          <w:p w14:paraId="560D8AAC" w14:textId="45542022"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Trung bình</w:t>
            </w:r>
          </w:p>
        </w:tc>
        <w:tc>
          <w:tcPr>
            <w:tcW w:w="852" w:type="dxa"/>
            <w:vAlign w:val="center"/>
            <w:tcPrChange w:id="271" w:author="Admin" w:date="2023-10-02T18:28:00Z">
              <w:tcPr>
                <w:tcW w:w="1167" w:type="dxa"/>
              </w:tcPr>
            </w:tcPrChange>
          </w:tcPr>
          <w:p w14:paraId="608DDA60" w14:textId="47618202"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Trung bình</w:t>
            </w:r>
          </w:p>
        </w:tc>
        <w:tc>
          <w:tcPr>
            <w:tcW w:w="3894" w:type="dxa"/>
            <w:vAlign w:val="center"/>
            <w:tcPrChange w:id="272" w:author="Admin" w:date="2023-10-02T18:28:00Z">
              <w:tcPr>
                <w:tcW w:w="2086" w:type="dxa"/>
              </w:tcPr>
            </w:tcPrChange>
          </w:tcPr>
          <w:p w14:paraId="3CFF7250" w14:textId="02C54F69" w:rsidR="00ED6813" w:rsidRPr="009D2D6D" w:rsidRDefault="00ED6813" w:rsidP="00452BAF">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Sử dụng các công cụ kiểm tra tính tương thích như BrowserStack, CrossBrowserTesting, LambdaTest, v.v. Kiểm tra website trên các trình duyệt và thiết bị phổ biến nhất</w:t>
            </w:r>
          </w:p>
        </w:tc>
      </w:tr>
      <w:tr w:rsidR="00ED6813" w:rsidRPr="009D2D6D" w14:paraId="63E762ED" w14:textId="77777777" w:rsidTr="009D2D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0" w:type="dxa"/>
            <w:vAlign w:val="center"/>
            <w:tcPrChange w:id="273" w:author="Admin" w:date="2023-10-02T18:28:00Z">
              <w:tcPr>
                <w:tcW w:w="1098" w:type="dxa"/>
              </w:tcPr>
            </w:tcPrChange>
          </w:tcPr>
          <w:p w14:paraId="29DC7050" w14:textId="7743A59D" w:rsidR="00ED6813" w:rsidRPr="009D2D6D" w:rsidRDefault="00ED6813" w:rsidP="006035BB">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b w:val="0"/>
                <w:bCs w:val="0"/>
                <w:sz w:val="26"/>
                <w:szCs w:val="26"/>
              </w:rPr>
            </w:pPr>
            <w:r w:rsidRPr="009D2D6D">
              <w:rPr>
                <w:rFonts w:asciiTheme="majorHAnsi" w:hAnsiTheme="majorHAnsi" w:cstheme="majorHAnsi"/>
                <w:color w:val="111111"/>
                <w:sz w:val="26"/>
                <w:szCs w:val="26"/>
              </w:rPr>
              <w:t>R3</w:t>
            </w:r>
          </w:p>
        </w:tc>
        <w:tc>
          <w:tcPr>
            <w:tcW w:w="1068" w:type="dxa"/>
            <w:vAlign w:val="center"/>
            <w:tcPrChange w:id="274" w:author="Admin" w:date="2023-10-02T18:28:00Z">
              <w:tcPr>
                <w:tcW w:w="1211" w:type="dxa"/>
              </w:tcPr>
            </w:tcPrChange>
          </w:tcPr>
          <w:p w14:paraId="08CD66E9" w14:textId="7935686D"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Website có tốc độ tải chậm hoặc không ổn định</w:t>
            </w:r>
          </w:p>
        </w:tc>
        <w:tc>
          <w:tcPr>
            <w:tcW w:w="852" w:type="dxa"/>
            <w:vAlign w:val="center"/>
            <w:tcPrChange w:id="275" w:author="Admin" w:date="2023-10-02T18:28:00Z">
              <w:tcPr>
                <w:tcW w:w="1166" w:type="dxa"/>
              </w:tcPr>
            </w:tcPrChange>
          </w:tcPr>
          <w:p w14:paraId="4AF1B4D0" w14:textId="10F4091F"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1054" w:type="dxa"/>
            <w:vAlign w:val="center"/>
            <w:tcPrChange w:id="276" w:author="Admin" w:date="2023-10-02T18:28:00Z">
              <w:tcPr>
                <w:tcW w:w="1166" w:type="dxa"/>
              </w:tcPr>
            </w:tcPrChange>
          </w:tcPr>
          <w:p w14:paraId="35B263EF" w14:textId="7D0EB6E9"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852" w:type="dxa"/>
            <w:vAlign w:val="center"/>
            <w:tcPrChange w:id="277" w:author="Admin" w:date="2023-10-02T18:28:00Z">
              <w:tcPr>
                <w:tcW w:w="1167" w:type="dxa"/>
              </w:tcPr>
            </w:tcPrChange>
          </w:tcPr>
          <w:p w14:paraId="17B08F89" w14:textId="388C01E1"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Thấp</w:t>
            </w:r>
          </w:p>
        </w:tc>
        <w:tc>
          <w:tcPr>
            <w:tcW w:w="852" w:type="dxa"/>
            <w:vAlign w:val="center"/>
            <w:tcPrChange w:id="278" w:author="Admin" w:date="2023-10-02T18:28:00Z">
              <w:tcPr>
                <w:tcW w:w="1167" w:type="dxa"/>
              </w:tcPr>
            </w:tcPrChange>
          </w:tcPr>
          <w:p w14:paraId="6B7F27B9" w14:textId="6E30EAAE"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3894" w:type="dxa"/>
            <w:vAlign w:val="center"/>
            <w:tcPrChange w:id="279" w:author="Admin" w:date="2023-10-02T18:28:00Z">
              <w:tcPr>
                <w:tcW w:w="2086" w:type="dxa"/>
              </w:tcPr>
            </w:tcPrChange>
          </w:tcPr>
          <w:p w14:paraId="0823E3D0" w14:textId="65A7FC29" w:rsidR="00ED6813" w:rsidRPr="009D2D6D" w:rsidRDefault="00ED6813" w:rsidP="00452BAF">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Tối ưu hóa website bằng cách nén ảnh, sử dụng cache, giảm số lượng yêu cầu HTTP, v.v. Sử dụng các công cụ kiểm tra tốc độ website như Google PageSpeed Insights, GTmetrix, Pingdom, v.v. Chọn nhà cung cấp hosting uy tín và phù hợp</w:t>
            </w:r>
          </w:p>
        </w:tc>
      </w:tr>
      <w:tr w:rsidR="00ED6813" w:rsidRPr="009D2D6D" w14:paraId="4D9189B9" w14:textId="77777777" w:rsidTr="009D2D6D">
        <w:trPr>
          <w:jc w:val="center"/>
        </w:trPr>
        <w:tc>
          <w:tcPr>
            <w:cnfStyle w:val="001000000000" w:firstRow="0" w:lastRow="0" w:firstColumn="1" w:lastColumn="0" w:oddVBand="0" w:evenVBand="0" w:oddHBand="0" w:evenHBand="0" w:firstRowFirstColumn="0" w:firstRowLastColumn="0" w:lastRowFirstColumn="0" w:lastRowLastColumn="0"/>
            <w:tcW w:w="710" w:type="dxa"/>
            <w:vAlign w:val="center"/>
            <w:tcPrChange w:id="280" w:author="Admin" w:date="2023-10-02T18:28:00Z">
              <w:tcPr>
                <w:tcW w:w="1098" w:type="dxa"/>
              </w:tcPr>
            </w:tcPrChange>
          </w:tcPr>
          <w:p w14:paraId="3ECAF910" w14:textId="74BF9416" w:rsidR="00ED6813" w:rsidRPr="009D2D6D" w:rsidRDefault="00ED6813" w:rsidP="006035BB">
            <w:pPr>
              <w:spacing w:line="360" w:lineRule="auto"/>
              <w:jc w:val="center"/>
              <w:rPr>
                <w:rFonts w:asciiTheme="majorHAnsi" w:hAnsiTheme="majorHAnsi" w:cstheme="majorHAnsi"/>
                <w:b w:val="0"/>
                <w:bCs w:val="0"/>
                <w:sz w:val="26"/>
                <w:szCs w:val="26"/>
              </w:rPr>
            </w:pPr>
            <w:r w:rsidRPr="009D2D6D">
              <w:rPr>
                <w:rFonts w:asciiTheme="majorHAnsi" w:hAnsiTheme="majorHAnsi" w:cstheme="majorHAnsi"/>
                <w:color w:val="111111"/>
                <w:sz w:val="26"/>
                <w:szCs w:val="26"/>
              </w:rPr>
              <w:lastRenderedPageBreak/>
              <w:t>R4</w:t>
            </w:r>
          </w:p>
        </w:tc>
        <w:tc>
          <w:tcPr>
            <w:tcW w:w="1068" w:type="dxa"/>
            <w:vAlign w:val="center"/>
            <w:tcPrChange w:id="281" w:author="Admin" w:date="2023-10-02T18:28:00Z">
              <w:tcPr>
                <w:tcW w:w="1211" w:type="dxa"/>
              </w:tcPr>
            </w:tcPrChange>
          </w:tcPr>
          <w:p w14:paraId="0BC1A1EC" w14:textId="74A0FC56"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Website có lỗi chức năng hoặc giao diện</w:t>
            </w:r>
          </w:p>
        </w:tc>
        <w:tc>
          <w:tcPr>
            <w:tcW w:w="852" w:type="dxa"/>
            <w:vAlign w:val="center"/>
            <w:tcPrChange w:id="282" w:author="Admin" w:date="2023-10-02T18:28:00Z">
              <w:tcPr>
                <w:tcW w:w="1166" w:type="dxa"/>
              </w:tcPr>
            </w:tcPrChange>
          </w:tcPr>
          <w:p w14:paraId="1E6D9CAC" w14:textId="5EFD6241"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1054" w:type="dxa"/>
            <w:vAlign w:val="center"/>
            <w:tcPrChange w:id="283" w:author="Admin" w:date="2023-10-02T18:28:00Z">
              <w:tcPr>
                <w:tcW w:w="1166" w:type="dxa"/>
              </w:tcPr>
            </w:tcPrChange>
          </w:tcPr>
          <w:p w14:paraId="6E204654" w14:textId="39AF50EC"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Trung bình</w:t>
            </w:r>
          </w:p>
        </w:tc>
        <w:tc>
          <w:tcPr>
            <w:tcW w:w="852" w:type="dxa"/>
            <w:vAlign w:val="center"/>
            <w:tcPrChange w:id="284" w:author="Admin" w:date="2023-10-02T18:28:00Z">
              <w:tcPr>
                <w:tcW w:w="1167" w:type="dxa"/>
              </w:tcPr>
            </w:tcPrChange>
          </w:tcPr>
          <w:p w14:paraId="6736E82B" w14:textId="15C04A80"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Thấp</w:t>
            </w:r>
          </w:p>
        </w:tc>
        <w:tc>
          <w:tcPr>
            <w:tcW w:w="852" w:type="dxa"/>
            <w:vAlign w:val="center"/>
            <w:tcPrChange w:id="285" w:author="Admin" w:date="2023-10-02T18:28:00Z">
              <w:tcPr>
                <w:tcW w:w="1167" w:type="dxa"/>
              </w:tcPr>
            </w:tcPrChange>
          </w:tcPr>
          <w:p w14:paraId="4075A9F0" w14:textId="0CF6BF09" w:rsidR="00ED6813" w:rsidRPr="009D2D6D" w:rsidRDefault="00ED6813" w:rsidP="00F778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Trung bình</w:t>
            </w:r>
          </w:p>
        </w:tc>
        <w:tc>
          <w:tcPr>
            <w:tcW w:w="3894" w:type="dxa"/>
            <w:vAlign w:val="center"/>
            <w:tcPrChange w:id="286" w:author="Admin" w:date="2023-10-02T18:28:00Z">
              <w:tcPr>
                <w:tcW w:w="2086" w:type="dxa"/>
              </w:tcPr>
            </w:tcPrChange>
          </w:tcPr>
          <w:p w14:paraId="7D0540BD" w14:textId="710B6806" w:rsidR="00ED6813" w:rsidRPr="009D2D6D" w:rsidRDefault="00ED6813" w:rsidP="00452BAF">
            <w:pPr>
              <w:spacing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Thiết kế các test case chi tiết và bao quát cho các chức năng và giao diện của website. Sử dụng các công cụ kiểm thử tự động hoặc thủ công để thực hiện kiểm thử. Ghi nhận và báo cáo các lỗi tìm thấy. Sửa lỗi và kiểm tra lại</w:t>
            </w:r>
          </w:p>
        </w:tc>
      </w:tr>
      <w:tr w:rsidR="00ED6813" w:rsidRPr="009D2D6D" w14:paraId="0B21C301" w14:textId="77777777" w:rsidTr="009D2D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0" w:type="dxa"/>
            <w:vAlign w:val="center"/>
            <w:tcPrChange w:id="287" w:author="Admin" w:date="2023-10-02T18:28:00Z">
              <w:tcPr>
                <w:tcW w:w="1098" w:type="dxa"/>
              </w:tcPr>
            </w:tcPrChange>
          </w:tcPr>
          <w:p w14:paraId="635D49CF" w14:textId="123AA7BB" w:rsidR="00ED6813" w:rsidRPr="009D2D6D" w:rsidRDefault="00ED6813" w:rsidP="006035BB">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b w:val="0"/>
                <w:bCs w:val="0"/>
                <w:sz w:val="26"/>
                <w:szCs w:val="26"/>
              </w:rPr>
            </w:pPr>
            <w:r w:rsidRPr="009D2D6D">
              <w:rPr>
                <w:rFonts w:asciiTheme="majorHAnsi" w:hAnsiTheme="majorHAnsi" w:cstheme="majorHAnsi"/>
                <w:color w:val="111111"/>
                <w:sz w:val="26"/>
                <w:szCs w:val="26"/>
              </w:rPr>
              <w:t>R5</w:t>
            </w:r>
          </w:p>
        </w:tc>
        <w:tc>
          <w:tcPr>
            <w:tcW w:w="1068" w:type="dxa"/>
            <w:vAlign w:val="center"/>
            <w:tcPrChange w:id="288" w:author="Admin" w:date="2023-10-02T18:28:00Z">
              <w:tcPr>
                <w:tcW w:w="1211" w:type="dxa"/>
              </w:tcPr>
            </w:tcPrChange>
          </w:tcPr>
          <w:p w14:paraId="0CE56E9B" w14:textId="6F416B3A"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Website không tuân thủ các quy định pháp lý hoặc tiêu chuẩn ngành</w:t>
            </w:r>
          </w:p>
        </w:tc>
        <w:tc>
          <w:tcPr>
            <w:tcW w:w="852" w:type="dxa"/>
            <w:vAlign w:val="center"/>
            <w:tcPrChange w:id="289" w:author="Admin" w:date="2023-10-02T18:28:00Z">
              <w:tcPr>
                <w:tcW w:w="1166" w:type="dxa"/>
              </w:tcPr>
            </w:tcPrChange>
          </w:tcPr>
          <w:p w14:paraId="58D0F312" w14:textId="3BBB760C"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Thấp</w:t>
            </w:r>
          </w:p>
        </w:tc>
        <w:tc>
          <w:tcPr>
            <w:tcW w:w="1054" w:type="dxa"/>
            <w:vAlign w:val="center"/>
            <w:tcPrChange w:id="290" w:author="Admin" w:date="2023-10-02T18:28:00Z">
              <w:tcPr>
                <w:tcW w:w="1166" w:type="dxa"/>
              </w:tcPr>
            </w:tcPrChange>
          </w:tcPr>
          <w:p w14:paraId="6309CD4F" w14:textId="21AC8C71"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852" w:type="dxa"/>
            <w:vAlign w:val="center"/>
            <w:tcPrChange w:id="291" w:author="Admin" w:date="2023-10-02T18:28:00Z">
              <w:tcPr>
                <w:tcW w:w="1167" w:type="dxa"/>
              </w:tcPr>
            </w:tcPrChange>
          </w:tcPr>
          <w:p w14:paraId="0A162C64" w14:textId="73949BF8"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852" w:type="dxa"/>
            <w:vAlign w:val="center"/>
            <w:tcPrChange w:id="292" w:author="Admin" w:date="2023-10-02T18:28:00Z">
              <w:tcPr>
                <w:tcW w:w="1167" w:type="dxa"/>
              </w:tcPr>
            </w:tcPrChange>
          </w:tcPr>
          <w:p w14:paraId="0FB19FE5" w14:textId="27307FE4" w:rsidR="00ED6813" w:rsidRPr="009D2D6D" w:rsidRDefault="00ED6813" w:rsidP="00F778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Cao</w:t>
            </w:r>
          </w:p>
        </w:tc>
        <w:tc>
          <w:tcPr>
            <w:tcW w:w="3894" w:type="dxa"/>
            <w:vAlign w:val="center"/>
            <w:tcPrChange w:id="293" w:author="Admin" w:date="2023-10-02T18:28:00Z">
              <w:tcPr>
                <w:tcW w:w="2086" w:type="dxa"/>
              </w:tcPr>
            </w:tcPrChange>
          </w:tcPr>
          <w:p w14:paraId="2C4FC412" w14:textId="0AA71EFB" w:rsidR="00ED6813" w:rsidRPr="009D2D6D" w:rsidRDefault="00ED6813" w:rsidP="00452BAF">
            <w:pPr>
              <w:spacing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color w:val="111111"/>
                <w:sz w:val="26"/>
                <w:szCs w:val="26"/>
              </w:rPr>
              <w:t>Nghiên cứu và hiểu rõ các quy định pháp lý hoặc tiêu chuẩn ngành liên quan đến website. Kiểm tra website có tuân thủ các quy định và tiêu chuẩn đó hay không. Thực hiện các thay đổi cần thiết để đảm bảo website phù hợp</w:t>
            </w:r>
          </w:p>
        </w:tc>
      </w:tr>
    </w:tbl>
    <w:p w14:paraId="3133EDBC" w14:textId="77777777" w:rsidR="001F3AB6" w:rsidRPr="009D2D6D" w:rsidRDefault="001F3AB6" w:rsidP="0004552B">
      <w:pPr>
        <w:spacing w:line="360" w:lineRule="auto"/>
        <w:rPr>
          <w:rFonts w:asciiTheme="majorHAnsi" w:hAnsiTheme="majorHAnsi" w:cstheme="majorHAnsi"/>
          <w:b/>
          <w:bCs/>
          <w:szCs w:val="26"/>
        </w:rPr>
      </w:pPr>
    </w:p>
    <w:p w14:paraId="4E5180AF" w14:textId="707C6D49" w:rsidR="00B67765" w:rsidRPr="009D2D6D" w:rsidRDefault="00B67765" w:rsidP="0004552B">
      <w:pPr>
        <w:spacing w:line="360" w:lineRule="auto"/>
        <w:rPr>
          <w:rFonts w:asciiTheme="majorHAnsi" w:eastAsiaTheme="majorEastAsia" w:hAnsiTheme="majorHAnsi" w:cstheme="majorHAnsi"/>
          <w:b/>
          <w:bCs/>
          <w:szCs w:val="26"/>
        </w:rPr>
      </w:pPr>
      <w:r w:rsidRPr="009D2D6D">
        <w:rPr>
          <w:rFonts w:asciiTheme="majorHAnsi" w:hAnsiTheme="majorHAnsi" w:cstheme="majorHAnsi"/>
          <w:szCs w:val="26"/>
        </w:rPr>
        <w:br w:type="page"/>
      </w:r>
    </w:p>
    <w:p w14:paraId="6DE90353" w14:textId="0057C85E" w:rsidR="00B67765" w:rsidRPr="009D2D6D" w:rsidRDefault="00B67765" w:rsidP="009D2D6D">
      <w:pPr>
        <w:pStyle w:val="Heading1"/>
        <w:keepNext w:val="0"/>
        <w:keepLines w:val="0"/>
        <w:spacing w:before="0" w:line="360" w:lineRule="auto"/>
        <w:jc w:val="center"/>
        <w:rPr>
          <w:rFonts w:ascii="Times New Roman" w:hAnsi="Times New Roman" w:cs="Times New Roman"/>
          <w:bCs w:val="0"/>
          <w:caps/>
          <w:color w:val="auto"/>
          <w:sz w:val="26"/>
          <w:szCs w:val="26"/>
          <w:lang w:val="en-US"/>
        </w:rPr>
      </w:pPr>
      <w:bookmarkStart w:id="294" w:name="_Toc119796758"/>
      <w:bookmarkStart w:id="295" w:name="_Toc120490117"/>
      <w:bookmarkStart w:id="296" w:name="_Toc147184081"/>
      <w:bookmarkStart w:id="297" w:name="_Toc147230949"/>
      <w:r w:rsidRPr="009D2D6D">
        <w:rPr>
          <w:rFonts w:ascii="Times New Roman" w:hAnsi="Times New Roman" w:cs="Times New Roman"/>
          <w:caps/>
          <w:color w:val="auto"/>
          <w:sz w:val="26"/>
          <w:szCs w:val="26"/>
        </w:rPr>
        <w:lastRenderedPageBreak/>
        <w:t xml:space="preserve">CHƯƠNG III: GIỚI THIỆU VỀ CÔNG CỤ KIỂM THỬ TỰ ĐỘNG </w:t>
      </w:r>
      <w:bookmarkEnd w:id="294"/>
      <w:r w:rsidRPr="009D2D6D">
        <w:rPr>
          <w:rFonts w:ascii="Times New Roman" w:hAnsi="Times New Roman" w:cs="Times New Roman"/>
          <w:caps/>
          <w:color w:val="auto"/>
          <w:sz w:val="26"/>
          <w:szCs w:val="26"/>
        </w:rPr>
        <w:t>SELENIUM</w:t>
      </w:r>
      <w:bookmarkEnd w:id="295"/>
      <w:r w:rsidR="008461A5" w:rsidRPr="009D2D6D">
        <w:rPr>
          <w:rFonts w:ascii="Times New Roman" w:hAnsi="Times New Roman" w:cs="Times New Roman"/>
          <w:caps/>
          <w:color w:val="auto"/>
          <w:sz w:val="26"/>
          <w:szCs w:val="26"/>
          <w:lang w:val="en-US"/>
        </w:rPr>
        <w:t xml:space="preserve"> VÀ </w:t>
      </w:r>
      <w:r w:rsidR="00F479E2" w:rsidRPr="009D2D6D">
        <w:rPr>
          <w:rFonts w:ascii="Times New Roman" w:hAnsi="Times New Roman" w:cs="Times New Roman"/>
          <w:caps/>
          <w:color w:val="auto"/>
          <w:sz w:val="26"/>
          <w:szCs w:val="26"/>
          <w:lang w:val="en-US"/>
        </w:rPr>
        <w:t xml:space="preserve">CÔNG CỤ KIỂM THỬ HIỆU NĂNG </w:t>
      </w:r>
      <w:r w:rsidR="008461A5" w:rsidRPr="009D2D6D">
        <w:rPr>
          <w:rFonts w:ascii="Times New Roman" w:hAnsi="Times New Roman" w:cs="Times New Roman"/>
          <w:caps/>
          <w:color w:val="auto"/>
          <w:sz w:val="26"/>
          <w:szCs w:val="26"/>
          <w:lang w:val="en-US"/>
        </w:rPr>
        <w:t>JMETER</w:t>
      </w:r>
      <w:bookmarkEnd w:id="296"/>
      <w:bookmarkEnd w:id="297"/>
    </w:p>
    <w:p w14:paraId="1F317DFE" w14:textId="77777777" w:rsidR="00B67765" w:rsidRPr="009D2D6D" w:rsidRDefault="00B67765" w:rsidP="009D2D6D">
      <w:pPr>
        <w:pStyle w:val="Heading2"/>
        <w:keepLines w:val="0"/>
        <w:tabs>
          <w:tab w:val="left" w:pos="283"/>
          <w:tab w:val="left" w:pos="425"/>
          <w:tab w:val="left" w:pos="454"/>
          <w:tab w:val="left" w:pos="567"/>
        </w:tabs>
        <w:spacing w:before="0"/>
        <w:jc w:val="both"/>
        <w:rPr>
          <w:rFonts w:cs="Times New Roman"/>
          <w:color w:val="C00000"/>
        </w:rPr>
      </w:pPr>
      <w:bookmarkStart w:id="298" w:name="_Toc120490118"/>
      <w:bookmarkStart w:id="299" w:name="_Toc147184082"/>
      <w:bookmarkStart w:id="300" w:name="_Toc147230950"/>
      <w:r w:rsidRPr="009D2D6D">
        <w:rPr>
          <w:rFonts w:cs="Times New Roman"/>
          <w:color w:val="C00000"/>
        </w:rPr>
        <w:t>3.1 Giới thiệu về Selenium</w:t>
      </w:r>
      <w:bookmarkEnd w:id="298"/>
      <w:bookmarkEnd w:id="299"/>
      <w:bookmarkEnd w:id="300"/>
    </w:p>
    <w:p w14:paraId="48BB300C" w14:textId="29993C1E" w:rsidR="00B67765" w:rsidRPr="009D2D6D" w:rsidRDefault="009550A9" w:rsidP="009D2D6D">
      <w:pPr>
        <w:pStyle w:val="NormalWeb"/>
        <w:shd w:val="clear" w:color="auto" w:fill="FFFFFF"/>
        <w:tabs>
          <w:tab w:val="left" w:pos="992"/>
        </w:tabs>
        <w:spacing w:before="0" w:beforeAutospacing="0" w:after="0" w:afterAutospacing="0" w:line="360" w:lineRule="auto"/>
        <w:ind w:firstLine="720"/>
        <w:jc w:val="both"/>
        <w:rPr>
          <w:rFonts w:asciiTheme="majorHAnsi" w:hAnsiTheme="majorHAnsi" w:cstheme="majorHAnsi"/>
          <w:color w:val="212529"/>
          <w:sz w:val="26"/>
          <w:szCs w:val="26"/>
        </w:rPr>
      </w:pPr>
      <w:hyperlink r:id="rId15" w:tooltip="Selenium" w:history="1">
        <w:r w:rsidR="00B67765" w:rsidRPr="009D2D6D">
          <w:rPr>
            <w:rStyle w:val="Hyperlink"/>
            <w:rFonts w:asciiTheme="majorHAnsi" w:eastAsiaTheme="minorEastAsia" w:hAnsiTheme="majorHAnsi" w:cstheme="majorHAnsi"/>
            <w:b/>
            <w:bCs/>
            <w:color w:val="000000" w:themeColor="text1"/>
            <w:sz w:val="26"/>
            <w:szCs w:val="26"/>
            <w:shd w:val="clear" w:color="auto" w:fill="FFFFFF"/>
          </w:rPr>
          <w:t>Selenium</w:t>
        </w:r>
      </w:hyperlink>
      <w:r w:rsidR="00B67765" w:rsidRPr="009D2D6D">
        <w:rPr>
          <w:rFonts w:asciiTheme="majorHAnsi" w:hAnsiTheme="majorHAnsi" w:cstheme="majorHAnsi"/>
          <w:color w:val="000000" w:themeColor="text1"/>
          <w:sz w:val="26"/>
          <w:szCs w:val="26"/>
        </w:rPr>
        <w:t> </w:t>
      </w:r>
      <w:r w:rsidR="00B67765" w:rsidRPr="009D2D6D">
        <w:rPr>
          <w:rFonts w:asciiTheme="majorHAnsi" w:hAnsiTheme="majorHAnsi" w:cstheme="majorHAnsi"/>
          <w:color w:val="212529"/>
          <w:sz w:val="26"/>
          <w:szCs w:val="26"/>
        </w:rPr>
        <w:t>là một bộ công cụ phần mềm chuyên dụng có khả năng Automation Testing (kiểm thử tự động) mã nguồn mở hoàn toàn miễn phí và hỗ trợ hoạt động trên trình duyệt có nhiều nền tảng khác nhau như Linux, Windows, Mac,... cho các ứng dụng web. Với Selenium, bạn hoàn toàn có khả năng viết các test script bằng nhiều loại ngôn ngữ lập trình phổ biến khác nhau như C#, Java, Ruby, Java</w:t>
      </w:r>
      <w:r w:rsidR="00B67765" w:rsidRPr="009D2D6D">
        <w:rPr>
          <w:rFonts w:asciiTheme="majorHAnsi" w:hAnsiTheme="majorHAnsi" w:cstheme="majorHAnsi"/>
          <w:color w:val="000000" w:themeColor="text1"/>
          <w:sz w:val="26"/>
          <w:szCs w:val="26"/>
        </w:rPr>
        <w:t>, </w:t>
      </w:r>
      <w:hyperlink r:id="rId16" w:tooltip="Python" w:history="1">
        <w:r w:rsidR="00B67765" w:rsidRPr="009D2D6D">
          <w:rPr>
            <w:rStyle w:val="Hyperlink"/>
            <w:rFonts w:asciiTheme="majorHAnsi" w:eastAsiaTheme="minorEastAsia" w:hAnsiTheme="majorHAnsi" w:cstheme="majorHAnsi"/>
            <w:color w:val="000000" w:themeColor="text1"/>
            <w:sz w:val="26"/>
            <w:szCs w:val="26"/>
          </w:rPr>
          <w:t>Python</w:t>
        </w:r>
      </w:hyperlink>
      <w:r w:rsidR="00B67765" w:rsidRPr="009D2D6D">
        <w:rPr>
          <w:rFonts w:asciiTheme="majorHAnsi" w:hAnsiTheme="majorHAnsi" w:cstheme="majorHAnsi"/>
          <w:color w:val="212529"/>
          <w:sz w:val="26"/>
          <w:szCs w:val="26"/>
        </w:rPr>
        <w:t>, PHP, Perl, </w:t>
      </w:r>
      <w:hyperlink r:id="rId17" w:tooltip="Javascript" w:history="1">
        <w:r w:rsidR="00B67765" w:rsidRPr="009D2D6D">
          <w:rPr>
            <w:rStyle w:val="Hyperlink"/>
            <w:rFonts w:asciiTheme="majorHAnsi" w:eastAsiaTheme="minorEastAsia" w:hAnsiTheme="majorHAnsi" w:cstheme="majorHAnsi"/>
            <w:color w:val="000000" w:themeColor="text1"/>
            <w:sz w:val="26"/>
            <w:szCs w:val="26"/>
          </w:rPr>
          <w:t>Javascript</w:t>
        </w:r>
      </w:hyperlink>
      <w:r w:rsidR="00B67765" w:rsidRPr="009D2D6D">
        <w:rPr>
          <w:rFonts w:asciiTheme="majorHAnsi" w:hAnsiTheme="majorHAnsi" w:cstheme="majorHAnsi"/>
          <w:color w:val="212529"/>
          <w:sz w:val="26"/>
          <w:szCs w:val="26"/>
        </w:rPr>
        <w:t>,...</w:t>
      </w:r>
    </w:p>
    <w:p w14:paraId="502F0DBB" w14:textId="76A41E5E" w:rsidR="00B67765" w:rsidRPr="009D2D6D" w:rsidRDefault="00B67765" w:rsidP="009D2D6D">
      <w:pPr>
        <w:pStyle w:val="NormalWeb"/>
        <w:shd w:val="clear" w:color="auto" w:fill="FFFFFF"/>
        <w:tabs>
          <w:tab w:val="left" w:pos="992"/>
        </w:tabs>
        <w:spacing w:before="0" w:beforeAutospacing="0" w:after="0" w:afterAutospacing="0" w:line="360" w:lineRule="auto"/>
        <w:ind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Selenium khá giống với HP Quick Test nh</w:t>
      </w:r>
      <w:ins w:id="301" w:author="kiemlongJr" w:date="2023-09-26T21:50:00Z">
        <w:r w:rsidR="008565D0" w:rsidRPr="009D2D6D">
          <w:rPr>
            <w:rFonts w:asciiTheme="majorHAnsi" w:hAnsiTheme="majorHAnsi" w:cstheme="majorHAnsi"/>
            <w:color w:val="212529"/>
            <w:sz w:val="26"/>
            <w:szCs w:val="26"/>
            <w:lang w:val="en-US"/>
          </w:rPr>
          <w:t>ư</w:t>
        </w:r>
      </w:ins>
      <w:del w:id="302" w:author="kiemlongJr" w:date="2023-09-26T21:49:00Z">
        <w:r w:rsidRPr="009D2D6D" w:rsidDel="008565D0">
          <w:rPr>
            <w:rFonts w:asciiTheme="majorHAnsi" w:hAnsiTheme="majorHAnsi" w:cstheme="majorHAnsi"/>
            <w:color w:val="212529"/>
            <w:sz w:val="26"/>
            <w:szCs w:val="26"/>
          </w:rPr>
          <w:delText>ư</w:delText>
        </w:r>
      </w:del>
      <w:r w:rsidRPr="009D2D6D">
        <w:rPr>
          <w:rFonts w:asciiTheme="majorHAnsi" w:hAnsiTheme="majorHAnsi" w:cstheme="majorHAnsi"/>
          <w:color w:val="212529"/>
          <w:sz w:val="26"/>
          <w:szCs w:val="26"/>
        </w:rPr>
        <w:t xml:space="preserve">ng điểm khác biệt lớn nhất của Selenium chính là khả năng dựa trên nền tảng web để tập trung vào tự động hoá các </w:t>
      </w:r>
      <w:r w:rsidRPr="009D2D6D">
        <w:rPr>
          <w:rFonts w:asciiTheme="majorHAnsi" w:hAnsiTheme="majorHAnsi" w:cstheme="majorHAnsi"/>
          <w:color w:val="212529"/>
          <w:spacing w:val="-6"/>
          <w:sz w:val="26"/>
          <w:szCs w:val="26"/>
        </w:rPr>
        <w:t>ứng dụng. Kiểm thử Selenium không chỉ là một công cụ độc lập mà nó còn là một bộ công cụ của phần mềm. Mỗi bộ công cụ sẽ phục vụ cho từng yêu cầu kiểm thử khác</w:t>
      </w:r>
      <w:r w:rsidRPr="009D2D6D">
        <w:rPr>
          <w:rFonts w:asciiTheme="majorHAnsi" w:hAnsiTheme="majorHAnsi" w:cstheme="majorHAnsi"/>
          <w:color w:val="212529"/>
          <w:sz w:val="26"/>
          <w:szCs w:val="26"/>
        </w:rPr>
        <w:t xml:space="preserve"> biệt</w:t>
      </w:r>
    </w:p>
    <w:p w14:paraId="6A65E8C2" w14:textId="1AF10CD9" w:rsidR="008B1206" w:rsidRPr="009D2D6D" w:rsidRDefault="008F1A1E" w:rsidP="009D2D6D">
      <w:pPr>
        <w:pStyle w:val="Heading2"/>
        <w:keepLines w:val="0"/>
        <w:tabs>
          <w:tab w:val="left" w:pos="283"/>
          <w:tab w:val="left" w:pos="425"/>
          <w:tab w:val="left" w:pos="454"/>
          <w:tab w:val="left" w:pos="567"/>
        </w:tabs>
        <w:spacing w:before="0"/>
        <w:jc w:val="both"/>
        <w:rPr>
          <w:rFonts w:cs="Times New Roman"/>
          <w:color w:val="C00000"/>
        </w:rPr>
      </w:pPr>
      <w:bookmarkStart w:id="303" w:name="_Toc120490123"/>
      <w:bookmarkStart w:id="304" w:name="_Toc147184085"/>
      <w:bookmarkStart w:id="305" w:name="_Toc147230953"/>
      <w:r>
        <w:rPr>
          <w:rFonts w:cs="Times New Roman"/>
          <w:color w:val="C00000"/>
        </w:rPr>
        <w:t>3.2</w:t>
      </w:r>
      <w:r w:rsidR="008B1206" w:rsidRPr="009D2D6D">
        <w:rPr>
          <w:rFonts w:cs="Times New Roman"/>
          <w:color w:val="C00000"/>
        </w:rPr>
        <w:t xml:space="preserve">  Ưu, nhược điểm của selenium</w:t>
      </w:r>
      <w:bookmarkEnd w:id="303"/>
      <w:bookmarkEnd w:id="304"/>
      <w:bookmarkEnd w:id="305"/>
    </w:p>
    <w:p w14:paraId="1175CFCA" w14:textId="77777777" w:rsidR="008B1206" w:rsidRPr="009D2D6D" w:rsidRDefault="008B1206" w:rsidP="009D2D6D">
      <w:pPr>
        <w:shd w:val="clear" w:color="auto" w:fill="FFFFFF"/>
        <w:tabs>
          <w:tab w:val="left" w:pos="992"/>
        </w:tabs>
        <w:spacing w:after="0" w:line="360" w:lineRule="auto"/>
        <w:ind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b/>
          <w:bCs/>
          <w:color w:val="212529"/>
          <w:szCs w:val="26"/>
        </w:rPr>
        <w:t>- Ưu điểm:</w:t>
      </w:r>
    </w:p>
    <w:p w14:paraId="6FB13599" w14:textId="77777777" w:rsidR="008B1206" w:rsidRPr="009D2D6D" w:rsidRDefault="008B1206" w:rsidP="009D2D6D">
      <w:pPr>
        <w:numPr>
          <w:ilvl w:val="0"/>
          <w:numId w:val="10"/>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Quá trình cài đặt và sử dụng Selenium vô cùng đơn giản.</w:t>
      </w:r>
    </w:p>
    <w:p w14:paraId="7C6217C7" w14:textId="77777777" w:rsidR="008B1206" w:rsidRPr="009D2D6D" w:rsidRDefault="008B1206" w:rsidP="009D2D6D">
      <w:pPr>
        <w:numPr>
          <w:ilvl w:val="0"/>
          <w:numId w:val="10"/>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Cấu hình phần cứng không yêu cầu quá cao.</w:t>
      </w:r>
    </w:p>
    <w:p w14:paraId="5A372E65" w14:textId="77777777" w:rsidR="008B1206" w:rsidRPr="009D2D6D" w:rsidRDefault="008B1206" w:rsidP="009D2D6D">
      <w:pPr>
        <w:numPr>
          <w:ilvl w:val="0"/>
          <w:numId w:val="10"/>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Hỗ trợ đa dạng trình duyệt, hệ điều hành và các ngôn ngữ lập trình.</w:t>
      </w:r>
    </w:p>
    <w:p w14:paraId="11FBB156" w14:textId="77777777" w:rsidR="008B1206" w:rsidRPr="009D2D6D" w:rsidRDefault="008B1206" w:rsidP="009D2D6D">
      <w:pPr>
        <w:numPr>
          <w:ilvl w:val="0"/>
          <w:numId w:val="10"/>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Bộ API được cung cấp hoàn thiện</w:t>
      </w:r>
    </w:p>
    <w:p w14:paraId="7FCEDF25" w14:textId="77777777" w:rsidR="008B1206" w:rsidRPr="009D2D6D" w:rsidRDefault="008B1206" w:rsidP="009D2D6D">
      <w:pPr>
        <w:numPr>
          <w:ilvl w:val="0"/>
          <w:numId w:val="10"/>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Một bộ test lớn được tạo ra với nhiều bài test nhỏ hơn để tiết kiệm thời gian.</w:t>
      </w:r>
    </w:p>
    <w:p w14:paraId="3E538368" w14:textId="77777777" w:rsidR="008B1206" w:rsidRPr="009D2D6D" w:rsidRDefault="008B1206" w:rsidP="009D2D6D">
      <w:pPr>
        <w:numPr>
          <w:ilvl w:val="0"/>
          <w:numId w:val="10"/>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Thay vì phải sử dụng một nguồn nhân lực cố định thực hiện kiểm thử tốn thời gian thì Selenium có thể tự động kiểm thử nhanh chóng.</w:t>
      </w:r>
    </w:p>
    <w:p w14:paraId="24E4F517" w14:textId="77777777" w:rsidR="008B1206" w:rsidRPr="009D2D6D" w:rsidRDefault="008B1206" w:rsidP="009D2D6D">
      <w:pPr>
        <w:shd w:val="clear" w:color="auto" w:fill="FFFFFF"/>
        <w:tabs>
          <w:tab w:val="left" w:pos="992"/>
        </w:tabs>
        <w:spacing w:after="0" w:line="360" w:lineRule="auto"/>
        <w:ind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b/>
          <w:bCs/>
          <w:color w:val="212529"/>
          <w:szCs w:val="26"/>
        </w:rPr>
        <w:t>- Nhược điểm:</w:t>
      </w:r>
    </w:p>
    <w:p w14:paraId="7E9B31B1" w14:textId="107E9047" w:rsidR="008B1206" w:rsidRPr="009D2D6D" w:rsidRDefault="008B1206" w:rsidP="009D2D6D">
      <w:pPr>
        <w:numPr>
          <w:ilvl w:val="0"/>
          <w:numId w:val="11"/>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Thành phần Selenium IDE chỉ có thể sử dụng được trên trình duyệt FireFox</w:t>
      </w:r>
      <w:r w:rsidR="008102EE" w:rsidRPr="009D2D6D">
        <w:rPr>
          <w:rFonts w:asciiTheme="majorHAnsi" w:eastAsia="Times New Roman" w:hAnsiTheme="majorHAnsi" w:cstheme="majorHAnsi"/>
          <w:color w:val="212529"/>
          <w:szCs w:val="26"/>
          <w:lang w:val="en-US"/>
        </w:rPr>
        <w:t>, Chrome</w:t>
      </w:r>
      <w:r w:rsidRPr="009D2D6D">
        <w:rPr>
          <w:rFonts w:asciiTheme="majorHAnsi" w:eastAsia="Times New Roman" w:hAnsiTheme="majorHAnsi" w:cstheme="majorHAnsi"/>
          <w:color w:val="212529"/>
          <w:szCs w:val="26"/>
        </w:rPr>
        <w:t xml:space="preserve"> nhưng tương lai có thể hỗ trợ cho nhiều trình duyệt hơn nữa.</w:t>
      </w:r>
    </w:p>
    <w:p w14:paraId="22CE584D" w14:textId="77777777" w:rsidR="008B1206" w:rsidRPr="009D2D6D" w:rsidRDefault="008B1206" w:rsidP="009D2D6D">
      <w:pPr>
        <w:numPr>
          <w:ilvl w:val="0"/>
          <w:numId w:val="11"/>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Selenium IDE không thể thực hiện việc tính toán hay những câu lệnh mang tính phức tạp.</w:t>
      </w:r>
    </w:p>
    <w:p w14:paraId="611E4555" w14:textId="77777777" w:rsidR="008B1206" w:rsidRPr="009D2D6D" w:rsidRDefault="008B1206" w:rsidP="009D2D6D">
      <w:pPr>
        <w:numPr>
          <w:ilvl w:val="0"/>
          <w:numId w:val="11"/>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Quá trình cài đặt Selenium WebDriver cần tiêu tốn nhiều thời gian và người thực hiện phải có kinh nghiệm.</w:t>
      </w:r>
    </w:p>
    <w:p w14:paraId="6156B308" w14:textId="77777777" w:rsidR="008B1206" w:rsidRPr="009D2D6D" w:rsidRDefault="008B1206" w:rsidP="009D2D6D">
      <w:pPr>
        <w:numPr>
          <w:ilvl w:val="0"/>
          <w:numId w:val="11"/>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Nếu bạn chạy kiểm thử nhiều hơn so với giới hạn đáp ứng của phần cứng thì quá trình test sẽ không trả về kết quả tốt thậm chí còn bị đứng máy.</w:t>
      </w:r>
    </w:p>
    <w:p w14:paraId="561F1BFD" w14:textId="77777777" w:rsidR="008B1206" w:rsidRPr="009D2D6D" w:rsidRDefault="008B1206" w:rsidP="009D2D6D">
      <w:pPr>
        <w:numPr>
          <w:ilvl w:val="0"/>
          <w:numId w:val="11"/>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lastRenderedPageBreak/>
        <w:t>Để có thể sử dụng hiệu quả Selenium, bạn phải là người có nhiều kinh nghiệm cũng như kỹ năng lập trình.</w:t>
      </w:r>
    </w:p>
    <w:p w14:paraId="028189D6" w14:textId="77777777" w:rsidR="008B1206" w:rsidRPr="009D2D6D" w:rsidRDefault="008B1206" w:rsidP="009D2D6D">
      <w:pPr>
        <w:numPr>
          <w:ilvl w:val="0"/>
          <w:numId w:val="11"/>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Do không có bộ phận hỗ trợ chuyên dụng nên các dự án thương mại thường gặp lỗi khi triển khai. Và bạn cần phải tìm bên thứ ba để được hỗ trợ.</w:t>
      </w:r>
    </w:p>
    <w:p w14:paraId="3E9190D0" w14:textId="77777777" w:rsidR="008B1206" w:rsidRPr="009D2D6D" w:rsidRDefault="008B1206" w:rsidP="009D2D6D">
      <w:pPr>
        <w:numPr>
          <w:ilvl w:val="0"/>
          <w:numId w:val="11"/>
        </w:numPr>
        <w:shd w:val="clear" w:color="auto" w:fill="FFFFFF"/>
        <w:tabs>
          <w:tab w:val="clear" w:pos="720"/>
          <w:tab w:val="left" w:pos="992"/>
        </w:tabs>
        <w:spacing w:after="0" w:line="360" w:lineRule="auto"/>
        <w:ind w:left="0" w:firstLine="720"/>
        <w:jc w:val="both"/>
        <w:rPr>
          <w:rFonts w:asciiTheme="majorHAnsi" w:eastAsia="Times New Roman" w:hAnsiTheme="majorHAnsi" w:cstheme="majorHAnsi"/>
          <w:color w:val="212529"/>
          <w:szCs w:val="26"/>
        </w:rPr>
      </w:pPr>
      <w:r w:rsidRPr="009D2D6D">
        <w:rPr>
          <w:rFonts w:asciiTheme="majorHAnsi" w:eastAsia="Times New Roman" w:hAnsiTheme="majorHAnsi" w:cstheme="majorHAnsi"/>
          <w:color w:val="212529"/>
          <w:szCs w:val="26"/>
        </w:rPr>
        <w:t>Selenium chỉ hỗ trợ cho các ứng dụng web.</w:t>
      </w:r>
    </w:p>
    <w:p w14:paraId="75FAB8AA" w14:textId="4F92AF38" w:rsidR="00B20402" w:rsidRPr="009D2D6D" w:rsidRDefault="008F1A1E" w:rsidP="009D2D6D">
      <w:pPr>
        <w:pStyle w:val="Heading2"/>
        <w:keepLines w:val="0"/>
        <w:tabs>
          <w:tab w:val="left" w:pos="283"/>
          <w:tab w:val="left" w:pos="425"/>
          <w:tab w:val="left" w:pos="454"/>
          <w:tab w:val="left" w:pos="567"/>
          <w:tab w:val="left" w:pos="992"/>
        </w:tabs>
        <w:spacing w:before="0"/>
        <w:jc w:val="both"/>
        <w:rPr>
          <w:rFonts w:eastAsia="Times New Roman" w:cs="Times New Roman"/>
          <w:color w:val="C00000"/>
          <w:lang w:val="en-US"/>
        </w:rPr>
      </w:pPr>
      <w:bookmarkStart w:id="306" w:name="_Toc147184086"/>
      <w:bookmarkStart w:id="307" w:name="_Toc147230954"/>
      <w:r>
        <w:rPr>
          <w:rFonts w:eastAsia="Times New Roman" w:cs="Times New Roman"/>
          <w:color w:val="C00000"/>
          <w:lang w:val="en-US"/>
        </w:rPr>
        <w:t>3.3</w:t>
      </w:r>
      <w:r w:rsidR="00B20402" w:rsidRPr="009D2D6D">
        <w:rPr>
          <w:rFonts w:eastAsia="Times New Roman" w:cs="Times New Roman"/>
          <w:color w:val="C00000"/>
          <w:lang w:val="en-US"/>
        </w:rPr>
        <w:t xml:space="preserve"> Hướng dẫn cài đặt, hướng dẫn sử dụng Selenium</w:t>
      </w:r>
      <w:bookmarkEnd w:id="306"/>
      <w:bookmarkEnd w:id="307"/>
    </w:p>
    <w:p w14:paraId="14B67C30" w14:textId="0F4D1160" w:rsidR="00B20402" w:rsidRPr="009D2D6D" w:rsidRDefault="008F1A1E" w:rsidP="009D2D6D">
      <w:pPr>
        <w:pStyle w:val="NormalWeb"/>
        <w:keepNext/>
        <w:shd w:val="clear" w:color="auto" w:fill="FFFFFF"/>
        <w:tabs>
          <w:tab w:val="left" w:pos="737"/>
          <w:tab w:val="left" w:pos="850"/>
        </w:tabs>
        <w:spacing w:before="0" w:beforeAutospacing="0" w:after="0" w:afterAutospacing="0" w:line="360" w:lineRule="auto"/>
        <w:jc w:val="both"/>
        <w:outlineLvl w:val="2"/>
        <w:rPr>
          <w:b/>
          <w:bCs/>
          <w:i/>
          <w:color w:val="002060"/>
          <w:sz w:val="26"/>
          <w:szCs w:val="26"/>
          <w:lang w:val="en-US"/>
          <w:rPrChange w:id="308" w:author="Admin" w:date="2023-10-02T18:20:00Z">
            <w:rPr>
              <w:b/>
              <w:bCs/>
              <w:color w:val="212529"/>
              <w:sz w:val="26"/>
              <w:szCs w:val="26"/>
              <w:lang w:val="en-US"/>
            </w:rPr>
          </w:rPrChange>
        </w:rPr>
      </w:pPr>
      <w:bookmarkStart w:id="309" w:name="_Toc147184087"/>
      <w:bookmarkStart w:id="310" w:name="_Toc147230955"/>
      <w:r>
        <w:rPr>
          <w:b/>
          <w:bCs/>
          <w:i/>
          <w:color w:val="002060"/>
          <w:sz w:val="26"/>
          <w:szCs w:val="26"/>
          <w:lang w:val="en-US"/>
        </w:rPr>
        <w:t>3.3</w:t>
      </w:r>
      <w:r w:rsidR="00B20402" w:rsidRPr="009D2D6D">
        <w:rPr>
          <w:b/>
          <w:bCs/>
          <w:i/>
          <w:color w:val="002060"/>
          <w:sz w:val="26"/>
          <w:szCs w:val="26"/>
          <w:lang w:val="en-US"/>
          <w:rPrChange w:id="311" w:author="Admin" w:date="2023-10-02T18:20:00Z">
            <w:rPr>
              <w:rFonts w:eastAsiaTheme="minorHAnsi" w:cstheme="minorBidi"/>
              <w:b/>
              <w:bCs/>
              <w:color w:val="212529"/>
              <w:sz w:val="26"/>
              <w:szCs w:val="26"/>
              <w:lang w:val="en-US"/>
            </w:rPr>
          </w:rPrChange>
        </w:rPr>
        <w:t xml:space="preserve">.1 </w:t>
      </w:r>
      <w:bookmarkEnd w:id="309"/>
      <w:bookmarkEnd w:id="310"/>
      <w:r w:rsidR="00B30809" w:rsidRPr="00B30809">
        <w:rPr>
          <w:b/>
          <w:bCs/>
          <w:i/>
          <w:color w:val="002060"/>
          <w:sz w:val="26"/>
          <w:szCs w:val="26"/>
          <w:lang w:val="en-US"/>
        </w:rPr>
        <w:t>Bắt đầu với Selenium IDE</w:t>
      </w:r>
    </w:p>
    <w:p w14:paraId="7B4CEBA8" w14:textId="7FF209AF" w:rsidR="00B67765" w:rsidRPr="009D2D6D" w:rsidRDefault="005818E6" w:rsidP="009D2D6D">
      <w:pPr>
        <w:shd w:val="clear" w:color="auto" w:fill="FFFFFF"/>
        <w:tabs>
          <w:tab w:val="left" w:pos="992"/>
        </w:tabs>
        <w:spacing w:after="0" w:line="360" w:lineRule="auto"/>
        <w:ind w:firstLine="720"/>
        <w:jc w:val="both"/>
        <w:rPr>
          <w:rFonts w:asciiTheme="majorHAnsi" w:hAnsiTheme="majorHAnsi" w:cstheme="majorHAnsi"/>
          <w:color w:val="212529"/>
          <w:szCs w:val="26"/>
        </w:rPr>
      </w:pPr>
      <w:r w:rsidRPr="009D2D6D">
        <w:rPr>
          <w:rFonts w:asciiTheme="majorHAnsi" w:hAnsiTheme="majorHAnsi" w:cstheme="majorHAnsi"/>
          <w:color w:val="212529"/>
          <w:szCs w:val="26"/>
        </w:rPr>
        <w:t>- Có thể tải selenium bằng cách vào cửa hàng ch</w:t>
      </w:r>
      <w:ins w:id="312" w:author="kiemlongJr" w:date="2023-09-26T21:50:00Z">
        <w:r w:rsidR="008565D0" w:rsidRPr="009D2D6D">
          <w:rPr>
            <w:rFonts w:asciiTheme="majorHAnsi" w:hAnsiTheme="majorHAnsi" w:cstheme="majorHAnsi"/>
            <w:color w:val="212529"/>
            <w:szCs w:val="26"/>
            <w:lang w:val="en-US"/>
          </w:rPr>
          <w:t>rome</w:t>
        </w:r>
      </w:ins>
      <w:del w:id="313" w:author="kiemlongJr" w:date="2023-09-26T21:50:00Z">
        <w:r w:rsidRPr="009D2D6D" w:rsidDel="008565D0">
          <w:rPr>
            <w:rFonts w:asciiTheme="majorHAnsi" w:hAnsiTheme="majorHAnsi" w:cstheme="majorHAnsi"/>
            <w:color w:val="212529"/>
            <w:szCs w:val="26"/>
          </w:rPr>
          <w:delText>omre</w:delText>
        </w:r>
      </w:del>
      <w:r w:rsidRPr="009D2D6D">
        <w:rPr>
          <w:rFonts w:asciiTheme="majorHAnsi" w:hAnsiTheme="majorHAnsi" w:cstheme="majorHAnsi"/>
          <w:color w:val="212529"/>
          <w:szCs w:val="26"/>
        </w:rPr>
        <w:t xml:space="preserve"> trực tiếp</w:t>
      </w:r>
    </w:p>
    <w:p w14:paraId="1E907B41" w14:textId="036A89A5" w:rsidR="005818E6" w:rsidRPr="009D2D6D" w:rsidRDefault="005818E6" w:rsidP="009D2D6D">
      <w:pPr>
        <w:shd w:val="clear" w:color="auto" w:fill="FFFFFF"/>
        <w:tabs>
          <w:tab w:val="left" w:pos="992"/>
        </w:tabs>
        <w:spacing w:after="0" w:line="360" w:lineRule="auto"/>
        <w:ind w:firstLine="720"/>
        <w:jc w:val="both"/>
        <w:rPr>
          <w:rFonts w:asciiTheme="majorHAnsi" w:hAnsiTheme="majorHAnsi" w:cstheme="majorHAnsi"/>
          <w:color w:val="212529"/>
          <w:szCs w:val="26"/>
        </w:rPr>
      </w:pPr>
      <w:r w:rsidRPr="009D2D6D">
        <w:rPr>
          <w:rFonts w:asciiTheme="majorHAnsi" w:hAnsiTheme="majorHAnsi" w:cstheme="majorHAnsi"/>
          <w:color w:val="212529"/>
          <w:szCs w:val="26"/>
        </w:rPr>
        <w:t>- Tìm kiếm selenium rồi tải về</w:t>
      </w:r>
    </w:p>
    <w:p w14:paraId="4C9D15CC" w14:textId="7C2D5357" w:rsidR="005818E6" w:rsidRPr="009D2D6D" w:rsidRDefault="005818E6" w:rsidP="009D2D6D">
      <w:pPr>
        <w:shd w:val="clear" w:color="auto" w:fill="FFFFFF"/>
        <w:tabs>
          <w:tab w:val="left" w:pos="992"/>
        </w:tabs>
        <w:spacing w:after="0" w:line="360" w:lineRule="auto"/>
        <w:ind w:firstLine="720"/>
        <w:jc w:val="both"/>
        <w:rPr>
          <w:rFonts w:asciiTheme="majorHAnsi" w:hAnsiTheme="majorHAnsi" w:cstheme="majorHAnsi"/>
          <w:color w:val="212529"/>
          <w:szCs w:val="26"/>
        </w:rPr>
      </w:pPr>
      <w:r w:rsidRPr="009D2D6D">
        <w:rPr>
          <w:rFonts w:asciiTheme="majorHAnsi" w:hAnsiTheme="majorHAnsi" w:cstheme="majorHAnsi"/>
          <w:color w:val="212529"/>
          <w:szCs w:val="26"/>
        </w:rPr>
        <w:t>- Để khởi động Selenium ta ấn vào mục tiện ích, đúp chuột vào Selenium</w:t>
      </w:r>
    </w:p>
    <w:p w14:paraId="674DA7F2" w14:textId="4FDAB93A" w:rsidR="005818E6" w:rsidRPr="009D2D6D" w:rsidDel="008565D0" w:rsidRDefault="005818E6" w:rsidP="009D2D6D">
      <w:pPr>
        <w:shd w:val="clear" w:color="auto" w:fill="FFFFFF"/>
        <w:tabs>
          <w:tab w:val="left" w:pos="283"/>
        </w:tabs>
        <w:spacing w:after="0" w:line="360" w:lineRule="auto"/>
        <w:jc w:val="center"/>
        <w:rPr>
          <w:del w:id="314" w:author="kiemlongJr" w:date="2023-09-26T21:50:00Z"/>
          <w:rFonts w:asciiTheme="majorHAnsi" w:hAnsiTheme="majorHAnsi" w:cstheme="majorHAnsi"/>
          <w:color w:val="212529"/>
          <w:szCs w:val="26"/>
        </w:rPr>
      </w:pPr>
      <w:r w:rsidRPr="009D2D6D">
        <w:rPr>
          <w:rFonts w:asciiTheme="majorHAnsi" w:hAnsiTheme="majorHAnsi" w:cstheme="majorHAnsi"/>
          <w:noProof/>
          <w:color w:val="212529"/>
          <w:szCs w:val="26"/>
          <w:lang w:val="en-US"/>
        </w:rPr>
        <mc:AlternateContent>
          <mc:Choice Requires="wps">
            <w:drawing>
              <wp:anchor distT="0" distB="0" distL="114300" distR="114300" simplePos="0" relativeHeight="251660288" behindDoc="0" locked="0" layoutInCell="1" allowOverlap="1" wp14:anchorId="7EA72659" wp14:editId="735B11C1">
                <wp:simplePos x="0" y="0"/>
                <wp:positionH relativeFrom="column">
                  <wp:posOffset>758825</wp:posOffset>
                </wp:positionH>
                <wp:positionV relativeFrom="paragraph">
                  <wp:posOffset>2616200</wp:posOffset>
                </wp:positionV>
                <wp:extent cx="2245360" cy="711200"/>
                <wp:effectExtent l="38100" t="38100" r="40640" b="31750"/>
                <wp:wrapNone/>
                <wp:docPr id="9" name="Oval 9"/>
                <wp:cNvGraphicFramePr/>
                <a:graphic xmlns:a="http://schemas.openxmlformats.org/drawingml/2006/main">
                  <a:graphicData uri="http://schemas.microsoft.com/office/word/2010/wordprocessingShape">
                    <wps:wsp>
                      <wps:cNvSpPr/>
                      <wps:spPr>
                        <a:xfrm>
                          <a:off x="0" y="0"/>
                          <a:ext cx="2245360" cy="711200"/>
                        </a:xfrm>
                        <a:prstGeom prst="ellipse">
                          <a:avLst/>
                        </a:prstGeom>
                        <a:noFill/>
                        <a:ln w="76200">
                          <a:solidFill>
                            <a:srgbClr val="FF0000"/>
                          </a:solidFill>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057DCDA" id="Oval 9" o:spid="_x0000_s1026" style="position:absolute;margin-left:59.75pt;margin-top:206pt;width:176.8pt;height:5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" filled="f" strokecolor="red" strokeweight="6pt">
                <v:stroke joinstyle="miter"/>
              </v:oval>
            </w:pict>
          </mc:Fallback>
        </mc:AlternateContent>
      </w:r>
      <w:r w:rsidRPr="009D2D6D">
        <w:rPr>
          <w:rFonts w:asciiTheme="majorHAnsi" w:hAnsiTheme="majorHAnsi" w:cstheme="majorHAnsi"/>
          <w:noProof/>
          <w:color w:val="212529"/>
          <w:szCs w:val="26"/>
          <w:lang w:val="en-US"/>
        </w:rPr>
        <w:drawing>
          <wp:inline distT="0" distB="0" distL="0" distR="0" wp14:anchorId="46A755C4" wp14:editId="3CDD194D">
            <wp:extent cx="4961890" cy="3972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890" cy="3972560"/>
                    </a:xfrm>
                    <a:prstGeom prst="rect">
                      <a:avLst/>
                    </a:prstGeom>
                  </pic:spPr>
                </pic:pic>
              </a:graphicData>
            </a:graphic>
          </wp:inline>
        </w:drawing>
      </w:r>
    </w:p>
    <w:p w14:paraId="23CAC60A" w14:textId="77777777" w:rsidR="00A32013" w:rsidRPr="009D2D6D" w:rsidDel="008565D0" w:rsidRDefault="00A32013" w:rsidP="009D2D6D">
      <w:pPr>
        <w:shd w:val="clear" w:color="auto" w:fill="FFFFFF"/>
        <w:tabs>
          <w:tab w:val="left" w:pos="283"/>
        </w:tabs>
        <w:spacing w:after="0" w:line="360" w:lineRule="auto"/>
        <w:jc w:val="center"/>
        <w:rPr>
          <w:del w:id="315" w:author="kiemlongJr" w:date="2023-09-26T21:50:00Z"/>
          <w:rFonts w:asciiTheme="majorHAnsi" w:hAnsiTheme="majorHAnsi" w:cstheme="majorHAnsi"/>
          <w:color w:val="212529"/>
          <w:szCs w:val="26"/>
        </w:rPr>
      </w:pPr>
    </w:p>
    <w:p w14:paraId="146AD6A5" w14:textId="77777777" w:rsidR="00A32013" w:rsidRPr="009D2D6D" w:rsidDel="008565D0" w:rsidRDefault="00A32013" w:rsidP="009D2D6D">
      <w:pPr>
        <w:shd w:val="clear" w:color="auto" w:fill="FFFFFF"/>
        <w:tabs>
          <w:tab w:val="left" w:pos="283"/>
        </w:tabs>
        <w:spacing w:after="0" w:line="360" w:lineRule="auto"/>
        <w:jc w:val="center"/>
        <w:rPr>
          <w:del w:id="316" w:author="kiemlongJr" w:date="2023-09-26T21:50:00Z"/>
          <w:rFonts w:asciiTheme="majorHAnsi" w:hAnsiTheme="majorHAnsi" w:cstheme="majorHAnsi"/>
          <w:color w:val="212529"/>
          <w:szCs w:val="26"/>
        </w:rPr>
      </w:pPr>
    </w:p>
    <w:p w14:paraId="1BD57AAA" w14:textId="77777777" w:rsidR="00A32013" w:rsidRPr="009D2D6D" w:rsidDel="008565D0" w:rsidRDefault="00A32013" w:rsidP="009D2D6D">
      <w:pPr>
        <w:shd w:val="clear" w:color="auto" w:fill="FFFFFF"/>
        <w:tabs>
          <w:tab w:val="left" w:pos="283"/>
        </w:tabs>
        <w:spacing w:after="0" w:line="360" w:lineRule="auto"/>
        <w:jc w:val="center"/>
        <w:rPr>
          <w:del w:id="317" w:author="kiemlongJr" w:date="2023-09-26T21:50:00Z"/>
          <w:rFonts w:asciiTheme="majorHAnsi" w:hAnsiTheme="majorHAnsi" w:cstheme="majorHAnsi"/>
          <w:color w:val="212529"/>
          <w:szCs w:val="26"/>
        </w:rPr>
      </w:pPr>
    </w:p>
    <w:p w14:paraId="2178AE21" w14:textId="77777777" w:rsidR="00A32013" w:rsidRPr="009D2D6D" w:rsidDel="008565D0" w:rsidRDefault="00A32013" w:rsidP="009D2D6D">
      <w:pPr>
        <w:shd w:val="clear" w:color="auto" w:fill="FFFFFF"/>
        <w:tabs>
          <w:tab w:val="left" w:pos="283"/>
        </w:tabs>
        <w:spacing w:after="0" w:line="360" w:lineRule="auto"/>
        <w:jc w:val="center"/>
        <w:rPr>
          <w:del w:id="318" w:author="kiemlongJr" w:date="2023-09-26T21:50:00Z"/>
          <w:rFonts w:asciiTheme="majorHAnsi" w:hAnsiTheme="majorHAnsi" w:cstheme="majorHAnsi"/>
          <w:color w:val="212529"/>
          <w:szCs w:val="26"/>
        </w:rPr>
      </w:pPr>
    </w:p>
    <w:p w14:paraId="45D9A0C0" w14:textId="77777777" w:rsidR="00A32013" w:rsidRPr="009D2D6D" w:rsidRDefault="00A32013">
      <w:pPr>
        <w:shd w:val="clear" w:color="auto" w:fill="FFFFFF"/>
        <w:tabs>
          <w:tab w:val="left" w:pos="283"/>
        </w:tabs>
        <w:spacing w:after="0" w:line="360" w:lineRule="auto"/>
        <w:jc w:val="center"/>
        <w:rPr>
          <w:rFonts w:asciiTheme="majorHAnsi" w:hAnsiTheme="majorHAnsi" w:cstheme="majorHAnsi"/>
          <w:color w:val="212529"/>
          <w:szCs w:val="26"/>
        </w:rPr>
        <w:pPrChange w:id="319" w:author="kiemlongJr" w:date="2023-09-26T21:50:00Z">
          <w:pPr>
            <w:shd w:val="clear" w:color="auto" w:fill="FFFFFF"/>
            <w:spacing w:before="100" w:beforeAutospacing="1" w:after="100" w:afterAutospacing="1" w:line="360" w:lineRule="auto"/>
            <w:ind w:left="113"/>
          </w:pPr>
        </w:pPrChange>
      </w:pPr>
    </w:p>
    <w:p w14:paraId="23BAAC26" w14:textId="1365FC45" w:rsidR="00A32013" w:rsidRPr="009D2D6D" w:rsidRDefault="00047FD3" w:rsidP="009D2D6D">
      <w:pPr>
        <w:shd w:val="clear" w:color="auto" w:fill="FFFFFF"/>
        <w:tabs>
          <w:tab w:val="left" w:pos="992"/>
        </w:tabs>
        <w:spacing w:after="0" w:line="360" w:lineRule="auto"/>
        <w:ind w:firstLine="720"/>
        <w:jc w:val="both"/>
        <w:rPr>
          <w:rFonts w:asciiTheme="majorHAnsi" w:hAnsiTheme="majorHAnsi" w:cstheme="majorHAnsi"/>
          <w:color w:val="212529"/>
          <w:szCs w:val="26"/>
        </w:rPr>
      </w:pPr>
      <w:r w:rsidRPr="009D2D6D">
        <w:rPr>
          <w:rFonts w:asciiTheme="majorHAnsi" w:hAnsiTheme="majorHAnsi" w:cstheme="majorHAnsi"/>
          <w:color w:val="212529"/>
          <w:szCs w:val="26"/>
        </w:rPr>
        <w:t xml:space="preserve">- </w:t>
      </w:r>
      <w:r w:rsidR="005818E6" w:rsidRPr="009D2D6D">
        <w:rPr>
          <w:rFonts w:asciiTheme="majorHAnsi" w:hAnsiTheme="majorHAnsi" w:cstheme="majorHAnsi"/>
          <w:color w:val="212529"/>
          <w:szCs w:val="26"/>
        </w:rPr>
        <w:t>Sau khi khởi động ta có màn hình như sau:</w:t>
      </w:r>
    </w:p>
    <w:p w14:paraId="1500D352" w14:textId="77661EDB" w:rsidR="005818E6" w:rsidRPr="009D2D6D" w:rsidRDefault="005818E6" w:rsidP="009D2D6D">
      <w:pPr>
        <w:shd w:val="clear" w:color="auto" w:fill="FFFFFF"/>
        <w:tabs>
          <w:tab w:val="left" w:pos="283"/>
        </w:tabs>
        <w:spacing w:after="0" w:line="360" w:lineRule="auto"/>
        <w:jc w:val="center"/>
        <w:rPr>
          <w:rFonts w:asciiTheme="majorHAnsi" w:hAnsiTheme="majorHAnsi" w:cstheme="majorHAnsi"/>
          <w:color w:val="212529"/>
          <w:szCs w:val="26"/>
        </w:rPr>
      </w:pPr>
      <w:r w:rsidRPr="009D2D6D">
        <w:rPr>
          <w:rFonts w:asciiTheme="majorHAnsi" w:hAnsiTheme="majorHAnsi" w:cstheme="majorHAnsi"/>
          <w:noProof/>
          <w:szCs w:val="26"/>
          <w:lang w:val="en-US"/>
        </w:rPr>
        <w:lastRenderedPageBreak/>
        <w:drawing>
          <wp:inline distT="0" distB="0" distL="0" distR="0" wp14:anchorId="6F3F4E02" wp14:editId="73D78EE8">
            <wp:extent cx="4114800" cy="399595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4800" cy="3995951"/>
                    </a:xfrm>
                    <a:prstGeom prst="rect">
                      <a:avLst/>
                    </a:prstGeom>
                  </pic:spPr>
                </pic:pic>
              </a:graphicData>
            </a:graphic>
          </wp:inline>
        </w:drawing>
      </w:r>
    </w:p>
    <w:p w14:paraId="137A7AA8" w14:textId="7160982A" w:rsidR="003611C7" w:rsidRPr="009D2D6D" w:rsidRDefault="008F1A1E" w:rsidP="009D2D6D">
      <w:pPr>
        <w:pStyle w:val="NormalWeb"/>
        <w:keepNext/>
        <w:shd w:val="clear" w:color="auto" w:fill="FFFFFF"/>
        <w:tabs>
          <w:tab w:val="left" w:pos="737"/>
          <w:tab w:val="left" w:pos="850"/>
        </w:tabs>
        <w:spacing w:before="0" w:beforeAutospacing="0" w:after="0" w:afterAutospacing="0" w:line="360" w:lineRule="auto"/>
        <w:jc w:val="both"/>
        <w:outlineLvl w:val="2"/>
        <w:rPr>
          <w:b/>
          <w:bCs/>
          <w:i/>
          <w:color w:val="002060"/>
          <w:sz w:val="26"/>
          <w:szCs w:val="26"/>
          <w:lang w:val="en-US"/>
        </w:rPr>
      </w:pPr>
      <w:bookmarkStart w:id="320" w:name="_Toc147184088"/>
      <w:bookmarkStart w:id="321" w:name="_Toc147230956"/>
      <w:r>
        <w:rPr>
          <w:b/>
          <w:bCs/>
          <w:i/>
          <w:color w:val="002060"/>
          <w:sz w:val="26"/>
          <w:szCs w:val="26"/>
          <w:lang w:val="en-US"/>
        </w:rPr>
        <w:t>3.3</w:t>
      </w:r>
      <w:r w:rsidR="003611C7" w:rsidRPr="009D2D6D">
        <w:rPr>
          <w:b/>
          <w:bCs/>
          <w:i/>
          <w:color w:val="002060"/>
          <w:sz w:val="26"/>
          <w:szCs w:val="26"/>
          <w:lang w:val="en-US"/>
        </w:rPr>
        <w:t>.2 Hướng dẫn chạy chương trình demo</w:t>
      </w:r>
      <w:bookmarkEnd w:id="320"/>
      <w:bookmarkEnd w:id="321"/>
    </w:p>
    <w:p w14:paraId="7787954A" w14:textId="63AF3848" w:rsidR="00443FF2" w:rsidRPr="009D2D6D" w:rsidRDefault="00443FF2" w:rsidP="009D2D6D">
      <w:pPr>
        <w:pStyle w:val="NormalWeb"/>
        <w:shd w:val="clear" w:color="auto" w:fill="FFFFFF"/>
        <w:tabs>
          <w:tab w:val="left" w:pos="992"/>
        </w:tabs>
        <w:spacing w:before="0" w:beforeAutospacing="0" w:after="0" w:afterAutospacing="0" w:line="360" w:lineRule="auto"/>
        <w:ind w:firstLine="720"/>
        <w:jc w:val="both"/>
        <w:rPr>
          <w:rFonts w:asciiTheme="majorHAnsi" w:hAnsiTheme="majorHAnsi" w:cstheme="majorHAnsi"/>
          <w:b/>
          <w:bCs/>
          <w:color w:val="212529"/>
          <w:sz w:val="26"/>
          <w:szCs w:val="26"/>
        </w:rPr>
      </w:pPr>
      <w:r w:rsidRPr="009D2D6D">
        <w:rPr>
          <w:rFonts w:asciiTheme="majorHAnsi" w:hAnsiTheme="majorHAnsi" w:cstheme="majorHAnsi"/>
          <w:b/>
          <w:bCs/>
          <w:color w:val="212529"/>
          <w:sz w:val="26"/>
          <w:szCs w:val="26"/>
        </w:rPr>
        <w:t>Chức năng đăng nhập</w:t>
      </w:r>
    </w:p>
    <w:p w14:paraId="5E4E3CCB" w14:textId="292F3737" w:rsidR="00C41DE6" w:rsidRPr="009D2D6D" w:rsidRDefault="00C41DE6" w:rsidP="009D2D6D">
      <w:pPr>
        <w:pStyle w:val="NormalWeb"/>
        <w:shd w:val="clear" w:color="auto" w:fill="FFFFFF"/>
        <w:tabs>
          <w:tab w:val="left" w:pos="992"/>
        </w:tabs>
        <w:spacing w:before="0" w:beforeAutospacing="0" w:after="0" w:afterAutospacing="0" w:line="360" w:lineRule="auto"/>
        <w:ind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Sau khi khởi chạy Selenium IDE, thì</w:t>
      </w:r>
      <w:r w:rsidR="00443FF2" w:rsidRPr="009D2D6D">
        <w:rPr>
          <w:rFonts w:asciiTheme="majorHAnsi" w:hAnsiTheme="majorHAnsi" w:cstheme="majorHAnsi"/>
          <w:color w:val="212529"/>
          <w:sz w:val="26"/>
          <w:szCs w:val="26"/>
        </w:rPr>
        <w:t xml:space="preserve"> ta chọn Record a new test in an new project để khởi tạo chức năng test</w:t>
      </w:r>
    </w:p>
    <w:p w14:paraId="7BD1CB1F" w14:textId="32754378" w:rsidR="00C41DE6" w:rsidRPr="009D2D6D" w:rsidDel="008565D0" w:rsidRDefault="00C41DE6" w:rsidP="009D2D6D">
      <w:pPr>
        <w:pStyle w:val="NormalWeb"/>
        <w:shd w:val="clear" w:color="auto" w:fill="FFFFFF"/>
        <w:tabs>
          <w:tab w:val="left" w:pos="283"/>
        </w:tabs>
        <w:spacing w:before="0" w:beforeAutospacing="0" w:after="0" w:afterAutospacing="0" w:line="360" w:lineRule="auto"/>
        <w:jc w:val="center"/>
        <w:rPr>
          <w:del w:id="322" w:author="kiemlongJr" w:date="2023-09-26T21:51:00Z"/>
          <w:rFonts w:asciiTheme="majorHAnsi" w:hAnsiTheme="majorHAnsi" w:cstheme="majorHAnsi"/>
          <w:b/>
          <w:bCs/>
          <w:color w:val="212529"/>
          <w:sz w:val="26"/>
          <w:szCs w:val="26"/>
        </w:rPr>
      </w:pPr>
      <w:r w:rsidRPr="009D2D6D">
        <w:rPr>
          <w:rFonts w:asciiTheme="majorHAnsi" w:hAnsiTheme="majorHAnsi" w:cstheme="majorHAnsi"/>
          <w:b/>
          <w:bCs/>
          <w:noProof/>
          <w:color w:val="212529"/>
          <w:szCs w:val="26"/>
          <w:lang w:val="en-US"/>
        </w:rPr>
        <mc:AlternateContent>
          <mc:Choice Requires="wps">
            <w:drawing>
              <wp:anchor distT="0" distB="0" distL="114300" distR="114300" simplePos="0" relativeHeight="251661312" behindDoc="0" locked="0" layoutInCell="1" allowOverlap="1" wp14:anchorId="57AA2CBB" wp14:editId="551F0943">
                <wp:simplePos x="0" y="0"/>
                <wp:positionH relativeFrom="column">
                  <wp:posOffset>122689</wp:posOffset>
                </wp:positionH>
                <wp:positionV relativeFrom="paragraph">
                  <wp:posOffset>697230</wp:posOffset>
                </wp:positionV>
                <wp:extent cx="1491916" cy="200527"/>
                <wp:effectExtent l="0" t="0" r="13335" b="28575"/>
                <wp:wrapNone/>
                <wp:docPr id="15" name="Oval 15"/>
                <wp:cNvGraphicFramePr/>
                <a:graphic xmlns:a="http://schemas.openxmlformats.org/drawingml/2006/main">
                  <a:graphicData uri="http://schemas.microsoft.com/office/word/2010/wordprocessingShape">
                    <wps:wsp>
                      <wps:cNvSpPr/>
                      <wps:spPr>
                        <a:xfrm>
                          <a:off x="0" y="0"/>
                          <a:ext cx="1491916" cy="2005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1B6749F" id="Oval 15" o:spid="_x0000_s1026" style="position:absolute;margin-left:9.65pt;margin-top:54.9pt;width:117.4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" filled="f" strokecolor="red" strokeweight="1pt">
                <v:stroke joinstyle="miter"/>
              </v:oval>
            </w:pict>
          </mc:Fallback>
        </mc:AlternateContent>
      </w:r>
      <w:r w:rsidRPr="009D2D6D">
        <w:rPr>
          <w:rFonts w:asciiTheme="majorHAnsi" w:hAnsiTheme="majorHAnsi" w:cstheme="majorHAnsi"/>
          <w:b/>
          <w:bCs/>
          <w:noProof/>
          <w:color w:val="212529"/>
          <w:szCs w:val="26"/>
          <w:lang w:val="en-US"/>
        </w:rPr>
        <w:drawing>
          <wp:inline distT="0" distB="0" distL="0" distR="0" wp14:anchorId="4FC44D39" wp14:editId="0E6AFEC0">
            <wp:extent cx="5478780" cy="1743075"/>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8780" cy="1743075"/>
                    </a:xfrm>
                    <a:prstGeom prst="rect">
                      <a:avLst/>
                    </a:prstGeom>
                  </pic:spPr>
                </pic:pic>
              </a:graphicData>
            </a:graphic>
          </wp:inline>
        </w:drawing>
      </w:r>
    </w:p>
    <w:p w14:paraId="147D5A80" w14:textId="077C8E32" w:rsidR="00C41DE6" w:rsidRPr="009D2D6D" w:rsidDel="008565D0" w:rsidRDefault="00C41DE6" w:rsidP="009D2D6D">
      <w:pPr>
        <w:pStyle w:val="NormalWeb"/>
        <w:shd w:val="clear" w:color="auto" w:fill="FFFFFF"/>
        <w:tabs>
          <w:tab w:val="left" w:pos="283"/>
        </w:tabs>
        <w:spacing w:before="0" w:beforeAutospacing="0" w:after="0" w:afterAutospacing="0" w:line="360" w:lineRule="auto"/>
        <w:jc w:val="center"/>
        <w:rPr>
          <w:del w:id="323" w:author="kiemlongJr" w:date="2023-09-26T21:51:00Z"/>
          <w:rFonts w:asciiTheme="majorHAnsi" w:hAnsiTheme="majorHAnsi" w:cstheme="majorHAnsi"/>
          <w:color w:val="212529"/>
          <w:sz w:val="26"/>
          <w:szCs w:val="26"/>
        </w:rPr>
      </w:pPr>
    </w:p>
    <w:p w14:paraId="5067C59E" w14:textId="77777777" w:rsidR="0087382E" w:rsidRPr="009D2D6D" w:rsidRDefault="0087382E">
      <w:pPr>
        <w:pStyle w:val="NormalWeb"/>
        <w:shd w:val="clear" w:color="auto" w:fill="FFFFFF"/>
        <w:tabs>
          <w:tab w:val="left" w:pos="283"/>
        </w:tabs>
        <w:spacing w:before="0" w:beforeAutospacing="0" w:after="0" w:afterAutospacing="0" w:line="360" w:lineRule="auto"/>
        <w:jc w:val="center"/>
        <w:rPr>
          <w:rFonts w:asciiTheme="majorHAnsi" w:hAnsiTheme="majorHAnsi" w:cstheme="majorHAnsi"/>
          <w:color w:val="212529"/>
          <w:sz w:val="26"/>
          <w:szCs w:val="26"/>
        </w:rPr>
        <w:pPrChange w:id="324" w:author="kiemlongJr" w:date="2023-09-26T21:51:00Z">
          <w:pPr>
            <w:pStyle w:val="NormalWeb"/>
            <w:shd w:val="clear" w:color="auto" w:fill="FFFFFF"/>
            <w:spacing w:before="0" w:beforeAutospacing="0" w:line="360" w:lineRule="auto"/>
            <w:ind w:left="251"/>
            <w:jc w:val="both"/>
          </w:pPr>
        </w:pPrChange>
      </w:pPr>
    </w:p>
    <w:p w14:paraId="735CDD4F" w14:textId="6593447C" w:rsidR="00C41DE6" w:rsidRPr="009D2D6D" w:rsidRDefault="00443FF2" w:rsidP="009D2D6D">
      <w:pPr>
        <w:pStyle w:val="NormalWeb"/>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 xml:space="preserve">Sau đó ta đặt tên test project </w:t>
      </w:r>
    </w:p>
    <w:p w14:paraId="0A38EA76" w14:textId="20B2D17E" w:rsidR="00443FF2" w:rsidRPr="009D2D6D" w:rsidDel="008565D0" w:rsidRDefault="00443FF2" w:rsidP="009D2D6D">
      <w:pPr>
        <w:pStyle w:val="NormalWeb"/>
        <w:shd w:val="clear" w:color="auto" w:fill="FFFFFF"/>
        <w:tabs>
          <w:tab w:val="left" w:pos="283"/>
        </w:tabs>
        <w:spacing w:before="0" w:beforeAutospacing="0" w:after="0" w:afterAutospacing="0" w:line="360" w:lineRule="auto"/>
        <w:jc w:val="center"/>
        <w:rPr>
          <w:del w:id="325" w:author="kiemlongJr" w:date="2023-09-26T21:51:00Z"/>
          <w:rFonts w:asciiTheme="majorHAnsi" w:hAnsiTheme="majorHAnsi" w:cstheme="majorHAnsi"/>
          <w:color w:val="212529"/>
          <w:sz w:val="26"/>
          <w:szCs w:val="26"/>
        </w:rPr>
      </w:pPr>
      <w:r w:rsidRPr="009D2D6D">
        <w:rPr>
          <w:rFonts w:asciiTheme="majorHAnsi" w:hAnsiTheme="majorHAnsi" w:cstheme="majorHAnsi"/>
          <w:noProof/>
          <w:color w:val="212529"/>
          <w:szCs w:val="26"/>
          <w:lang w:val="en-US"/>
        </w:rPr>
        <w:lastRenderedPageBreak/>
        <w:drawing>
          <wp:inline distT="0" distB="0" distL="0" distR="0" wp14:anchorId="42C16751" wp14:editId="4F9E2D69">
            <wp:extent cx="4124901" cy="3496163"/>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4901" cy="3496163"/>
                    </a:xfrm>
                    <a:prstGeom prst="rect">
                      <a:avLst/>
                    </a:prstGeom>
                  </pic:spPr>
                </pic:pic>
              </a:graphicData>
            </a:graphic>
          </wp:inline>
        </w:drawing>
      </w:r>
    </w:p>
    <w:p w14:paraId="071B94C3" w14:textId="4826A2FA" w:rsidR="00071787" w:rsidRPr="009D2D6D" w:rsidRDefault="00071787" w:rsidP="009D2D6D">
      <w:pPr>
        <w:pStyle w:val="NormalWeb"/>
        <w:shd w:val="clear" w:color="auto" w:fill="FFFFFF"/>
        <w:tabs>
          <w:tab w:val="left" w:pos="283"/>
        </w:tabs>
        <w:spacing w:before="0" w:beforeAutospacing="0" w:after="0" w:afterAutospacing="0" w:line="360" w:lineRule="auto"/>
        <w:jc w:val="center"/>
        <w:rPr>
          <w:rFonts w:asciiTheme="majorHAnsi" w:hAnsiTheme="majorHAnsi" w:cstheme="majorHAnsi"/>
          <w:color w:val="212529"/>
          <w:sz w:val="26"/>
          <w:szCs w:val="26"/>
        </w:rPr>
      </w:pPr>
    </w:p>
    <w:p w14:paraId="0D473C1F" w14:textId="0157AB37" w:rsidR="00071787" w:rsidRPr="009D2D6D" w:rsidRDefault="00071787" w:rsidP="009D2D6D">
      <w:pPr>
        <w:pStyle w:val="NormalWeb"/>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Tiếp th</w:t>
      </w:r>
      <w:ins w:id="326" w:author="kiemlongJr" w:date="2023-09-26T21:51:00Z">
        <w:r w:rsidR="008565D0" w:rsidRPr="009D2D6D">
          <w:rPr>
            <w:rFonts w:asciiTheme="majorHAnsi" w:hAnsiTheme="majorHAnsi" w:cstheme="majorHAnsi"/>
            <w:color w:val="212529"/>
            <w:sz w:val="26"/>
            <w:szCs w:val="26"/>
            <w:lang w:val="en-US"/>
          </w:rPr>
          <w:t>eo</w:t>
        </w:r>
      </w:ins>
      <w:del w:id="327" w:author="kiemlongJr" w:date="2023-09-26T21:51:00Z">
        <w:r w:rsidRPr="009D2D6D" w:rsidDel="008565D0">
          <w:rPr>
            <w:rFonts w:asciiTheme="majorHAnsi" w:hAnsiTheme="majorHAnsi" w:cstheme="majorHAnsi"/>
            <w:color w:val="212529"/>
            <w:sz w:val="26"/>
            <w:szCs w:val="26"/>
          </w:rPr>
          <w:delText>ì</w:delText>
        </w:r>
      </w:del>
      <w:r w:rsidRPr="009D2D6D">
        <w:rPr>
          <w:rFonts w:asciiTheme="majorHAnsi" w:hAnsiTheme="majorHAnsi" w:cstheme="majorHAnsi"/>
          <w:color w:val="212529"/>
          <w:sz w:val="26"/>
          <w:szCs w:val="26"/>
        </w:rPr>
        <w:t xml:space="preserve"> ta dán link trang web cần kiểm thử vào</w:t>
      </w:r>
    </w:p>
    <w:p w14:paraId="3BFFA35B" w14:textId="7DEA26A9" w:rsidR="00071787" w:rsidRPr="009D2D6D" w:rsidRDefault="00071787" w:rsidP="009D2D6D">
      <w:pPr>
        <w:pStyle w:val="NormalWeb"/>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Rồi ấn start recording</w:t>
      </w:r>
    </w:p>
    <w:p w14:paraId="6F8EA813" w14:textId="4A8B9AE3" w:rsidR="00071787" w:rsidRPr="009D2D6D" w:rsidRDefault="00071787" w:rsidP="009D2D6D">
      <w:pPr>
        <w:pStyle w:val="NormalWeb"/>
        <w:shd w:val="clear" w:color="auto" w:fill="FFFFFF"/>
        <w:tabs>
          <w:tab w:val="left" w:pos="283"/>
        </w:tabs>
        <w:spacing w:before="0" w:beforeAutospacing="0" w:after="0" w:afterAutospacing="0" w:line="360" w:lineRule="auto"/>
        <w:jc w:val="center"/>
        <w:rPr>
          <w:rFonts w:asciiTheme="majorHAnsi" w:hAnsiTheme="majorHAnsi" w:cstheme="majorHAnsi"/>
          <w:color w:val="212529"/>
          <w:sz w:val="26"/>
          <w:szCs w:val="26"/>
        </w:rPr>
      </w:pPr>
      <w:r w:rsidRPr="009D2D6D">
        <w:rPr>
          <w:rFonts w:asciiTheme="majorHAnsi" w:hAnsiTheme="majorHAnsi" w:cstheme="majorHAnsi"/>
          <w:noProof/>
          <w:color w:val="212529"/>
          <w:sz w:val="26"/>
          <w:szCs w:val="26"/>
          <w:lang w:val="en-US"/>
        </w:rPr>
        <mc:AlternateContent>
          <mc:Choice Requires="wps">
            <w:drawing>
              <wp:anchor distT="0" distB="0" distL="114300" distR="114300" simplePos="0" relativeHeight="251664384" behindDoc="0" locked="0" layoutInCell="1" allowOverlap="1" wp14:anchorId="6D18CBEA" wp14:editId="7289C334">
                <wp:simplePos x="0" y="0"/>
                <wp:positionH relativeFrom="column">
                  <wp:posOffset>1452245</wp:posOffset>
                </wp:positionH>
                <wp:positionV relativeFrom="paragraph">
                  <wp:posOffset>3400424</wp:posOffset>
                </wp:positionV>
                <wp:extent cx="609600" cy="396240"/>
                <wp:effectExtent l="38100" t="57150" r="0" b="41910"/>
                <wp:wrapNone/>
                <wp:docPr id="25" name="Arrow: Right 25"/>
                <wp:cNvGraphicFramePr/>
                <a:graphic xmlns:a="http://schemas.openxmlformats.org/drawingml/2006/main">
                  <a:graphicData uri="http://schemas.microsoft.com/office/word/2010/wordprocessingShape">
                    <wps:wsp>
                      <wps:cNvSpPr/>
                      <wps:spPr>
                        <a:xfrm rot="20124565">
                          <a:off x="0" y="0"/>
                          <a:ext cx="609600" cy="3962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8A68F2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5" o:spid="_x0000_s1026" type="#_x0000_t13" style="position:absolute;margin-left:114.35pt;margin-top:267.75pt;width:48pt;height:31.2pt;rotation:-1611568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" adj="14580" fillcolor="red" strokecolor="#1f3763 [1604]" strokeweight="1pt"/>
            </w:pict>
          </mc:Fallback>
        </mc:AlternateContent>
      </w:r>
      <w:r w:rsidR="009D036E" w:rsidRPr="009D2D6D">
        <w:rPr>
          <w:rFonts w:asciiTheme="majorHAnsi" w:hAnsiTheme="majorHAnsi" w:cstheme="majorHAnsi"/>
          <w:noProof/>
          <w:color w:val="212529"/>
          <w:sz w:val="26"/>
          <w:szCs w:val="26"/>
          <w:lang w:val="en-US"/>
        </w:rPr>
        <w:drawing>
          <wp:inline distT="0" distB="0" distL="0" distR="0" wp14:anchorId="4F437472" wp14:editId="7B9971AA">
            <wp:extent cx="5077534" cy="3734321"/>
            <wp:effectExtent l="0" t="0" r="635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7534" cy="3734321"/>
                    </a:xfrm>
                    <a:prstGeom prst="rect">
                      <a:avLst/>
                    </a:prstGeom>
                  </pic:spPr>
                </pic:pic>
              </a:graphicData>
            </a:graphic>
          </wp:inline>
        </w:drawing>
      </w:r>
    </w:p>
    <w:p w14:paraId="3293AF1C" w14:textId="13F1E663" w:rsidR="004913B5" w:rsidRPr="009D2D6D" w:rsidRDefault="004913B5">
      <w:pPr>
        <w:pStyle w:val="NormalWeb"/>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Change w:id="328" w:author="Admin" w:date="2023-10-02T18:22:00Z">
          <w:pPr>
            <w:pStyle w:val="NormalWeb"/>
            <w:shd w:val="clear" w:color="auto" w:fill="FFFFFF"/>
            <w:spacing w:before="0" w:beforeAutospacing="0" w:line="360" w:lineRule="auto"/>
            <w:ind w:left="251"/>
          </w:pPr>
        </w:pPrChange>
      </w:pPr>
      <w:r w:rsidRPr="009D2D6D">
        <w:rPr>
          <w:rFonts w:asciiTheme="majorHAnsi" w:hAnsiTheme="majorHAnsi" w:cstheme="majorHAnsi"/>
          <w:color w:val="212529"/>
          <w:sz w:val="26"/>
          <w:szCs w:val="26"/>
        </w:rPr>
        <w:t>Lúc này phần reco</w:t>
      </w:r>
      <w:ins w:id="329" w:author="kiemlongJr" w:date="2023-09-26T21:52:00Z">
        <w:r w:rsidR="008565D0" w:rsidRPr="009D2D6D">
          <w:rPr>
            <w:rFonts w:asciiTheme="majorHAnsi" w:hAnsiTheme="majorHAnsi" w:cstheme="majorHAnsi"/>
            <w:color w:val="212529"/>
            <w:sz w:val="26"/>
            <w:szCs w:val="26"/>
            <w:lang w:val="en-US"/>
          </w:rPr>
          <w:t>r</w:t>
        </w:r>
      </w:ins>
      <w:r w:rsidRPr="009D2D6D">
        <w:rPr>
          <w:rFonts w:asciiTheme="majorHAnsi" w:hAnsiTheme="majorHAnsi" w:cstheme="majorHAnsi"/>
          <w:color w:val="212529"/>
          <w:sz w:val="26"/>
          <w:szCs w:val="26"/>
        </w:rPr>
        <w:t>ding đã tự động bật khi ta gắn link thành công</w:t>
      </w:r>
    </w:p>
    <w:p w14:paraId="5BC6C1D1" w14:textId="402E8116" w:rsidR="00071787" w:rsidRPr="009D2D6D" w:rsidRDefault="005B0F62" w:rsidP="009D2D6D">
      <w:pPr>
        <w:pStyle w:val="NormalWeb"/>
        <w:shd w:val="clear" w:color="auto" w:fill="FFFFFF"/>
        <w:tabs>
          <w:tab w:val="left" w:pos="283"/>
        </w:tabs>
        <w:spacing w:before="0" w:beforeAutospacing="0" w:after="0" w:afterAutospacing="0" w:line="360" w:lineRule="auto"/>
        <w:jc w:val="center"/>
        <w:rPr>
          <w:rFonts w:asciiTheme="majorHAnsi" w:hAnsiTheme="majorHAnsi" w:cstheme="majorHAnsi"/>
          <w:color w:val="212529"/>
          <w:sz w:val="26"/>
          <w:szCs w:val="26"/>
        </w:rPr>
      </w:pPr>
      <w:r w:rsidRPr="009D2D6D">
        <w:rPr>
          <w:rFonts w:asciiTheme="majorHAnsi" w:hAnsiTheme="majorHAnsi" w:cstheme="majorHAnsi"/>
          <w:noProof/>
          <w:color w:val="212529"/>
          <w:sz w:val="26"/>
          <w:szCs w:val="26"/>
          <w:lang w:val="en-US"/>
        </w:rPr>
        <w:lastRenderedPageBreak/>
        <mc:AlternateContent>
          <mc:Choice Requires="wps">
            <w:drawing>
              <wp:anchor distT="0" distB="0" distL="114300" distR="114300" simplePos="0" relativeHeight="251665408" behindDoc="0" locked="0" layoutInCell="1" allowOverlap="1" wp14:anchorId="7C88B89F" wp14:editId="06411504">
                <wp:simplePos x="0" y="0"/>
                <wp:positionH relativeFrom="margin">
                  <wp:posOffset>5082794</wp:posOffset>
                </wp:positionH>
                <wp:positionV relativeFrom="paragraph">
                  <wp:posOffset>-224791</wp:posOffset>
                </wp:positionV>
                <wp:extent cx="772160" cy="314960"/>
                <wp:effectExtent l="0" t="19050" r="46990" b="27940"/>
                <wp:wrapNone/>
                <wp:docPr id="27" name="Arrow: Right 27"/>
                <wp:cNvGraphicFramePr/>
                <a:graphic xmlns:a="http://schemas.openxmlformats.org/drawingml/2006/main">
                  <a:graphicData uri="http://schemas.microsoft.com/office/word/2010/wordprocessingShape">
                    <wps:wsp>
                      <wps:cNvSpPr/>
                      <wps:spPr>
                        <a:xfrm rot="5019733">
                          <a:off x="0" y="0"/>
                          <a:ext cx="772160" cy="31496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ABFECD9" id="Arrow: Right 27" o:spid="_x0000_s1026" type="#_x0000_t13" style="position:absolute;margin-left:400.2pt;margin-top:-17.7pt;width:60.8pt;height:24.8pt;rotation:5482887fd;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" adj="17195" fillcolor="red" strokecolor="#1f3763 [1604]" strokeweight="1pt">
                <w10:wrap anchorx="margin"/>
              </v:shape>
            </w:pict>
          </mc:Fallback>
        </mc:AlternateContent>
      </w:r>
      <w:r w:rsidR="004913B5" w:rsidRPr="009D2D6D">
        <w:rPr>
          <w:rFonts w:asciiTheme="majorHAnsi" w:hAnsiTheme="majorHAnsi" w:cstheme="majorHAnsi"/>
          <w:noProof/>
          <w:color w:val="212529"/>
          <w:sz w:val="26"/>
          <w:szCs w:val="26"/>
          <w:lang w:val="en-US"/>
        </w:rPr>
        <w:drawing>
          <wp:inline distT="0" distB="0" distL="0" distR="0" wp14:anchorId="7F1850A4" wp14:editId="7A006116">
            <wp:extent cx="5505450" cy="4552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4552950"/>
                    </a:xfrm>
                    <a:prstGeom prst="rect">
                      <a:avLst/>
                    </a:prstGeom>
                  </pic:spPr>
                </pic:pic>
              </a:graphicData>
            </a:graphic>
          </wp:inline>
        </w:drawing>
      </w:r>
    </w:p>
    <w:p w14:paraId="01016455" w14:textId="03F9D131" w:rsidR="000A7F67" w:rsidRPr="009D2D6D" w:rsidRDefault="000A7F67" w:rsidP="009D2D6D">
      <w:pPr>
        <w:pStyle w:val="NormalWeb"/>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 xml:space="preserve">Ta click vào phần nhập email rồi nhập thông tin có tên là </w:t>
      </w:r>
      <w:hyperlink r:id="rId24" w:history="1">
        <w:r w:rsidRPr="009D2D6D">
          <w:rPr>
            <w:rStyle w:val="Hyperlink"/>
            <w:rFonts w:asciiTheme="majorHAnsi" w:hAnsiTheme="majorHAnsi" w:cstheme="majorHAnsi"/>
            <w:color w:val="000000" w:themeColor="text1"/>
            <w:sz w:val="26"/>
            <w:szCs w:val="26"/>
            <w:u w:val="none"/>
          </w:rPr>
          <w:t>long123@gmail.com</w:t>
        </w:r>
      </w:hyperlink>
    </w:p>
    <w:p w14:paraId="422CB4C6" w14:textId="134CFC91" w:rsidR="000A7F67" w:rsidRPr="009D2D6D" w:rsidRDefault="000A7F67" w:rsidP="009D2D6D">
      <w:pPr>
        <w:pStyle w:val="NormalWeb"/>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Phần Selenium sẽ bắt những sự kiện ta đã làm, Selenium đã bắt sự kiện click vào đăng nhập email rồi nhập email là long123@gmail.com</w:t>
      </w:r>
    </w:p>
    <w:p w14:paraId="7E40BE17" w14:textId="0CE9C616" w:rsidR="00071787" w:rsidRPr="009D2D6D" w:rsidRDefault="000A7F67" w:rsidP="009D2D6D">
      <w:pPr>
        <w:pStyle w:val="NormalWeb"/>
        <w:shd w:val="clear" w:color="auto" w:fill="FFFFFF"/>
        <w:tabs>
          <w:tab w:val="left" w:pos="283"/>
        </w:tabs>
        <w:spacing w:before="0" w:beforeAutospacing="0" w:after="0" w:afterAutospacing="0" w:line="360" w:lineRule="auto"/>
        <w:jc w:val="center"/>
        <w:rPr>
          <w:rFonts w:asciiTheme="majorHAnsi" w:hAnsiTheme="majorHAnsi" w:cstheme="majorHAnsi"/>
          <w:color w:val="212529"/>
          <w:sz w:val="26"/>
          <w:szCs w:val="26"/>
        </w:rPr>
      </w:pPr>
      <w:r w:rsidRPr="009D2D6D">
        <w:rPr>
          <w:rFonts w:asciiTheme="majorHAnsi" w:hAnsiTheme="majorHAnsi" w:cstheme="majorHAnsi"/>
          <w:noProof/>
          <w:sz w:val="26"/>
          <w:szCs w:val="26"/>
          <w:lang w:val="en-US"/>
        </w:rPr>
        <mc:AlternateContent>
          <mc:Choice Requires="wps">
            <w:drawing>
              <wp:anchor distT="0" distB="0" distL="114300" distR="114300" simplePos="0" relativeHeight="251670528" behindDoc="0" locked="0" layoutInCell="1" allowOverlap="1" wp14:anchorId="7F60FAF4" wp14:editId="33B2F68C">
                <wp:simplePos x="0" y="0"/>
                <wp:positionH relativeFrom="column">
                  <wp:posOffset>583848</wp:posOffset>
                </wp:positionH>
                <wp:positionV relativeFrom="paragraph">
                  <wp:posOffset>807084</wp:posOffset>
                </wp:positionV>
                <wp:extent cx="485422" cy="265289"/>
                <wp:effectExtent l="38100" t="19050" r="0" b="40005"/>
                <wp:wrapNone/>
                <wp:docPr id="32" name="Arrow: Right 32"/>
                <wp:cNvGraphicFramePr/>
                <a:graphic xmlns:a="http://schemas.openxmlformats.org/drawingml/2006/main">
                  <a:graphicData uri="http://schemas.microsoft.com/office/word/2010/wordprocessingShape">
                    <wps:wsp>
                      <wps:cNvSpPr/>
                      <wps:spPr>
                        <a:xfrm rot="650702">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58A7464" id="Arrow: Right 32" o:spid="_x0000_s1026" type="#_x0000_t13" style="position:absolute;margin-left:45.95pt;margin-top:63.55pt;width:38.2pt;height:20.9pt;rotation:710740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" adj="15698" fillcolor="red" strokecolor="#1f3763 [1604]" strokeweight="1pt"/>
            </w:pict>
          </mc:Fallback>
        </mc:AlternateContent>
      </w:r>
      <w:r w:rsidRPr="009D2D6D">
        <w:rPr>
          <w:rFonts w:asciiTheme="majorHAnsi" w:hAnsiTheme="majorHAnsi" w:cstheme="majorHAnsi"/>
          <w:noProof/>
          <w:sz w:val="26"/>
          <w:szCs w:val="26"/>
          <w:lang w:val="en-US"/>
        </w:rPr>
        <mc:AlternateContent>
          <mc:Choice Requires="wps">
            <w:drawing>
              <wp:anchor distT="0" distB="0" distL="114300" distR="114300" simplePos="0" relativeHeight="251668480" behindDoc="0" locked="0" layoutInCell="1" allowOverlap="1" wp14:anchorId="47F53320" wp14:editId="25D98A8B">
                <wp:simplePos x="0" y="0"/>
                <wp:positionH relativeFrom="column">
                  <wp:posOffset>2553583</wp:posOffset>
                </wp:positionH>
                <wp:positionV relativeFrom="paragraph">
                  <wp:posOffset>639973</wp:posOffset>
                </wp:positionV>
                <wp:extent cx="485422" cy="265289"/>
                <wp:effectExtent l="53022" t="23178" r="25083" b="6032"/>
                <wp:wrapNone/>
                <wp:docPr id="31" name="Arrow: Right 31"/>
                <wp:cNvGraphicFramePr/>
                <a:graphic xmlns:a="http://schemas.openxmlformats.org/drawingml/2006/main">
                  <a:graphicData uri="http://schemas.microsoft.com/office/word/2010/wordprocessingShape">
                    <wps:wsp>
                      <wps:cNvSpPr/>
                      <wps:spPr>
                        <a:xfrm rot="6544052">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D40D7BD" id="Arrow: Right 31" o:spid="_x0000_s1026" type="#_x0000_t13" style="position:absolute;margin-left:201.05pt;margin-top:50.4pt;width:38.2pt;height:20.9pt;rotation:7147850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" adj="15698" fillcolor="red" strokecolor="#1f3763 [1604]" strokeweight="1pt"/>
            </w:pict>
          </mc:Fallback>
        </mc:AlternateContent>
      </w:r>
      <w:r w:rsidRPr="009D2D6D">
        <w:rPr>
          <w:rFonts w:asciiTheme="majorHAnsi" w:hAnsiTheme="majorHAnsi" w:cstheme="majorHAnsi"/>
          <w:noProof/>
          <w:sz w:val="26"/>
          <w:szCs w:val="26"/>
          <w:lang w:val="en-US"/>
        </w:rPr>
        <mc:AlternateContent>
          <mc:Choice Requires="wps">
            <w:drawing>
              <wp:anchor distT="0" distB="0" distL="114300" distR="114300" simplePos="0" relativeHeight="251666432" behindDoc="0" locked="0" layoutInCell="1" allowOverlap="1" wp14:anchorId="2EC393DE" wp14:editId="1A17C7C2">
                <wp:simplePos x="0" y="0"/>
                <wp:positionH relativeFrom="column">
                  <wp:posOffset>3350261</wp:posOffset>
                </wp:positionH>
                <wp:positionV relativeFrom="paragraph">
                  <wp:posOffset>1741098</wp:posOffset>
                </wp:positionV>
                <wp:extent cx="485422" cy="265289"/>
                <wp:effectExtent l="38100" t="38100" r="0" b="59055"/>
                <wp:wrapNone/>
                <wp:docPr id="30" name="Arrow: Right 30"/>
                <wp:cNvGraphicFramePr/>
                <a:graphic xmlns:a="http://schemas.openxmlformats.org/drawingml/2006/main">
                  <a:graphicData uri="http://schemas.microsoft.com/office/word/2010/wordprocessingShape">
                    <wps:wsp>
                      <wps:cNvSpPr/>
                      <wps:spPr>
                        <a:xfrm rot="1124387">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45F899C" id="Arrow: Right 30" o:spid="_x0000_s1026" type="#_x0000_t13" style="position:absolute;margin-left:263.8pt;margin-top:137.1pt;width:38.2pt;height:20.9pt;rotation:1228130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" adj="15698" fillcolor="red" strokecolor="#1f3763 [1604]" strokeweight="1pt"/>
            </w:pict>
          </mc:Fallback>
        </mc:AlternateContent>
      </w:r>
      <w:r w:rsidRPr="009D2D6D">
        <w:rPr>
          <w:rFonts w:asciiTheme="majorHAnsi" w:hAnsiTheme="majorHAnsi" w:cstheme="majorHAnsi"/>
          <w:noProof/>
          <w:sz w:val="26"/>
          <w:szCs w:val="26"/>
          <w:lang w:val="en-US"/>
        </w:rPr>
        <w:drawing>
          <wp:inline distT="0" distB="0" distL="0" distR="0" wp14:anchorId="0A186820" wp14:editId="7A816097">
            <wp:extent cx="5539740" cy="32397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9740" cy="3239770"/>
                    </a:xfrm>
                    <a:prstGeom prst="rect">
                      <a:avLst/>
                    </a:prstGeom>
                  </pic:spPr>
                </pic:pic>
              </a:graphicData>
            </a:graphic>
          </wp:inline>
        </w:drawing>
      </w:r>
    </w:p>
    <w:p w14:paraId="0F11C3E9" w14:textId="64FA9417" w:rsidR="00071787" w:rsidRPr="009D2D6D" w:rsidRDefault="000A7F67">
      <w:pPr>
        <w:pStyle w:val="NormalWeb"/>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Change w:id="330" w:author="Admin" w:date="2023-10-02T18:23:00Z">
          <w:pPr>
            <w:pStyle w:val="NormalWeb"/>
            <w:shd w:val="clear" w:color="auto" w:fill="FFFFFF"/>
            <w:spacing w:before="0" w:beforeAutospacing="0" w:line="360" w:lineRule="auto"/>
            <w:ind w:firstLine="113"/>
          </w:pPr>
        </w:pPrChange>
      </w:pPr>
      <w:del w:id="331" w:author="Admin" w:date="2023-10-02T18:23:00Z">
        <w:r w:rsidRPr="009D2D6D" w:rsidDel="00B87033">
          <w:rPr>
            <w:rFonts w:asciiTheme="majorHAnsi" w:hAnsiTheme="majorHAnsi" w:cstheme="majorHAnsi"/>
            <w:color w:val="212529"/>
            <w:sz w:val="26"/>
            <w:szCs w:val="26"/>
          </w:rPr>
          <w:lastRenderedPageBreak/>
          <w:delText>-</w:delText>
        </w:r>
      </w:del>
      <w:r w:rsidRPr="009D2D6D">
        <w:rPr>
          <w:rFonts w:asciiTheme="majorHAnsi" w:hAnsiTheme="majorHAnsi" w:cstheme="majorHAnsi"/>
          <w:color w:val="212529"/>
          <w:sz w:val="26"/>
          <w:szCs w:val="26"/>
        </w:rPr>
        <w:t>Tiếp theo ta click vào phần nhập mật khẩu rồi nhập mật khẩu là 123456</w:t>
      </w:r>
    </w:p>
    <w:p w14:paraId="187C2AB6" w14:textId="4EBAAE57" w:rsidR="000A7F67" w:rsidRPr="009D2D6D" w:rsidRDefault="000A7F67" w:rsidP="009D2D6D">
      <w:pPr>
        <w:pStyle w:val="NormalWeb"/>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Phần Selenium sẽ bắt những sự kiện ta đã làm, Selenium đã bắt sự kiện click vào nhập mật khẩu rồi nhập mật khẩu là 123456</w:t>
      </w:r>
    </w:p>
    <w:p w14:paraId="65773A0F" w14:textId="7610D7CD" w:rsidR="000A7F67" w:rsidRPr="009D2D6D" w:rsidRDefault="00361F64" w:rsidP="009D2D6D">
      <w:pPr>
        <w:pStyle w:val="NormalWeb"/>
        <w:shd w:val="clear" w:color="auto" w:fill="FFFFFF"/>
        <w:tabs>
          <w:tab w:val="left" w:pos="283"/>
        </w:tabs>
        <w:spacing w:before="0" w:beforeAutospacing="0" w:after="0" w:afterAutospacing="0" w:line="360" w:lineRule="auto"/>
        <w:jc w:val="center"/>
        <w:rPr>
          <w:rFonts w:asciiTheme="majorHAnsi" w:hAnsiTheme="majorHAnsi" w:cstheme="majorHAnsi"/>
          <w:color w:val="212529"/>
          <w:sz w:val="26"/>
          <w:szCs w:val="26"/>
        </w:rPr>
      </w:pPr>
      <w:r w:rsidRPr="009D2D6D">
        <w:rPr>
          <w:rFonts w:asciiTheme="majorHAnsi" w:hAnsiTheme="majorHAnsi" w:cstheme="majorHAnsi"/>
          <w:noProof/>
          <w:sz w:val="26"/>
          <w:szCs w:val="26"/>
          <w:lang w:val="en-US"/>
        </w:rPr>
        <mc:AlternateContent>
          <mc:Choice Requires="wps">
            <w:drawing>
              <wp:anchor distT="0" distB="0" distL="114300" distR="114300" simplePos="0" relativeHeight="251672576" behindDoc="0" locked="0" layoutInCell="1" allowOverlap="1" wp14:anchorId="2BB25880" wp14:editId="09CC9262">
                <wp:simplePos x="0" y="0"/>
                <wp:positionH relativeFrom="margin">
                  <wp:posOffset>3360363</wp:posOffset>
                </wp:positionH>
                <wp:positionV relativeFrom="paragraph">
                  <wp:posOffset>1647073</wp:posOffset>
                </wp:positionV>
                <wp:extent cx="485422" cy="265289"/>
                <wp:effectExtent l="38100" t="38100" r="0" b="59055"/>
                <wp:wrapNone/>
                <wp:docPr id="36" name="Arrow: Right 36"/>
                <wp:cNvGraphicFramePr/>
                <a:graphic xmlns:a="http://schemas.openxmlformats.org/drawingml/2006/main">
                  <a:graphicData uri="http://schemas.microsoft.com/office/word/2010/wordprocessingShape">
                    <wps:wsp>
                      <wps:cNvSpPr/>
                      <wps:spPr>
                        <a:xfrm rot="1124387">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97830CC" id="Arrow: Right 36" o:spid="_x0000_s1026" type="#_x0000_t13" style="position:absolute;margin-left:264.6pt;margin-top:129.7pt;width:38.2pt;height:20.9pt;rotation:1228130fd;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" adj="15698" fillcolor="red" strokecolor="#1f3763 [1604]" strokeweight="1pt">
                <w10:wrap anchorx="margin"/>
              </v:shape>
            </w:pict>
          </mc:Fallback>
        </mc:AlternateContent>
      </w:r>
      <w:r w:rsidRPr="009D2D6D">
        <w:rPr>
          <w:rFonts w:asciiTheme="majorHAnsi" w:hAnsiTheme="majorHAnsi" w:cstheme="majorHAnsi"/>
          <w:noProof/>
          <w:sz w:val="26"/>
          <w:szCs w:val="26"/>
          <w:lang w:val="en-US"/>
        </w:rPr>
        <mc:AlternateContent>
          <mc:Choice Requires="wps">
            <w:drawing>
              <wp:anchor distT="0" distB="0" distL="114300" distR="114300" simplePos="0" relativeHeight="251676672" behindDoc="0" locked="0" layoutInCell="1" allowOverlap="1" wp14:anchorId="5C537F2C" wp14:editId="4EB8C8C1">
                <wp:simplePos x="0" y="0"/>
                <wp:positionH relativeFrom="column">
                  <wp:posOffset>619644</wp:posOffset>
                </wp:positionH>
                <wp:positionV relativeFrom="paragraph">
                  <wp:posOffset>896851</wp:posOffset>
                </wp:positionV>
                <wp:extent cx="485422" cy="265289"/>
                <wp:effectExtent l="38100" t="38100" r="0" b="59055"/>
                <wp:wrapNone/>
                <wp:docPr id="38" name="Arrow: Right 38"/>
                <wp:cNvGraphicFramePr/>
                <a:graphic xmlns:a="http://schemas.openxmlformats.org/drawingml/2006/main">
                  <a:graphicData uri="http://schemas.microsoft.com/office/word/2010/wordprocessingShape">
                    <wps:wsp>
                      <wps:cNvSpPr/>
                      <wps:spPr>
                        <a:xfrm rot="1124387">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18CEC07" id="Arrow: Right 38" o:spid="_x0000_s1026" type="#_x0000_t13" style="position:absolute;margin-left:48.8pt;margin-top:70.6pt;width:38.2pt;height:20.9pt;rotation:1228130fd;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" adj="15698" fillcolor="red" strokecolor="#1f3763 [1604]" strokeweight="1pt"/>
            </w:pict>
          </mc:Fallback>
        </mc:AlternateContent>
      </w:r>
      <w:r w:rsidR="000A7F67" w:rsidRPr="009D2D6D">
        <w:rPr>
          <w:rFonts w:asciiTheme="majorHAnsi" w:hAnsiTheme="majorHAnsi" w:cstheme="majorHAnsi"/>
          <w:noProof/>
          <w:sz w:val="26"/>
          <w:szCs w:val="26"/>
          <w:lang w:val="en-US"/>
        </w:rPr>
        <mc:AlternateContent>
          <mc:Choice Requires="wps">
            <w:drawing>
              <wp:anchor distT="0" distB="0" distL="114300" distR="114300" simplePos="0" relativeHeight="251674624" behindDoc="0" locked="0" layoutInCell="1" allowOverlap="1" wp14:anchorId="3151B36F" wp14:editId="3AF5CC33">
                <wp:simplePos x="0" y="0"/>
                <wp:positionH relativeFrom="column">
                  <wp:posOffset>2532773</wp:posOffset>
                </wp:positionH>
                <wp:positionV relativeFrom="paragraph">
                  <wp:posOffset>957338</wp:posOffset>
                </wp:positionV>
                <wp:extent cx="485422" cy="265289"/>
                <wp:effectExtent l="0" t="57150" r="29210" b="59055"/>
                <wp:wrapNone/>
                <wp:docPr id="37" name="Arrow: Right 37"/>
                <wp:cNvGraphicFramePr/>
                <a:graphic xmlns:a="http://schemas.openxmlformats.org/drawingml/2006/main">
                  <a:graphicData uri="http://schemas.microsoft.com/office/word/2010/wordprocessingShape">
                    <wps:wsp>
                      <wps:cNvSpPr/>
                      <wps:spPr>
                        <a:xfrm rot="9282141">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1F9E6B2" id="Arrow: Right 37" o:spid="_x0000_s1026" type="#_x0000_t13" style="position:absolute;margin-left:199.45pt;margin-top:75.4pt;width:38.2pt;height:20.9pt;rotation:10138573fd;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" adj="15698" fillcolor="red" strokecolor="#1f3763 [1604]" strokeweight="1pt"/>
            </w:pict>
          </mc:Fallback>
        </mc:AlternateContent>
      </w:r>
      <w:r w:rsidRPr="009D2D6D">
        <w:rPr>
          <w:rFonts w:asciiTheme="majorHAnsi" w:hAnsiTheme="majorHAnsi" w:cstheme="majorHAnsi"/>
          <w:noProof/>
          <w:sz w:val="26"/>
          <w:szCs w:val="26"/>
          <w:lang w:val="en-US"/>
        </w:rPr>
        <w:drawing>
          <wp:inline distT="0" distB="0" distL="0" distR="0" wp14:anchorId="28124BF0" wp14:editId="17D54EEB">
            <wp:extent cx="5524500" cy="3239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4500" cy="3239770"/>
                    </a:xfrm>
                    <a:prstGeom prst="rect">
                      <a:avLst/>
                    </a:prstGeom>
                  </pic:spPr>
                </pic:pic>
              </a:graphicData>
            </a:graphic>
          </wp:inline>
        </w:drawing>
      </w:r>
    </w:p>
    <w:p w14:paraId="2E2C5D3D" w14:textId="6DA1518E" w:rsidR="00361F64" w:rsidRPr="009D2D6D" w:rsidRDefault="000A7F67" w:rsidP="009D2D6D">
      <w:pPr>
        <w:pStyle w:val="NormalWeb"/>
        <w:keepNext/>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Sau đó ta ấn nút đăng nh</w:t>
      </w:r>
      <w:r w:rsidR="00361F64" w:rsidRPr="009D2D6D">
        <w:rPr>
          <w:rFonts w:asciiTheme="majorHAnsi" w:hAnsiTheme="majorHAnsi" w:cstheme="majorHAnsi"/>
          <w:color w:val="212529"/>
          <w:sz w:val="26"/>
          <w:szCs w:val="26"/>
        </w:rPr>
        <w:t>ập</w:t>
      </w:r>
    </w:p>
    <w:p w14:paraId="60C2B84F" w14:textId="7321FB1C" w:rsidR="00361F64" w:rsidRPr="009D2D6D" w:rsidRDefault="00361F64" w:rsidP="009D2D6D">
      <w:pPr>
        <w:pStyle w:val="NormalWeb"/>
        <w:numPr>
          <w:ilvl w:val="0"/>
          <w:numId w:val="4"/>
        </w:numPr>
        <w:shd w:val="clear" w:color="auto" w:fill="FFFFFF"/>
        <w:tabs>
          <w:tab w:val="left" w:pos="992"/>
        </w:tabs>
        <w:spacing w:before="0" w:beforeAutospacing="0" w:after="0" w:afterAutospacing="0" w:line="360" w:lineRule="auto"/>
        <w:ind w:left="0" w:firstLine="720"/>
        <w:jc w:val="both"/>
        <w:rPr>
          <w:rFonts w:asciiTheme="majorHAnsi" w:hAnsiTheme="majorHAnsi" w:cstheme="majorHAnsi"/>
          <w:color w:val="212529"/>
          <w:sz w:val="26"/>
          <w:szCs w:val="26"/>
        </w:rPr>
      </w:pPr>
      <w:r w:rsidRPr="009D2D6D">
        <w:rPr>
          <w:rFonts w:asciiTheme="majorHAnsi" w:hAnsiTheme="majorHAnsi" w:cstheme="majorHAnsi"/>
          <w:color w:val="212529"/>
          <w:sz w:val="26"/>
          <w:szCs w:val="26"/>
        </w:rPr>
        <w:t>Sẽ hiện ra thông báo rằng thông tin đăng nhập không hợp lệ</w:t>
      </w:r>
    </w:p>
    <w:p w14:paraId="28B08F74" w14:textId="7294EEAB" w:rsidR="000A7F67" w:rsidRPr="009D2D6D" w:rsidRDefault="00361F64" w:rsidP="009D2D6D">
      <w:pPr>
        <w:pStyle w:val="NormalWeb"/>
        <w:shd w:val="clear" w:color="auto" w:fill="FFFFFF"/>
        <w:tabs>
          <w:tab w:val="left" w:pos="283"/>
        </w:tabs>
        <w:spacing w:before="0" w:beforeAutospacing="0" w:after="0" w:afterAutospacing="0" w:line="360" w:lineRule="auto"/>
        <w:jc w:val="center"/>
        <w:rPr>
          <w:rFonts w:asciiTheme="majorHAnsi" w:hAnsiTheme="majorHAnsi" w:cstheme="majorHAnsi"/>
          <w:color w:val="212529"/>
          <w:sz w:val="26"/>
          <w:szCs w:val="26"/>
        </w:rPr>
      </w:pPr>
      <w:r w:rsidRPr="009D2D6D">
        <w:rPr>
          <w:rFonts w:asciiTheme="majorHAnsi" w:hAnsiTheme="majorHAnsi" w:cstheme="majorHAnsi"/>
          <w:noProof/>
          <w:sz w:val="26"/>
          <w:szCs w:val="26"/>
          <w:lang w:val="en-US"/>
        </w:rPr>
        <mc:AlternateContent>
          <mc:Choice Requires="wps">
            <w:drawing>
              <wp:anchor distT="0" distB="0" distL="114300" distR="114300" simplePos="0" relativeHeight="251680768" behindDoc="0" locked="0" layoutInCell="1" allowOverlap="1" wp14:anchorId="79B04FD8" wp14:editId="6C299E9B">
                <wp:simplePos x="0" y="0"/>
                <wp:positionH relativeFrom="column">
                  <wp:posOffset>595803</wp:posOffset>
                </wp:positionH>
                <wp:positionV relativeFrom="paragraph">
                  <wp:posOffset>1272251</wp:posOffset>
                </wp:positionV>
                <wp:extent cx="485422" cy="265289"/>
                <wp:effectExtent l="38100" t="19050" r="0" b="59055"/>
                <wp:wrapNone/>
                <wp:docPr id="43" name="Arrow: Right 43"/>
                <wp:cNvGraphicFramePr/>
                <a:graphic xmlns:a="http://schemas.openxmlformats.org/drawingml/2006/main">
                  <a:graphicData uri="http://schemas.microsoft.com/office/word/2010/wordprocessingShape">
                    <wps:wsp>
                      <wps:cNvSpPr/>
                      <wps:spPr>
                        <a:xfrm rot="1038774">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9B2EF2D" id="Arrow: Right 43" o:spid="_x0000_s1026" type="#_x0000_t13" style="position:absolute;margin-left:46.9pt;margin-top:100.2pt;width:38.2pt;height:20.9pt;rotation:1134618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" adj="15698" fillcolor="red" strokecolor="#1f3763 [1604]" strokeweight="1pt"/>
            </w:pict>
          </mc:Fallback>
        </mc:AlternateContent>
      </w:r>
      <w:r w:rsidRPr="009D2D6D">
        <w:rPr>
          <w:rFonts w:asciiTheme="majorHAnsi" w:hAnsiTheme="majorHAnsi" w:cstheme="majorHAnsi"/>
          <w:noProof/>
          <w:sz w:val="26"/>
          <w:szCs w:val="26"/>
          <w:lang w:val="en-US"/>
        </w:rPr>
        <mc:AlternateContent>
          <mc:Choice Requires="wps">
            <w:drawing>
              <wp:anchor distT="0" distB="0" distL="114300" distR="114300" simplePos="0" relativeHeight="251678720" behindDoc="0" locked="0" layoutInCell="1" allowOverlap="1" wp14:anchorId="242388D3" wp14:editId="359FC8AC">
                <wp:simplePos x="0" y="0"/>
                <wp:positionH relativeFrom="column">
                  <wp:posOffset>4761231</wp:posOffset>
                </wp:positionH>
                <wp:positionV relativeFrom="paragraph">
                  <wp:posOffset>1351106</wp:posOffset>
                </wp:positionV>
                <wp:extent cx="485422" cy="265289"/>
                <wp:effectExtent l="0" t="57150" r="29210" b="59055"/>
                <wp:wrapNone/>
                <wp:docPr id="42" name="Arrow: Right 42"/>
                <wp:cNvGraphicFramePr/>
                <a:graphic xmlns:a="http://schemas.openxmlformats.org/drawingml/2006/main">
                  <a:graphicData uri="http://schemas.microsoft.com/office/word/2010/wordprocessingShape">
                    <wps:wsp>
                      <wps:cNvSpPr/>
                      <wps:spPr>
                        <a:xfrm rot="9282141">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FB1F90E" id="Arrow: Right 42" o:spid="_x0000_s1026" type="#_x0000_t13" style="position:absolute;margin-left:374.9pt;margin-top:106.4pt;width:38.2pt;height:20.9pt;rotation:10138573fd;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" adj="15698" fillcolor="red" strokecolor="#1f3763 [1604]" strokeweight="1pt"/>
            </w:pict>
          </mc:Fallback>
        </mc:AlternateContent>
      </w:r>
      <w:r w:rsidRPr="009D2D6D">
        <w:rPr>
          <w:rFonts w:asciiTheme="majorHAnsi" w:hAnsiTheme="majorHAnsi" w:cstheme="majorHAnsi"/>
          <w:noProof/>
          <w:sz w:val="26"/>
          <w:szCs w:val="26"/>
          <w:lang w:val="en-US"/>
        </w:rPr>
        <w:drawing>
          <wp:inline distT="0" distB="0" distL="0" distR="0" wp14:anchorId="45108A29" wp14:editId="49B09F1F">
            <wp:extent cx="5425440" cy="32397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5440" cy="3239770"/>
                    </a:xfrm>
                    <a:prstGeom prst="rect">
                      <a:avLst/>
                    </a:prstGeom>
                  </pic:spPr>
                </pic:pic>
              </a:graphicData>
            </a:graphic>
          </wp:inline>
        </w:drawing>
      </w:r>
    </w:p>
    <w:p w14:paraId="555000B1" w14:textId="0EA3DA10" w:rsidR="005818E6" w:rsidRPr="009D2D6D" w:rsidRDefault="00361F64">
      <w:pPr>
        <w:pStyle w:val="ListParagraph"/>
        <w:numPr>
          <w:ilvl w:val="0"/>
          <w:numId w:val="4"/>
        </w:numPr>
        <w:shd w:val="clear" w:color="auto" w:fill="FFFFFF"/>
        <w:tabs>
          <w:tab w:val="left" w:pos="992"/>
        </w:tabs>
        <w:spacing w:after="0" w:line="360" w:lineRule="auto"/>
        <w:ind w:left="0" w:firstLine="720"/>
        <w:jc w:val="both"/>
        <w:rPr>
          <w:rFonts w:asciiTheme="majorHAnsi" w:hAnsiTheme="majorHAnsi" w:cstheme="majorHAnsi"/>
          <w:color w:val="212529"/>
          <w:szCs w:val="26"/>
          <w:lang w:val="en-US"/>
        </w:rPr>
        <w:pPrChange w:id="332" w:author="Admin" w:date="2023-10-02T18:22:00Z">
          <w:pPr>
            <w:pStyle w:val="ListParagraph"/>
            <w:shd w:val="clear" w:color="auto" w:fill="FFFFFF"/>
            <w:spacing w:before="100" w:beforeAutospacing="1" w:after="100" w:afterAutospacing="1" w:line="360" w:lineRule="auto"/>
            <w:ind w:left="251"/>
          </w:pPr>
        </w:pPrChange>
      </w:pPr>
      <w:del w:id="333" w:author="Admin" w:date="2023-10-02T18:22:00Z">
        <w:r w:rsidRPr="009D2D6D" w:rsidDel="00B87033">
          <w:rPr>
            <w:rFonts w:asciiTheme="majorHAnsi" w:hAnsiTheme="majorHAnsi" w:cstheme="majorHAnsi"/>
            <w:color w:val="212529"/>
            <w:szCs w:val="26"/>
            <w:lang w:val="en-US"/>
          </w:rPr>
          <w:delText>-</w:delText>
        </w:r>
      </w:del>
      <w:r w:rsidRPr="009D2D6D">
        <w:rPr>
          <w:rFonts w:asciiTheme="majorHAnsi" w:hAnsiTheme="majorHAnsi" w:cstheme="majorHAnsi"/>
          <w:color w:val="212529"/>
          <w:szCs w:val="26"/>
          <w:lang w:val="en-US"/>
        </w:rPr>
        <w:t xml:space="preserve">Tiếp theo ta </w:t>
      </w:r>
      <w:r w:rsidR="00D96A30" w:rsidRPr="009D2D6D">
        <w:rPr>
          <w:rFonts w:asciiTheme="majorHAnsi" w:hAnsiTheme="majorHAnsi" w:cstheme="majorHAnsi"/>
          <w:color w:val="212529"/>
          <w:szCs w:val="26"/>
          <w:lang w:val="en-US"/>
        </w:rPr>
        <w:t>nhìn vào mục</w:t>
      </w:r>
      <w:r w:rsidRPr="009D2D6D">
        <w:rPr>
          <w:rFonts w:asciiTheme="majorHAnsi" w:hAnsiTheme="majorHAnsi" w:cstheme="majorHAnsi"/>
          <w:color w:val="212529"/>
          <w:szCs w:val="26"/>
          <w:lang w:val="en-US"/>
        </w:rPr>
        <w:t xml:space="preserve"> Command rồi ghi assert text (Dùng để xác minh dữ liệu có tồn tại hay không)</w:t>
      </w:r>
    </w:p>
    <w:p w14:paraId="6B76FEF0" w14:textId="4CEAB85D" w:rsidR="00D96A30" w:rsidRPr="009D2D6D" w:rsidRDefault="00D96A30" w:rsidP="009D2D6D">
      <w:pPr>
        <w:pStyle w:val="ListParagraph"/>
        <w:shd w:val="clear" w:color="auto" w:fill="FFFFFF"/>
        <w:tabs>
          <w:tab w:val="left" w:pos="283"/>
        </w:tabs>
        <w:spacing w:after="0" w:line="360" w:lineRule="auto"/>
        <w:ind w:left="0"/>
        <w:jc w:val="center"/>
        <w:rPr>
          <w:rFonts w:asciiTheme="majorHAnsi" w:hAnsiTheme="majorHAnsi" w:cstheme="majorHAnsi"/>
          <w:color w:val="212529"/>
          <w:szCs w:val="26"/>
          <w:lang w:val="en-US"/>
        </w:rPr>
      </w:pPr>
      <w:r w:rsidRPr="009D2D6D">
        <w:rPr>
          <w:rFonts w:asciiTheme="majorHAnsi" w:hAnsiTheme="majorHAnsi" w:cstheme="majorHAnsi"/>
          <w:noProof/>
          <w:szCs w:val="26"/>
          <w:lang w:val="en-US"/>
        </w:rPr>
        <w:lastRenderedPageBreak/>
        <mc:AlternateContent>
          <mc:Choice Requires="wps">
            <w:drawing>
              <wp:anchor distT="0" distB="0" distL="114300" distR="114300" simplePos="0" relativeHeight="251684864" behindDoc="0" locked="0" layoutInCell="1" allowOverlap="1" wp14:anchorId="63AFA811" wp14:editId="6E26DCC5">
                <wp:simplePos x="0" y="0"/>
                <wp:positionH relativeFrom="page">
                  <wp:posOffset>2507298</wp:posOffset>
                </wp:positionH>
                <wp:positionV relativeFrom="paragraph">
                  <wp:posOffset>1663845</wp:posOffset>
                </wp:positionV>
                <wp:extent cx="485422" cy="265289"/>
                <wp:effectExtent l="53022" t="4128" r="101283" b="0"/>
                <wp:wrapNone/>
                <wp:docPr id="47" name="Arrow: Right 47"/>
                <wp:cNvGraphicFramePr/>
                <a:graphic xmlns:a="http://schemas.openxmlformats.org/drawingml/2006/main">
                  <a:graphicData uri="http://schemas.microsoft.com/office/word/2010/wordprocessingShape">
                    <wps:wsp>
                      <wps:cNvSpPr/>
                      <wps:spPr>
                        <a:xfrm rot="7987557">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B6F007F" id="Arrow: Right 47" o:spid="_x0000_s1026" type="#_x0000_t13" style="position:absolute;margin-left:197.45pt;margin-top:131pt;width:38.2pt;height:20.9pt;rotation:8724542fd;z-index:2516848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" adj="15698" fillcolor="red" strokecolor="#1f3763 [1604]" strokeweight="1pt">
                <w10:wrap anchorx="page"/>
              </v:shape>
            </w:pict>
          </mc:Fallback>
        </mc:AlternateContent>
      </w:r>
      <w:r w:rsidRPr="009D2D6D">
        <w:rPr>
          <w:rFonts w:asciiTheme="majorHAnsi" w:hAnsiTheme="majorHAnsi" w:cstheme="majorHAnsi"/>
          <w:noProof/>
          <w:szCs w:val="26"/>
          <w:lang w:val="en-US"/>
        </w:rPr>
        <mc:AlternateContent>
          <mc:Choice Requires="wps">
            <w:drawing>
              <wp:anchor distT="0" distB="0" distL="114300" distR="114300" simplePos="0" relativeHeight="251682816" behindDoc="0" locked="0" layoutInCell="1" allowOverlap="1" wp14:anchorId="44F261EA" wp14:editId="7C66A777">
                <wp:simplePos x="0" y="0"/>
                <wp:positionH relativeFrom="page">
                  <wp:posOffset>1435100</wp:posOffset>
                </wp:positionH>
                <wp:positionV relativeFrom="paragraph">
                  <wp:posOffset>1658389</wp:posOffset>
                </wp:positionV>
                <wp:extent cx="485422" cy="265289"/>
                <wp:effectExtent l="19050" t="76200" r="0" b="59055"/>
                <wp:wrapNone/>
                <wp:docPr id="45" name="Arrow: Right 45"/>
                <wp:cNvGraphicFramePr/>
                <a:graphic xmlns:a="http://schemas.openxmlformats.org/drawingml/2006/main">
                  <a:graphicData uri="http://schemas.microsoft.com/office/word/2010/wordprocessingShape">
                    <wps:wsp>
                      <wps:cNvSpPr/>
                      <wps:spPr>
                        <a:xfrm rot="2092525">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E4A4567" id="Arrow: Right 45" o:spid="_x0000_s1026" type="#_x0000_t13" style="position:absolute;margin-left:113pt;margin-top:130.6pt;width:38.2pt;height:20.9pt;rotation:2285595fd;z-index:2516828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" adj="15698" fillcolor="red" strokecolor="#1f3763 [1604]" strokeweight="1pt">
                <w10:wrap anchorx="page"/>
              </v:shape>
            </w:pict>
          </mc:Fallback>
        </mc:AlternateContent>
      </w:r>
      <w:r w:rsidRPr="009D2D6D">
        <w:rPr>
          <w:rFonts w:asciiTheme="majorHAnsi" w:hAnsiTheme="majorHAnsi" w:cstheme="majorHAnsi"/>
          <w:noProof/>
          <w:szCs w:val="26"/>
          <w:lang w:val="en-US"/>
        </w:rPr>
        <w:drawing>
          <wp:inline distT="0" distB="0" distL="0" distR="0" wp14:anchorId="5A3E24CA" wp14:editId="5AB6E9C1">
            <wp:extent cx="5615940" cy="323977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5940" cy="3239770"/>
                    </a:xfrm>
                    <a:prstGeom prst="rect">
                      <a:avLst/>
                    </a:prstGeom>
                  </pic:spPr>
                </pic:pic>
              </a:graphicData>
            </a:graphic>
          </wp:inline>
        </w:drawing>
      </w:r>
    </w:p>
    <w:p w14:paraId="79FC343F" w14:textId="5B6D42BB" w:rsidR="00D96A30" w:rsidRPr="009D2D6D" w:rsidRDefault="00D96A30" w:rsidP="0004552B">
      <w:pPr>
        <w:pStyle w:val="ListParagraph"/>
        <w:shd w:val="clear" w:color="auto" w:fill="FFFFFF"/>
        <w:spacing w:before="100" w:beforeAutospacing="1" w:after="100" w:afterAutospacing="1" w:line="360" w:lineRule="auto"/>
        <w:ind w:left="251"/>
        <w:rPr>
          <w:rFonts w:asciiTheme="majorHAnsi" w:hAnsiTheme="majorHAnsi" w:cstheme="majorHAnsi"/>
          <w:color w:val="212529"/>
          <w:szCs w:val="26"/>
          <w:lang w:val="en-US"/>
        </w:rPr>
      </w:pPr>
    </w:p>
    <w:p w14:paraId="09A5E4DE" w14:textId="77777777" w:rsidR="00D96A30" w:rsidRPr="009D2D6D" w:rsidRDefault="00D96A30" w:rsidP="0004552B">
      <w:pPr>
        <w:pStyle w:val="ListParagraph"/>
        <w:shd w:val="clear" w:color="auto" w:fill="FFFFFF"/>
        <w:spacing w:before="100" w:beforeAutospacing="1" w:after="100" w:afterAutospacing="1" w:line="360" w:lineRule="auto"/>
        <w:ind w:left="251"/>
        <w:rPr>
          <w:rFonts w:asciiTheme="majorHAnsi" w:hAnsiTheme="majorHAnsi" w:cstheme="majorHAnsi"/>
          <w:color w:val="212529"/>
          <w:szCs w:val="26"/>
          <w:lang w:val="en-US"/>
        </w:rPr>
      </w:pPr>
    </w:p>
    <w:p w14:paraId="6F50E90D" w14:textId="0FE82679" w:rsidR="00361F64" w:rsidRPr="009D2D6D" w:rsidRDefault="00361F64">
      <w:pPr>
        <w:pStyle w:val="ListParagraph"/>
        <w:numPr>
          <w:ilvl w:val="0"/>
          <w:numId w:val="4"/>
        </w:numPr>
        <w:shd w:val="clear" w:color="auto" w:fill="FFFFFF"/>
        <w:spacing w:before="100" w:beforeAutospacing="1" w:after="100" w:afterAutospacing="1" w:line="360" w:lineRule="auto"/>
        <w:rPr>
          <w:rFonts w:asciiTheme="majorHAnsi" w:hAnsiTheme="majorHAnsi" w:cstheme="majorHAnsi"/>
          <w:color w:val="212529"/>
          <w:szCs w:val="26"/>
          <w:lang w:val="en-US"/>
        </w:rPr>
        <w:pPrChange w:id="334" w:author="Admin" w:date="2023-10-02T18:22:00Z">
          <w:pPr>
            <w:pStyle w:val="ListParagraph"/>
            <w:shd w:val="clear" w:color="auto" w:fill="FFFFFF"/>
            <w:spacing w:before="100" w:beforeAutospacing="1" w:after="100" w:afterAutospacing="1" w:line="360" w:lineRule="auto"/>
            <w:ind w:left="251"/>
          </w:pPr>
        </w:pPrChange>
      </w:pPr>
      <w:del w:id="335" w:author="Admin" w:date="2023-10-02T18:22:00Z">
        <w:r w:rsidRPr="009D2D6D" w:rsidDel="00B87033">
          <w:rPr>
            <w:rFonts w:asciiTheme="majorHAnsi" w:hAnsiTheme="majorHAnsi" w:cstheme="majorHAnsi"/>
            <w:color w:val="212529"/>
            <w:szCs w:val="26"/>
            <w:lang w:val="en-US"/>
          </w:rPr>
          <w:delText>-</w:delText>
        </w:r>
      </w:del>
      <w:r w:rsidR="00D96A30" w:rsidRPr="009D2D6D">
        <w:rPr>
          <w:rFonts w:asciiTheme="majorHAnsi" w:hAnsiTheme="majorHAnsi" w:cstheme="majorHAnsi"/>
          <w:color w:val="212529"/>
          <w:szCs w:val="26"/>
          <w:lang w:val="en-US"/>
        </w:rPr>
        <w:t>Tiếp ta chọn mục select target in page để lấy giá trị rồi bôi vào phần “Thông tin đăng nhập không hợp lệ”</w:t>
      </w:r>
    </w:p>
    <w:p w14:paraId="18D3B521" w14:textId="3BF6F256" w:rsidR="00D96A30" w:rsidRPr="009D2D6D" w:rsidRDefault="00D96A30" w:rsidP="0004552B">
      <w:pPr>
        <w:pStyle w:val="ListParagraph"/>
        <w:shd w:val="clear" w:color="auto" w:fill="FFFFFF"/>
        <w:spacing w:before="100" w:beforeAutospacing="1" w:after="100" w:afterAutospacing="1" w:line="360" w:lineRule="auto"/>
        <w:ind w:left="251"/>
        <w:rPr>
          <w:rFonts w:asciiTheme="majorHAnsi" w:hAnsiTheme="majorHAnsi" w:cstheme="majorHAnsi"/>
          <w:color w:val="212529"/>
          <w:szCs w:val="26"/>
          <w:lang w:val="en-US"/>
        </w:rPr>
      </w:pPr>
      <w:r w:rsidRPr="009D2D6D">
        <w:rPr>
          <w:rFonts w:asciiTheme="majorHAnsi" w:hAnsiTheme="majorHAnsi" w:cstheme="majorHAnsi"/>
          <w:noProof/>
          <w:szCs w:val="26"/>
          <w:lang w:val="en-US"/>
        </w:rPr>
        <mc:AlternateContent>
          <mc:Choice Requires="wps">
            <w:drawing>
              <wp:anchor distT="0" distB="0" distL="114300" distR="114300" simplePos="0" relativeHeight="251688960" behindDoc="0" locked="0" layoutInCell="1" allowOverlap="1" wp14:anchorId="25A3A87A" wp14:editId="0AA2CCEB">
                <wp:simplePos x="0" y="0"/>
                <wp:positionH relativeFrom="page">
                  <wp:posOffset>5785250</wp:posOffset>
                </wp:positionH>
                <wp:positionV relativeFrom="paragraph">
                  <wp:posOffset>1308458</wp:posOffset>
                </wp:positionV>
                <wp:extent cx="485422" cy="265289"/>
                <wp:effectExtent l="0" t="95250" r="10160" b="59055"/>
                <wp:wrapNone/>
                <wp:docPr id="50" name="Arrow: Right 50"/>
                <wp:cNvGraphicFramePr/>
                <a:graphic xmlns:a="http://schemas.openxmlformats.org/drawingml/2006/main">
                  <a:graphicData uri="http://schemas.microsoft.com/office/word/2010/wordprocessingShape">
                    <wps:wsp>
                      <wps:cNvSpPr/>
                      <wps:spPr>
                        <a:xfrm rot="8498038">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958D254" id="Arrow: Right 50" o:spid="_x0000_s1026" type="#_x0000_t13" style="position:absolute;margin-left:455.55pt;margin-top:103.05pt;width:38.2pt;height:20.9pt;rotation:9282124fd;z-index:2516889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" adj="15698" fillcolor="red" strokecolor="#1f3763 [1604]" strokeweight="1pt">
                <w10:wrap anchorx="page"/>
              </v:shape>
            </w:pict>
          </mc:Fallback>
        </mc:AlternateContent>
      </w:r>
      <w:r w:rsidRPr="009D2D6D">
        <w:rPr>
          <w:rFonts w:asciiTheme="majorHAnsi" w:hAnsiTheme="majorHAnsi" w:cstheme="majorHAnsi"/>
          <w:noProof/>
          <w:szCs w:val="26"/>
          <w:lang w:val="en-US"/>
        </w:rPr>
        <mc:AlternateContent>
          <mc:Choice Requires="wps">
            <w:drawing>
              <wp:anchor distT="0" distB="0" distL="114300" distR="114300" simplePos="0" relativeHeight="251686912" behindDoc="0" locked="0" layoutInCell="1" allowOverlap="1" wp14:anchorId="434D5301" wp14:editId="34B3E72A">
                <wp:simplePos x="0" y="0"/>
                <wp:positionH relativeFrom="page">
                  <wp:posOffset>3121117</wp:posOffset>
                </wp:positionH>
                <wp:positionV relativeFrom="paragraph">
                  <wp:posOffset>2260507</wp:posOffset>
                </wp:positionV>
                <wp:extent cx="485422" cy="265289"/>
                <wp:effectExtent l="91122" t="0" r="63183" b="6032"/>
                <wp:wrapNone/>
                <wp:docPr id="49" name="Arrow: Right 49"/>
                <wp:cNvGraphicFramePr/>
                <a:graphic xmlns:a="http://schemas.openxmlformats.org/drawingml/2006/main">
                  <a:graphicData uri="http://schemas.microsoft.com/office/word/2010/wordprocessingShape">
                    <wps:wsp>
                      <wps:cNvSpPr/>
                      <wps:spPr>
                        <a:xfrm rot="18680696">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19D77E3" id="Arrow: Right 49" o:spid="_x0000_s1026" type="#_x0000_t13" style="position:absolute;margin-left:245.75pt;margin-top:178pt;width:38.2pt;height:20.9pt;rotation:-3188658fd;z-index:2516869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" adj="15698" fillcolor="red" strokecolor="#1f3763 [1604]" strokeweight="1pt">
                <w10:wrap anchorx="page"/>
              </v:shape>
            </w:pict>
          </mc:Fallback>
        </mc:AlternateContent>
      </w:r>
      <w:r w:rsidRPr="009D2D6D">
        <w:rPr>
          <w:rFonts w:asciiTheme="majorHAnsi" w:hAnsiTheme="majorHAnsi" w:cstheme="majorHAnsi"/>
          <w:noProof/>
          <w:szCs w:val="26"/>
          <w:lang w:val="en-US"/>
        </w:rPr>
        <w:drawing>
          <wp:inline distT="0" distB="0" distL="0" distR="0" wp14:anchorId="761BCA7B" wp14:editId="64F6370C">
            <wp:extent cx="5539740" cy="32397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9740" cy="3239770"/>
                    </a:xfrm>
                    <a:prstGeom prst="rect">
                      <a:avLst/>
                    </a:prstGeom>
                  </pic:spPr>
                </pic:pic>
              </a:graphicData>
            </a:graphic>
          </wp:inline>
        </w:drawing>
      </w:r>
    </w:p>
    <w:p w14:paraId="121AD1EB" w14:textId="131079E9" w:rsidR="00D96A30" w:rsidRPr="009D2D6D" w:rsidRDefault="00D96A30" w:rsidP="0004552B">
      <w:pPr>
        <w:pStyle w:val="ListParagraph"/>
        <w:shd w:val="clear" w:color="auto" w:fill="FFFFFF"/>
        <w:spacing w:before="100" w:beforeAutospacing="1" w:after="100" w:afterAutospacing="1" w:line="360" w:lineRule="auto"/>
        <w:ind w:left="251"/>
        <w:rPr>
          <w:rFonts w:asciiTheme="majorHAnsi" w:hAnsiTheme="majorHAnsi" w:cstheme="majorHAnsi"/>
          <w:color w:val="212529"/>
          <w:szCs w:val="26"/>
          <w:lang w:val="en-US"/>
        </w:rPr>
      </w:pPr>
    </w:p>
    <w:p w14:paraId="158D5B52" w14:textId="0B43F0A4" w:rsidR="00D96A30" w:rsidRPr="009D2D6D" w:rsidRDefault="00D96A30">
      <w:pPr>
        <w:pStyle w:val="ListParagraph"/>
        <w:numPr>
          <w:ilvl w:val="0"/>
          <w:numId w:val="4"/>
        </w:numPr>
        <w:shd w:val="clear" w:color="auto" w:fill="FFFFFF"/>
        <w:tabs>
          <w:tab w:val="left" w:pos="992"/>
        </w:tabs>
        <w:spacing w:after="0" w:line="360" w:lineRule="auto"/>
        <w:ind w:left="0" w:firstLine="720"/>
        <w:jc w:val="both"/>
        <w:rPr>
          <w:rFonts w:asciiTheme="majorHAnsi" w:hAnsiTheme="majorHAnsi" w:cstheme="majorHAnsi"/>
          <w:color w:val="212529"/>
          <w:szCs w:val="26"/>
          <w:lang w:val="en-US"/>
        </w:rPr>
        <w:pPrChange w:id="336" w:author="Admin" w:date="2023-10-02T18:22:00Z">
          <w:pPr>
            <w:pStyle w:val="ListParagraph"/>
            <w:shd w:val="clear" w:color="auto" w:fill="FFFFFF"/>
            <w:spacing w:before="100" w:beforeAutospacing="1" w:after="100" w:afterAutospacing="1" w:line="360" w:lineRule="auto"/>
            <w:ind w:left="251"/>
          </w:pPr>
        </w:pPrChange>
      </w:pPr>
      <w:del w:id="337" w:author="Admin" w:date="2023-10-02T18:22:00Z">
        <w:r w:rsidRPr="009D2D6D" w:rsidDel="00B87033">
          <w:rPr>
            <w:rFonts w:asciiTheme="majorHAnsi" w:hAnsiTheme="majorHAnsi" w:cstheme="majorHAnsi"/>
            <w:color w:val="212529"/>
            <w:szCs w:val="26"/>
            <w:lang w:val="en-US"/>
          </w:rPr>
          <w:delText>-</w:delText>
        </w:r>
      </w:del>
      <w:r w:rsidRPr="009D2D6D">
        <w:rPr>
          <w:rFonts w:asciiTheme="majorHAnsi" w:hAnsiTheme="majorHAnsi" w:cstheme="majorHAnsi"/>
          <w:color w:val="212529"/>
          <w:szCs w:val="26"/>
          <w:lang w:val="en-US"/>
        </w:rPr>
        <w:t>Rồi ta nhập giá trị value của phần select target in page</w:t>
      </w:r>
    </w:p>
    <w:p w14:paraId="799D4840" w14:textId="23F76973" w:rsidR="00D96A30" w:rsidRPr="009D2D6D" w:rsidRDefault="00D96A30" w:rsidP="0004552B">
      <w:pPr>
        <w:pStyle w:val="ListParagraph"/>
        <w:shd w:val="clear" w:color="auto" w:fill="FFFFFF"/>
        <w:spacing w:before="100" w:beforeAutospacing="1" w:after="100" w:afterAutospacing="1" w:line="360" w:lineRule="auto"/>
        <w:ind w:left="251"/>
        <w:rPr>
          <w:rFonts w:asciiTheme="majorHAnsi" w:hAnsiTheme="majorHAnsi" w:cstheme="majorHAnsi"/>
          <w:b/>
          <w:bCs/>
          <w:color w:val="212529"/>
          <w:szCs w:val="26"/>
          <w:lang w:val="en-US"/>
        </w:rPr>
      </w:pPr>
      <w:r w:rsidRPr="009D2D6D">
        <w:rPr>
          <w:rFonts w:asciiTheme="majorHAnsi" w:hAnsiTheme="majorHAnsi" w:cstheme="majorHAnsi"/>
          <w:noProof/>
          <w:szCs w:val="26"/>
          <w:lang w:val="en-US"/>
        </w:rPr>
        <w:lastRenderedPageBreak/>
        <mc:AlternateContent>
          <mc:Choice Requires="wps">
            <w:drawing>
              <wp:anchor distT="0" distB="0" distL="114300" distR="114300" simplePos="0" relativeHeight="251691008" behindDoc="0" locked="0" layoutInCell="1" allowOverlap="1" wp14:anchorId="28AB697F" wp14:editId="107F0A66">
                <wp:simplePos x="0" y="0"/>
                <wp:positionH relativeFrom="page">
                  <wp:posOffset>3291861</wp:posOffset>
                </wp:positionH>
                <wp:positionV relativeFrom="paragraph">
                  <wp:posOffset>2246016</wp:posOffset>
                </wp:positionV>
                <wp:extent cx="485422" cy="265289"/>
                <wp:effectExtent l="0" t="57150" r="29210" b="40005"/>
                <wp:wrapNone/>
                <wp:docPr id="53" name="Arrow: Right 53"/>
                <wp:cNvGraphicFramePr/>
                <a:graphic xmlns:a="http://schemas.openxmlformats.org/drawingml/2006/main">
                  <a:graphicData uri="http://schemas.microsoft.com/office/word/2010/wordprocessingShape">
                    <wps:wsp>
                      <wps:cNvSpPr/>
                      <wps:spPr>
                        <a:xfrm rot="12192683">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A78BE9F" id="Arrow: Right 53" o:spid="_x0000_s1026" type="#_x0000_t13" style="position:absolute;margin-left:259.2pt;margin-top:176.85pt;width:38.2pt;height:20.9pt;rotation:-10275299fd;z-index:2516910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" adj="15698" fillcolor="red" strokecolor="#1f3763 [1604]" strokeweight="1pt">
                <w10:wrap anchorx="page"/>
              </v:shape>
            </w:pict>
          </mc:Fallback>
        </mc:AlternateContent>
      </w:r>
      <w:r w:rsidRPr="009D2D6D">
        <w:rPr>
          <w:rFonts w:asciiTheme="majorHAnsi" w:hAnsiTheme="majorHAnsi" w:cstheme="majorHAnsi"/>
          <w:noProof/>
          <w:szCs w:val="26"/>
          <w:lang w:val="en-US"/>
        </w:rPr>
        <w:drawing>
          <wp:inline distT="0" distB="0" distL="0" distR="0" wp14:anchorId="4663FA53" wp14:editId="4FCAB477">
            <wp:extent cx="5501640" cy="32397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40" cy="3239770"/>
                    </a:xfrm>
                    <a:prstGeom prst="rect">
                      <a:avLst/>
                    </a:prstGeom>
                  </pic:spPr>
                </pic:pic>
              </a:graphicData>
            </a:graphic>
          </wp:inline>
        </w:drawing>
      </w:r>
    </w:p>
    <w:p w14:paraId="1922D85D" w14:textId="776AF7A8" w:rsidR="00D96A30" w:rsidRPr="009D2D6D" w:rsidRDefault="00D96A30" w:rsidP="0004552B">
      <w:pPr>
        <w:pStyle w:val="ListParagraph"/>
        <w:shd w:val="clear" w:color="auto" w:fill="FFFFFF"/>
        <w:spacing w:before="100" w:beforeAutospacing="1" w:after="100" w:afterAutospacing="1" w:line="360" w:lineRule="auto"/>
        <w:ind w:left="251"/>
        <w:rPr>
          <w:rFonts w:asciiTheme="majorHAnsi" w:hAnsiTheme="majorHAnsi" w:cstheme="majorHAnsi"/>
          <w:b/>
          <w:bCs/>
          <w:color w:val="212529"/>
          <w:szCs w:val="26"/>
          <w:lang w:val="en-US"/>
        </w:rPr>
      </w:pPr>
    </w:p>
    <w:p w14:paraId="17637CC4" w14:textId="77777777" w:rsidR="009D2D6D" w:rsidRDefault="009D2D6D">
      <w:pPr>
        <w:spacing w:after="120" w:line="312" w:lineRule="auto"/>
        <w:jc w:val="both"/>
        <w:rPr>
          <w:rFonts w:asciiTheme="majorHAnsi" w:hAnsiTheme="majorHAnsi" w:cstheme="majorHAnsi"/>
          <w:b/>
          <w:bCs/>
          <w:color w:val="212529"/>
          <w:szCs w:val="26"/>
          <w:lang w:val="en-US"/>
        </w:rPr>
      </w:pPr>
      <w:r>
        <w:rPr>
          <w:rFonts w:asciiTheme="majorHAnsi" w:hAnsiTheme="majorHAnsi" w:cstheme="majorHAnsi"/>
          <w:b/>
          <w:bCs/>
          <w:color w:val="212529"/>
          <w:szCs w:val="26"/>
          <w:lang w:val="en-US"/>
        </w:rPr>
        <w:br w:type="page"/>
      </w:r>
    </w:p>
    <w:p w14:paraId="547A78DA" w14:textId="071DA584" w:rsidR="009D2D6D" w:rsidRDefault="00D96A30">
      <w:pPr>
        <w:pStyle w:val="ListParagraph"/>
        <w:numPr>
          <w:ilvl w:val="0"/>
          <w:numId w:val="4"/>
        </w:numPr>
        <w:shd w:val="clear" w:color="auto" w:fill="FFFFFF"/>
        <w:tabs>
          <w:tab w:val="left" w:pos="992"/>
        </w:tabs>
        <w:spacing w:after="0" w:line="360" w:lineRule="auto"/>
        <w:ind w:left="0" w:firstLine="720"/>
        <w:jc w:val="both"/>
        <w:rPr>
          <w:rFonts w:asciiTheme="majorHAnsi" w:hAnsiTheme="majorHAnsi" w:cstheme="majorHAnsi"/>
          <w:color w:val="212529"/>
          <w:szCs w:val="26"/>
          <w:lang w:val="en-US"/>
        </w:rPr>
        <w:pPrChange w:id="338" w:author="Admin" w:date="2023-10-02T18:23:00Z">
          <w:pPr>
            <w:pStyle w:val="ListParagraph"/>
            <w:shd w:val="clear" w:color="auto" w:fill="FFFFFF"/>
            <w:spacing w:before="100" w:beforeAutospacing="1" w:after="100" w:afterAutospacing="1" w:line="360" w:lineRule="auto"/>
            <w:ind w:left="251"/>
          </w:pPr>
        </w:pPrChange>
      </w:pPr>
      <w:r w:rsidRPr="009D2D6D">
        <w:rPr>
          <w:rFonts w:asciiTheme="majorHAnsi" w:hAnsiTheme="majorHAnsi" w:cstheme="majorHAnsi"/>
          <w:noProof/>
          <w:szCs w:val="26"/>
          <w:lang w:val="en-US"/>
        </w:rPr>
        <w:lastRenderedPageBreak/>
        <mc:AlternateContent>
          <mc:Choice Requires="wps">
            <w:drawing>
              <wp:anchor distT="0" distB="0" distL="114300" distR="114300" simplePos="0" relativeHeight="251693056" behindDoc="0" locked="0" layoutInCell="1" allowOverlap="1" wp14:anchorId="3243CDAC" wp14:editId="6DBD1A35">
                <wp:simplePos x="0" y="0"/>
                <wp:positionH relativeFrom="page">
                  <wp:posOffset>3627254</wp:posOffset>
                </wp:positionH>
                <wp:positionV relativeFrom="paragraph">
                  <wp:posOffset>717416</wp:posOffset>
                </wp:positionV>
                <wp:extent cx="485422" cy="265289"/>
                <wp:effectExtent l="91122" t="0" r="63183" b="6032"/>
                <wp:wrapNone/>
                <wp:docPr id="55" name="Arrow: Right 55"/>
                <wp:cNvGraphicFramePr/>
                <a:graphic xmlns:a="http://schemas.openxmlformats.org/drawingml/2006/main">
                  <a:graphicData uri="http://schemas.microsoft.com/office/word/2010/wordprocessingShape">
                    <wps:wsp>
                      <wps:cNvSpPr/>
                      <wps:spPr>
                        <a:xfrm rot="18487229">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85ED7EB" id="Arrow: Right 55" o:spid="_x0000_s1026" type="#_x0000_t13" style="position:absolute;margin-left:285.6pt;margin-top:56.5pt;width:38.2pt;height:20.9pt;rotation:-3399976fd;z-index:2516930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" adj="15698" fillcolor="red" strokecolor="#1f3763 [1604]" strokeweight="1pt">
                <w10:wrap anchorx="page"/>
              </v:shape>
            </w:pict>
          </mc:Fallback>
        </mc:AlternateContent>
      </w:r>
      <w:del w:id="339" w:author="Admin" w:date="2023-10-02T18:23:00Z">
        <w:r w:rsidRPr="009D2D6D" w:rsidDel="00B87033">
          <w:rPr>
            <w:rFonts w:asciiTheme="majorHAnsi" w:hAnsiTheme="majorHAnsi" w:cstheme="majorHAnsi"/>
            <w:b/>
            <w:bCs/>
            <w:color w:val="212529"/>
            <w:szCs w:val="26"/>
            <w:lang w:val="en-US"/>
          </w:rPr>
          <w:delText>-</w:delText>
        </w:r>
      </w:del>
      <w:r w:rsidRPr="009D2D6D">
        <w:rPr>
          <w:rFonts w:asciiTheme="majorHAnsi" w:hAnsiTheme="majorHAnsi" w:cstheme="majorHAnsi"/>
          <w:color w:val="212529"/>
          <w:szCs w:val="26"/>
          <w:lang w:val="en-US"/>
        </w:rPr>
        <w:t xml:space="preserve">Tiếp ta ấn nút Stop </w:t>
      </w:r>
      <w:del w:id="340" w:author="kiemlongJr" w:date="2023-09-26T21:52:00Z">
        <w:r w:rsidRPr="009D2D6D" w:rsidDel="008565D0">
          <w:rPr>
            <w:rFonts w:asciiTheme="majorHAnsi" w:hAnsiTheme="majorHAnsi" w:cstheme="majorHAnsi"/>
            <w:color w:val="212529"/>
            <w:szCs w:val="26"/>
            <w:lang w:val="en-US"/>
          </w:rPr>
          <w:delText>recoding</w:delText>
        </w:r>
      </w:del>
      <w:ins w:id="341" w:author="kiemlongJr" w:date="2023-09-26T21:52:00Z">
        <w:r w:rsidR="008565D0" w:rsidRPr="009D2D6D">
          <w:rPr>
            <w:rFonts w:asciiTheme="majorHAnsi" w:hAnsiTheme="majorHAnsi" w:cstheme="majorHAnsi"/>
            <w:color w:val="212529"/>
            <w:szCs w:val="26"/>
            <w:lang w:val="en-US"/>
          </w:rPr>
          <w:t>recording</w:t>
        </w:r>
      </w:ins>
      <w:r w:rsidRPr="009D2D6D">
        <w:rPr>
          <w:rFonts w:asciiTheme="majorHAnsi" w:hAnsiTheme="majorHAnsi" w:cstheme="majorHAnsi"/>
          <w:color w:val="212529"/>
          <w:szCs w:val="26"/>
          <w:lang w:val="en-US"/>
        </w:rPr>
        <w:t xml:space="preserve"> để dừng việc ghi lại</w:t>
      </w:r>
    </w:p>
    <w:p w14:paraId="5DE27B64" w14:textId="797B37EE" w:rsidR="00FE0541" w:rsidRPr="009D2D6D" w:rsidRDefault="00D96A30" w:rsidP="009D2D6D">
      <w:pPr>
        <w:pStyle w:val="ListParagraph"/>
        <w:numPr>
          <w:ilvl w:val="0"/>
          <w:numId w:val="4"/>
        </w:numPr>
        <w:shd w:val="clear" w:color="auto" w:fill="FFFFFF"/>
        <w:tabs>
          <w:tab w:val="left" w:pos="283"/>
        </w:tabs>
        <w:spacing w:after="0" w:line="360" w:lineRule="auto"/>
        <w:ind w:left="0" w:firstLine="0"/>
        <w:jc w:val="center"/>
        <w:rPr>
          <w:rFonts w:asciiTheme="majorHAnsi" w:hAnsiTheme="majorHAnsi" w:cstheme="majorHAnsi"/>
          <w:color w:val="212529"/>
          <w:szCs w:val="26"/>
          <w:lang w:val="en-US"/>
        </w:rPr>
      </w:pPr>
      <w:r w:rsidRPr="009D2D6D">
        <w:rPr>
          <w:rFonts w:asciiTheme="majorHAnsi" w:hAnsiTheme="majorHAnsi" w:cstheme="majorHAnsi"/>
          <w:noProof/>
          <w:szCs w:val="26"/>
          <w:lang w:val="en-US"/>
        </w:rPr>
        <w:drawing>
          <wp:inline distT="0" distB="0" distL="0" distR="0" wp14:anchorId="759AA80E" wp14:editId="00BB378D">
            <wp:extent cx="5501640" cy="32397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640" cy="3239770"/>
                    </a:xfrm>
                    <a:prstGeom prst="rect">
                      <a:avLst/>
                    </a:prstGeom>
                  </pic:spPr>
                </pic:pic>
              </a:graphicData>
            </a:graphic>
          </wp:inline>
        </w:drawing>
      </w:r>
    </w:p>
    <w:p w14:paraId="50AAFF7F" w14:textId="4B188341" w:rsidR="00CA51F9" w:rsidRPr="009D2D6D" w:rsidRDefault="00CA51F9" w:rsidP="009D2D6D">
      <w:pPr>
        <w:pStyle w:val="ListParagraph"/>
        <w:shd w:val="clear" w:color="auto" w:fill="FFFFFF"/>
        <w:tabs>
          <w:tab w:val="left" w:pos="992"/>
        </w:tabs>
        <w:spacing w:after="0" w:line="360" w:lineRule="auto"/>
        <w:ind w:left="0" w:firstLine="720"/>
        <w:jc w:val="both"/>
        <w:rPr>
          <w:rFonts w:asciiTheme="majorHAnsi" w:hAnsiTheme="majorHAnsi" w:cstheme="majorHAnsi"/>
          <w:color w:val="212529"/>
          <w:szCs w:val="26"/>
          <w:lang w:val="en-US"/>
        </w:rPr>
      </w:pPr>
    </w:p>
    <w:p w14:paraId="06701F78" w14:textId="5A1635C4" w:rsidR="00CA51F9" w:rsidRPr="009D2D6D" w:rsidRDefault="00CA51F9">
      <w:pPr>
        <w:pStyle w:val="ListParagraph"/>
        <w:numPr>
          <w:ilvl w:val="0"/>
          <w:numId w:val="4"/>
        </w:numPr>
        <w:shd w:val="clear" w:color="auto" w:fill="FFFFFF"/>
        <w:tabs>
          <w:tab w:val="left" w:pos="992"/>
        </w:tabs>
        <w:spacing w:after="0" w:line="360" w:lineRule="auto"/>
        <w:ind w:left="0" w:firstLine="720"/>
        <w:jc w:val="both"/>
        <w:rPr>
          <w:rFonts w:asciiTheme="majorHAnsi" w:hAnsiTheme="majorHAnsi" w:cstheme="majorHAnsi"/>
          <w:color w:val="212529"/>
          <w:szCs w:val="26"/>
          <w:lang w:val="en-US"/>
        </w:rPr>
        <w:pPrChange w:id="342" w:author="Admin" w:date="2023-10-02T18:23:00Z">
          <w:pPr>
            <w:pStyle w:val="ListParagraph"/>
            <w:shd w:val="clear" w:color="auto" w:fill="FFFFFF"/>
            <w:spacing w:before="100" w:beforeAutospacing="1" w:after="100" w:afterAutospacing="1" w:line="360" w:lineRule="auto"/>
            <w:ind w:left="251"/>
          </w:pPr>
        </w:pPrChange>
      </w:pPr>
      <w:del w:id="343" w:author="Admin" w:date="2023-10-02T18:23:00Z">
        <w:r w:rsidRPr="009D2D6D" w:rsidDel="00B87033">
          <w:rPr>
            <w:rFonts w:asciiTheme="majorHAnsi" w:hAnsiTheme="majorHAnsi" w:cstheme="majorHAnsi"/>
            <w:color w:val="212529"/>
            <w:szCs w:val="26"/>
            <w:lang w:val="en-US"/>
          </w:rPr>
          <w:delText>-</w:delText>
        </w:r>
      </w:del>
      <w:r w:rsidRPr="009D2D6D">
        <w:rPr>
          <w:rFonts w:asciiTheme="majorHAnsi" w:hAnsiTheme="majorHAnsi" w:cstheme="majorHAnsi"/>
          <w:color w:val="212529"/>
          <w:szCs w:val="26"/>
          <w:lang w:val="en-US"/>
        </w:rPr>
        <w:t>Ta sẽ nhập tên testcase rồi ấn oki để hoàn thành một testcase</w:t>
      </w:r>
    </w:p>
    <w:p w14:paraId="2326D77D" w14:textId="5321AD7D" w:rsidR="00CA51F9" w:rsidRPr="009D2D6D" w:rsidRDefault="00CA51F9" w:rsidP="0004552B">
      <w:pPr>
        <w:pStyle w:val="ListParagraph"/>
        <w:shd w:val="clear" w:color="auto" w:fill="FFFFFF"/>
        <w:spacing w:before="100" w:beforeAutospacing="1" w:after="100" w:afterAutospacing="1" w:line="360" w:lineRule="auto"/>
        <w:ind w:left="251"/>
        <w:rPr>
          <w:rFonts w:asciiTheme="majorHAnsi" w:hAnsiTheme="majorHAnsi" w:cstheme="majorHAnsi"/>
          <w:color w:val="212529"/>
          <w:szCs w:val="26"/>
          <w:lang w:val="en-US"/>
        </w:rPr>
      </w:pPr>
      <w:r w:rsidRPr="009D2D6D">
        <w:rPr>
          <w:rFonts w:asciiTheme="majorHAnsi" w:hAnsiTheme="majorHAnsi" w:cstheme="majorHAnsi"/>
          <w:noProof/>
          <w:szCs w:val="26"/>
          <w:lang w:val="en-US"/>
        </w:rPr>
        <mc:AlternateContent>
          <mc:Choice Requires="wps">
            <w:drawing>
              <wp:anchor distT="0" distB="0" distL="114300" distR="114300" simplePos="0" relativeHeight="251697152" behindDoc="0" locked="0" layoutInCell="1" allowOverlap="1" wp14:anchorId="59B2A295" wp14:editId="2DEF0919">
                <wp:simplePos x="0" y="0"/>
                <wp:positionH relativeFrom="page">
                  <wp:posOffset>4327652</wp:posOffset>
                </wp:positionH>
                <wp:positionV relativeFrom="paragraph">
                  <wp:posOffset>2960751</wp:posOffset>
                </wp:positionV>
                <wp:extent cx="485422" cy="265289"/>
                <wp:effectExtent l="19050" t="38100" r="29210" b="20955"/>
                <wp:wrapNone/>
                <wp:docPr id="58" name="Arrow: Right 58"/>
                <wp:cNvGraphicFramePr/>
                <a:graphic xmlns:a="http://schemas.openxmlformats.org/drawingml/2006/main">
                  <a:graphicData uri="http://schemas.microsoft.com/office/word/2010/wordprocessingShape">
                    <wps:wsp>
                      <wps:cNvSpPr/>
                      <wps:spPr>
                        <a:xfrm rot="21280536">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7E3138E" id="Arrow: Right 58" o:spid="_x0000_s1026" type="#_x0000_t13" style="position:absolute;margin-left:340.75pt;margin-top:233.15pt;width:38.2pt;height:20.9pt;rotation:-348940fd;z-index:2516971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" adj="15698" fillcolor="red" strokecolor="#1f3763 [1604]" strokeweight="1pt">
                <w10:wrap anchorx="page"/>
              </v:shape>
            </w:pict>
          </mc:Fallback>
        </mc:AlternateContent>
      </w:r>
      <w:r w:rsidRPr="009D2D6D">
        <w:rPr>
          <w:rFonts w:asciiTheme="majorHAnsi" w:hAnsiTheme="majorHAnsi" w:cstheme="majorHAnsi"/>
          <w:noProof/>
          <w:szCs w:val="26"/>
          <w:lang w:val="en-US"/>
        </w:rPr>
        <mc:AlternateContent>
          <mc:Choice Requires="wps">
            <w:drawing>
              <wp:anchor distT="0" distB="0" distL="114300" distR="114300" simplePos="0" relativeHeight="251695104" behindDoc="0" locked="0" layoutInCell="1" allowOverlap="1" wp14:anchorId="283A7701" wp14:editId="31EB55B7">
                <wp:simplePos x="0" y="0"/>
                <wp:positionH relativeFrom="page">
                  <wp:posOffset>773049</wp:posOffset>
                </wp:positionH>
                <wp:positionV relativeFrom="paragraph">
                  <wp:posOffset>1776730</wp:posOffset>
                </wp:positionV>
                <wp:extent cx="485422" cy="265289"/>
                <wp:effectExtent l="19050" t="38100" r="29210" b="20955"/>
                <wp:wrapNone/>
                <wp:docPr id="57" name="Arrow: Right 57"/>
                <wp:cNvGraphicFramePr/>
                <a:graphic xmlns:a="http://schemas.openxmlformats.org/drawingml/2006/main">
                  <a:graphicData uri="http://schemas.microsoft.com/office/word/2010/wordprocessingShape">
                    <wps:wsp>
                      <wps:cNvSpPr/>
                      <wps:spPr>
                        <a:xfrm rot="21280536">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33846AF" id="Arrow: Right 57" o:spid="_x0000_s1026" type="#_x0000_t13" style="position:absolute;margin-left:60.85pt;margin-top:139.9pt;width:38.2pt;height:20.9pt;rotation:-348940fd;z-index:2516951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" adj="15698" fillcolor="red" strokecolor="#1f3763 [1604]" strokeweight="1pt">
                <w10:wrap anchorx="page"/>
              </v:shape>
            </w:pict>
          </mc:Fallback>
        </mc:AlternateContent>
      </w:r>
      <w:r w:rsidRPr="009D2D6D">
        <w:rPr>
          <w:rFonts w:asciiTheme="majorHAnsi" w:hAnsiTheme="majorHAnsi" w:cstheme="majorHAnsi"/>
          <w:noProof/>
          <w:color w:val="212529"/>
          <w:szCs w:val="26"/>
          <w:lang w:val="en-US"/>
        </w:rPr>
        <w:drawing>
          <wp:inline distT="0" distB="0" distL="0" distR="0" wp14:anchorId="173B48DE" wp14:editId="78AAC17F">
            <wp:extent cx="5486400" cy="33870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87090"/>
                    </a:xfrm>
                    <a:prstGeom prst="rect">
                      <a:avLst/>
                    </a:prstGeom>
                  </pic:spPr>
                </pic:pic>
              </a:graphicData>
            </a:graphic>
          </wp:inline>
        </w:drawing>
      </w:r>
    </w:p>
    <w:p w14:paraId="0241F753" w14:textId="77777777" w:rsidR="00CA51F9" w:rsidRPr="009D2D6D" w:rsidRDefault="00CA51F9" w:rsidP="0004552B">
      <w:pPr>
        <w:pStyle w:val="ListParagraph"/>
        <w:shd w:val="clear" w:color="auto" w:fill="FFFFFF"/>
        <w:spacing w:before="100" w:beforeAutospacing="1" w:after="100" w:afterAutospacing="1" w:line="360" w:lineRule="auto"/>
        <w:ind w:left="251"/>
        <w:rPr>
          <w:rFonts w:asciiTheme="majorHAnsi" w:hAnsiTheme="majorHAnsi" w:cstheme="majorHAnsi"/>
          <w:color w:val="212529"/>
          <w:szCs w:val="26"/>
          <w:lang w:val="en-US"/>
        </w:rPr>
      </w:pPr>
    </w:p>
    <w:p w14:paraId="7164EF3C" w14:textId="77777777" w:rsidR="00CA51F9" w:rsidRPr="009D2D6D" w:rsidRDefault="00CA51F9" w:rsidP="0004552B">
      <w:pPr>
        <w:pStyle w:val="ListParagraph"/>
        <w:shd w:val="clear" w:color="auto" w:fill="FFFFFF"/>
        <w:spacing w:before="100" w:beforeAutospacing="1" w:after="100" w:afterAutospacing="1" w:line="360" w:lineRule="auto"/>
        <w:ind w:left="251"/>
        <w:rPr>
          <w:rFonts w:asciiTheme="majorHAnsi" w:hAnsiTheme="majorHAnsi" w:cstheme="majorHAnsi"/>
          <w:color w:val="212529"/>
          <w:szCs w:val="26"/>
          <w:lang w:val="en-US"/>
        </w:rPr>
      </w:pPr>
    </w:p>
    <w:p w14:paraId="1473731C" w14:textId="77777777" w:rsidR="00CA51F9" w:rsidRPr="009D2D6D" w:rsidRDefault="00CA51F9" w:rsidP="0004552B">
      <w:pPr>
        <w:pStyle w:val="ListParagraph"/>
        <w:shd w:val="clear" w:color="auto" w:fill="FFFFFF"/>
        <w:spacing w:before="100" w:beforeAutospacing="1" w:after="100" w:afterAutospacing="1" w:line="360" w:lineRule="auto"/>
        <w:ind w:left="251"/>
        <w:rPr>
          <w:rFonts w:asciiTheme="majorHAnsi" w:hAnsiTheme="majorHAnsi" w:cstheme="majorHAnsi"/>
          <w:color w:val="212529"/>
          <w:szCs w:val="26"/>
          <w:lang w:val="en-US"/>
        </w:rPr>
      </w:pPr>
    </w:p>
    <w:p w14:paraId="0CB5ECBE" w14:textId="77777777" w:rsidR="00CA51F9" w:rsidRPr="009D2D6D" w:rsidRDefault="00CA51F9" w:rsidP="0004552B">
      <w:pPr>
        <w:pStyle w:val="ListParagraph"/>
        <w:shd w:val="clear" w:color="auto" w:fill="FFFFFF"/>
        <w:spacing w:before="100" w:beforeAutospacing="1" w:after="100" w:afterAutospacing="1" w:line="360" w:lineRule="auto"/>
        <w:ind w:left="251"/>
        <w:rPr>
          <w:rFonts w:asciiTheme="majorHAnsi" w:hAnsiTheme="majorHAnsi" w:cstheme="majorHAnsi"/>
          <w:noProof/>
          <w:szCs w:val="26"/>
        </w:rPr>
      </w:pPr>
    </w:p>
    <w:p w14:paraId="4BD9DDA4" w14:textId="0284A3B2" w:rsidR="00CA51F9" w:rsidRPr="009D2D6D" w:rsidRDefault="00CA51F9">
      <w:pPr>
        <w:pStyle w:val="ListParagraph"/>
        <w:numPr>
          <w:ilvl w:val="0"/>
          <w:numId w:val="4"/>
        </w:numPr>
        <w:shd w:val="clear" w:color="auto" w:fill="FFFFFF"/>
        <w:tabs>
          <w:tab w:val="left" w:pos="992"/>
        </w:tabs>
        <w:spacing w:after="0" w:line="360" w:lineRule="auto"/>
        <w:ind w:left="0" w:firstLine="720"/>
        <w:jc w:val="both"/>
        <w:rPr>
          <w:rFonts w:asciiTheme="majorHAnsi" w:hAnsiTheme="majorHAnsi" w:cstheme="majorHAnsi"/>
          <w:color w:val="212529"/>
          <w:szCs w:val="26"/>
          <w:lang w:val="en-US"/>
        </w:rPr>
        <w:pPrChange w:id="344" w:author="Admin" w:date="2023-10-02T18:23:00Z">
          <w:pPr>
            <w:pStyle w:val="ListParagraph"/>
            <w:shd w:val="clear" w:color="auto" w:fill="FFFFFF"/>
            <w:spacing w:before="100" w:beforeAutospacing="1" w:after="100" w:afterAutospacing="1" w:line="360" w:lineRule="auto"/>
            <w:ind w:left="251"/>
          </w:pPr>
        </w:pPrChange>
      </w:pPr>
      <w:del w:id="345" w:author="Admin" w:date="2023-10-02T18:23:00Z">
        <w:r w:rsidRPr="009D2D6D" w:rsidDel="00B87033">
          <w:rPr>
            <w:rFonts w:asciiTheme="majorHAnsi" w:hAnsiTheme="majorHAnsi" w:cstheme="majorHAnsi"/>
            <w:color w:val="212529"/>
            <w:szCs w:val="26"/>
            <w:lang w:val="en-US"/>
          </w:rPr>
          <w:lastRenderedPageBreak/>
          <w:delText>-</w:delText>
        </w:r>
      </w:del>
      <w:r w:rsidRPr="009D2D6D">
        <w:rPr>
          <w:rFonts w:asciiTheme="majorHAnsi" w:hAnsiTheme="majorHAnsi" w:cstheme="majorHAnsi"/>
          <w:color w:val="212529"/>
          <w:szCs w:val="26"/>
          <w:lang w:val="en-US"/>
        </w:rPr>
        <w:t>Rồi ta chạy chương trình để chương trình thử testcase</w:t>
      </w:r>
    </w:p>
    <w:p w14:paraId="4E0987A6" w14:textId="0E30C071" w:rsidR="00CA51F9" w:rsidRPr="009D2D6D" w:rsidRDefault="00CA51F9" w:rsidP="009D2D6D">
      <w:pPr>
        <w:pStyle w:val="ListParagraph"/>
        <w:shd w:val="clear" w:color="auto" w:fill="FFFFFF"/>
        <w:tabs>
          <w:tab w:val="left" w:pos="283"/>
        </w:tabs>
        <w:spacing w:after="0" w:line="360" w:lineRule="auto"/>
        <w:ind w:left="0"/>
        <w:jc w:val="center"/>
        <w:rPr>
          <w:rFonts w:asciiTheme="majorHAnsi" w:hAnsiTheme="majorHAnsi" w:cstheme="majorHAnsi"/>
          <w:color w:val="212529"/>
          <w:szCs w:val="26"/>
          <w:lang w:val="en-US"/>
        </w:rPr>
      </w:pPr>
      <w:r w:rsidRPr="009D2D6D">
        <w:rPr>
          <w:rFonts w:asciiTheme="majorHAnsi" w:hAnsiTheme="majorHAnsi" w:cstheme="majorHAnsi"/>
          <w:noProof/>
          <w:szCs w:val="26"/>
          <w:lang w:val="en-US"/>
        </w:rPr>
        <mc:AlternateContent>
          <mc:Choice Requires="wps">
            <w:drawing>
              <wp:anchor distT="0" distB="0" distL="114300" distR="114300" simplePos="0" relativeHeight="251699200" behindDoc="0" locked="0" layoutInCell="1" allowOverlap="1" wp14:anchorId="455222E5" wp14:editId="5EADDE53">
                <wp:simplePos x="0" y="0"/>
                <wp:positionH relativeFrom="page">
                  <wp:posOffset>1877378</wp:posOffset>
                </wp:positionH>
                <wp:positionV relativeFrom="paragraph">
                  <wp:posOffset>497793</wp:posOffset>
                </wp:positionV>
                <wp:extent cx="485422" cy="265289"/>
                <wp:effectExtent l="0" t="23178" r="44133" b="25082"/>
                <wp:wrapNone/>
                <wp:docPr id="60" name="Arrow: Right 60"/>
                <wp:cNvGraphicFramePr/>
                <a:graphic xmlns:a="http://schemas.openxmlformats.org/drawingml/2006/main">
                  <a:graphicData uri="http://schemas.microsoft.com/office/word/2010/wordprocessingShape">
                    <wps:wsp>
                      <wps:cNvSpPr/>
                      <wps:spPr>
                        <a:xfrm rot="16530890">
                          <a:off x="0" y="0"/>
                          <a:ext cx="485422" cy="265289"/>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B0EDADF" id="Arrow: Right 60" o:spid="_x0000_s1026" type="#_x0000_t13" style="position:absolute;margin-left:147.85pt;margin-top:39.2pt;width:38.2pt;height:20.9pt;rotation:-5536820fd;z-index:2516992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" adj="15698" fillcolor="red" strokecolor="#1f3763 [1604]" strokeweight="1pt">
                <w10:wrap anchorx="page"/>
              </v:shape>
            </w:pict>
          </mc:Fallback>
        </mc:AlternateContent>
      </w:r>
      <w:r w:rsidRPr="009D2D6D">
        <w:rPr>
          <w:rFonts w:asciiTheme="majorHAnsi" w:hAnsiTheme="majorHAnsi" w:cstheme="majorHAnsi"/>
          <w:noProof/>
          <w:szCs w:val="26"/>
          <w:lang w:val="en-US"/>
        </w:rPr>
        <w:drawing>
          <wp:inline distT="0" distB="0" distL="0" distR="0" wp14:anchorId="17F89FB1" wp14:editId="76AA18F4">
            <wp:extent cx="5524500" cy="3239770"/>
            <wp:effectExtent l="0" t="0" r="127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4500" cy="3239770"/>
                    </a:xfrm>
                    <a:prstGeom prst="rect">
                      <a:avLst/>
                    </a:prstGeom>
                  </pic:spPr>
                </pic:pic>
              </a:graphicData>
            </a:graphic>
          </wp:inline>
        </w:drawing>
      </w:r>
    </w:p>
    <w:p w14:paraId="7F5370E9" w14:textId="3F1F8DE2" w:rsidR="00CA51F9" w:rsidRPr="009D2D6D" w:rsidRDefault="00CA51F9" w:rsidP="0004552B">
      <w:pPr>
        <w:pStyle w:val="ListParagraph"/>
        <w:shd w:val="clear" w:color="auto" w:fill="FFFFFF"/>
        <w:tabs>
          <w:tab w:val="left" w:pos="7650"/>
        </w:tabs>
        <w:spacing w:before="100" w:beforeAutospacing="1" w:after="100" w:afterAutospacing="1" w:line="360" w:lineRule="auto"/>
        <w:ind w:left="251"/>
        <w:rPr>
          <w:rFonts w:asciiTheme="majorHAnsi" w:hAnsiTheme="majorHAnsi" w:cstheme="majorHAnsi"/>
          <w:color w:val="212529"/>
          <w:szCs w:val="26"/>
          <w:lang w:val="en-US"/>
        </w:rPr>
      </w:pPr>
    </w:p>
    <w:p w14:paraId="3892FF07" w14:textId="044E3DBB" w:rsidR="00CA51F9" w:rsidRPr="009D2D6D" w:rsidRDefault="00CA51F9">
      <w:pPr>
        <w:pStyle w:val="ListParagraph"/>
        <w:numPr>
          <w:ilvl w:val="0"/>
          <w:numId w:val="4"/>
        </w:numPr>
        <w:shd w:val="clear" w:color="auto" w:fill="FFFFFF"/>
        <w:tabs>
          <w:tab w:val="left" w:pos="992"/>
        </w:tabs>
        <w:spacing w:after="0" w:line="360" w:lineRule="auto"/>
        <w:ind w:left="0" w:firstLine="720"/>
        <w:jc w:val="both"/>
        <w:rPr>
          <w:rFonts w:asciiTheme="majorHAnsi" w:hAnsiTheme="majorHAnsi" w:cstheme="majorHAnsi"/>
          <w:color w:val="212529"/>
          <w:szCs w:val="26"/>
          <w:lang w:val="en-US"/>
        </w:rPr>
        <w:pPrChange w:id="346" w:author="Admin" w:date="2023-10-02T18:23:00Z">
          <w:pPr>
            <w:pStyle w:val="ListParagraph"/>
            <w:shd w:val="clear" w:color="auto" w:fill="FFFFFF"/>
            <w:tabs>
              <w:tab w:val="left" w:pos="7650"/>
            </w:tabs>
            <w:spacing w:before="100" w:beforeAutospacing="1" w:after="100" w:afterAutospacing="1" w:line="360" w:lineRule="auto"/>
            <w:ind w:left="251"/>
          </w:pPr>
        </w:pPrChange>
      </w:pPr>
      <w:del w:id="347" w:author="Admin" w:date="2023-10-02T18:23:00Z">
        <w:r w:rsidRPr="009D2D6D" w:rsidDel="00B87033">
          <w:rPr>
            <w:rFonts w:asciiTheme="majorHAnsi" w:hAnsiTheme="majorHAnsi" w:cstheme="majorHAnsi"/>
            <w:color w:val="212529"/>
            <w:szCs w:val="26"/>
            <w:lang w:val="en-US"/>
          </w:rPr>
          <w:delText>-</w:delText>
        </w:r>
      </w:del>
      <w:r w:rsidRPr="009D2D6D">
        <w:rPr>
          <w:rFonts w:asciiTheme="majorHAnsi" w:hAnsiTheme="majorHAnsi" w:cstheme="majorHAnsi"/>
          <w:color w:val="212529"/>
          <w:szCs w:val="26"/>
          <w:lang w:val="en-US"/>
        </w:rPr>
        <w:t>Ta đã hoàn tất chạy chương trình</w:t>
      </w:r>
    </w:p>
    <w:p w14:paraId="71DD2126" w14:textId="1E58896D" w:rsidR="00CA51F9" w:rsidRPr="009D2D6D" w:rsidRDefault="00CA51F9" w:rsidP="009D2D6D">
      <w:pPr>
        <w:pStyle w:val="ListParagraph"/>
        <w:shd w:val="clear" w:color="auto" w:fill="FFFFFF"/>
        <w:tabs>
          <w:tab w:val="left" w:pos="283"/>
        </w:tabs>
        <w:spacing w:after="0" w:line="360" w:lineRule="auto"/>
        <w:ind w:left="0"/>
        <w:jc w:val="center"/>
        <w:rPr>
          <w:rFonts w:asciiTheme="majorHAnsi" w:hAnsiTheme="majorHAnsi" w:cstheme="majorHAnsi"/>
          <w:color w:val="212529"/>
          <w:szCs w:val="26"/>
          <w:lang w:val="en-US"/>
        </w:rPr>
      </w:pPr>
      <w:r w:rsidRPr="009D2D6D">
        <w:rPr>
          <w:rFonts w:asciiTheme="majorHAnsi" w:hAnsiTheme="majorHAnsi" w:cstheme="majorHAnsi"/>
          <w:noProof/>
          <w:szCs w:val="26"/>
          <w:lang w:val="en-US"/>
        </w:rPr>
        <w:drawing>
          <wp:inline distT="0" distB="0" distL="0" distR="0" wp14:anchorId="459CCE13" wp14:editId="24AF5DB1">
            <wp:extent cx="5524500" cy="3239770"/>
            <wp:effectExtent l="0" t="0" r="825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4500" cy="3239770"/>
                    </a:xfrm>
                    <a:prstGeom prst="rect">
                      <a:avLst/>
                    </a:prstGeom>
                  </pic:spPr>
                </pic:pic>
              </a:graphicData>
            </a:graphic>
          </wp:inline>
        </w:drawing>
      </w:r>
    </w:p>
    <w:p w14:paraId="61641DD1" w14:textId="32030467" w:rsidR="00C41DE6" w:rsidRPr="009D2D6D" w:rsidRDefault="00FE0541" w:rsidP="009D2D6D">
      <w:pPr>
        <w:pStyle w:val="Heading2"/>
        <w:keepLines w:val="0"/>
        <w:tabs>
          <w:tab w:val="left" w:pos="283"/>
          <w:tab w:val="left" w:pos="425"/>
          <w:tab w:val="left" w:pos="454"/>
          <w:tab w:val="left" w:pos="567"/>
        </w:tabs>
        <w:spacing w:before="0"/>
        <w:jc w:val="both"/>
        <w:rPr>
          <w:rFonts w:cs="Times New Roman"/>
          <w:color w:val="C00000"/>
        </w:rPr>
      </w:pPr>
      <w:r w:rsidRPr="009D2D6D">
        <w:rPr>
          <w:rFonts w:asciiTheme="majorHAnsi" w:hAnsiTheme="majorHAnsi" w:cstheme="majorHAnsi"/>
        </w:rPr>
        <w:br w:type="page"/>
      </w:r>
      <w:bookmarkStart w:id="348" w:name="_Toc147184089"/>
      <w:bookmarkStart w:id="349" w:name="_Toc147230957"/>
      <w:r w:rsidR="008F1A1E">
        <w:rPr>
          <w:rFonts w:cs="Times New Roman"/>
          <w:color w:val="C00000"/>
        </w:rPr>
        <w:lastRenderedPageBreak/>
        <w:t>3.4</w:t>
      </w:r>
      <w:r w:rsidR="00C41DE6" w:rsidRPr="009D2D6D">
        <w:rPr>
          <w:rFonts w:cs="Times New Roman"/>
          <w:color w:val="C00000"/>
        </w:rPr>
        <w:t xml:space="preserve"> So sánh các công cụ kiểm thử khác</w:t>
      </w:r>
      <w:bookmarkEnd w:id="348"/>
      <w:bookmarkEnd w:id="349"/>
    </w:p>
    <w:tbl>
      <w:tblPr>
        <w:tblStyle w:val="GridTable4-Accent41"/>
        <w:tblW w:w="8905" w:type="dxa"/>
        <w:jc w:val="center"/>
        <w:tblLook w:val="04A0" w:firstRow="1" w:lastRow="0" w:firstColumn="1" w:lastColumn="0" w:noHBand="0" w:noVBand="1"/>
        <w:tblPrChange w:id="350" w:author="Admin" w:date="2023-10-02T18:28:00Z">
          <w:tblPr>
            <w:tblStyle w:val="GridTable4-Accent41"/>
            <w:tblW w:w="8905" w:type="dxa"/>
            <w:tblLook w:val="04A0" w:firstRow="1" w:lastRow="0" w:firstColumn="1" w:lastColumn="0" w:noHBand="0" w:noVBand="1"/>
          </w:tblPr>
        </w:tblPrChange>
      </w:tblPr>
      <w:tblGrid>
        <w:gridCol w:w="2023"/>
        <w:gridCol w:w="2497"/>
        <w:gridCol w:w="2906"/>
        <w:gridCol w:w="1479"/>
        <w:tblGridChange w:id="351">
          <w:tblGrid>
            <w:gridCol w:w="1255"/>
            <w:gridCol w:w="2700"/>
            <w:gridCol w:w="2790"/>
            <w:gridCol w:w="2160"/>
          </w:tblGrid>
        </w:tblGridChange>
      </w:tblGrid>
      <w:tr w:rsidR="00A32013" w:rsidRPr="009D2D6D" w14:paraId="7117D521" w14:textId="77777777" w:rsidTr="00D948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hideMark/>
            <w:tcPrChange w:id="352" w:author="Admin" w:date="2023-10-02T18:28:00Z">
              <w:tcPr>
                <w:tcW w:w="1255" w:type="dxa"/>
                <w:hideMark/>
              </w:tcPr>
            </w:tcPrChange>
          </w:tcPr>
          <w:p w14:paraId="702FC99A" w14:textId="77777777" w:rsidR="00A32013" w:rsidRPr="009D2D6D" w:rsidRDefault="00A32013" w:rsidP="0004552B">
            <w:pPr>
              <w:spacing w:line="360" w:lineRule="auto"/>
              <w:jc w:val="center"/>
              <w:cnfStyle w:val="101000000000" w:firstRow="1" w:lastRow="0" w:firstColumn="1"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Tiêu Chí</w:t>
            </w:r>
          </w:p>
        </w:tc>
        <w:tc>
          <w:tcPr>
            <w:tcW w:w="2268" w:type="dxa"/>
            <w:vAlign w:val="center"/>
            <w:hideMark/>
            <w:tcPrChange w:id="353" w:author="Admin" w:date="2023-10-02T18:28:00Z">
              <w:tcPr>
                <w:tcW w:w="2700" w:type="dxa"/>
                <w:hideMark/>
              </w:tcPr>
            </w:tcPrChange>
          </w:tcPr>
          <w:p w14:paraId="745619E5" w14:textId="77777777" w:rsidR="00A32013" w:rsidRPr="009D2D6D" w:rsidRDefault="00A32013" w:rsidP="0004552B">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Selenium</w:t>
            </w:r>
          </w:p>
        </w:tc>
        <w:tc>
          <w:tcPr>
            <w:tcW w:w="2639" w:type="dxa"/>
            <w:vAlign w:val="center"/>
            <w:hideMark/>
            <w:tcPrChange w:id="354" w:author="Admin" w:date="2023-10-02T18:28:00Z">
              <w:tcPr>
                <w:tcW w:w="2790" w:type="dxa"/>
                <w:hideMark/>
              </w:tcPr>
            </w:tcPrChange>
          </w:tcPr>
          <w:p w14:paraId="262C5743" w14:textId="77777777" w:rsidR="00A32013" w:rsidRPr="009D2D6D" w:rsidRDefault="00A32013" w:rsidP="0004552B">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Katalon Studio</w:t>
            </w:r>
          </w:p>
        </w:tc>
        <w:tc>
          <w:tcPr>
            <w:tcW w:w="0" w:type="dxa"/>
            <w:vAlign w:val="center"/>
            <w:hideMark/>
            <w:tcPrChange w:id="355" w:author="Admin" w:date="2023-10-02T18:28:00Z">
              <w:tcPr>
                <w:tcW w:w="2160" w:type="dxa"/>
                <w:hideMark/>
              </w:tcPr>
            </w:tcPrChange>
          </w:tcPr>
          <w:p w14:paraId="0E1C5C91" w14:textId="77777777" w:rsidR="00A32013" w:rsidRPr="009D2D6D" w:rsidRDefault="00A32013" w:rsidP="0004552B">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QTP/UFT</w:t>
            </w:r>
          </w:p>
        </w:tc>
      </w:tr>
      <w:tr w:rsidR="00A32013" w:rsidRPr="009D2D6D" w14:paraId="52B05CA8" w14:textId="77777777" w:rsidTr="00D94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hideMark/>
            <w:tcPrChange w:id="356" w:author="Admin" w:date="2023-10-02T18:28:00Z">
              <w:tcPr>
                <w:tcW w:w="1255" w:type="dxa"/>
                <w:hideMark/>
              </w:tcPr>
            </w:tcPrChange>
          </w:tcPr>
          <w:p w14:paraId="3A584481" w14:textId="77777777" w:rsidR="00A32013" w:rsidRPr="009D2D6D" w:rsidRDefault="00A32013" w:rsidP="007F7C4F">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Ngôn ngữ hỗ trợ</w:t>
            </w:r>
          </w:p>
        </w:tc>
        <w:tc>
          <w:tcPr>
            <w:tcW w:w="2268" w:type="dxa"/>
            <w:vAlign w:val="center"/>
            <w:hideMark/>
            <w:tcPrChange w:id="357" w:author="Admin" w:date="2023-10-02T18:28:00Z">
              <w:tcPr>
                <w:tcW w:w="2700" w:type="dxa"/>
                <w:hideMark/>
              </w:tcPr>
            </w:tcPrChange>
          </w:tcPr>
          <w:p w14:paraId="6748E9E5"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Java, C#, Python, Ruby, JavaScript, etc.</w:t>
            </w:r>
          </w:p>
        </w:tc>
        <w:tc>
          <w:tcPr>
            <w:tcW w:w="2639" w:type="dxa"/>
            <w:vAlign w:val="center"/>
            <w:hideMark/>
            <w:tcPrChange w:id="358" w:author="Admin" w:date="2023-10-02T18:28:00Z">
              <w:tcPr>
                <w:tcW w:w="2790" w:type="dxa"/>
                <w:hideMark/>
              </w:tcPr>
            </w:tcPrChange>
          </w:tcPr>
          <w:p w14:paraId="7341D8A5"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Groovy (có thể sử dụng Java libraries), đầy đủ Java support</w:t>
            </w:r>
          </w:p>
        </w:tc>
        <w:tc>
          <w:tcPr>
            <w:tcW w:w="0" w:type="dxa"/>
            <w:vAlign w:val="center"/>
            <w:hideMark/>
            <w:tcPrChange w:id="359" w:author="Admin" w:date="2023-10-02T18:28:00Z">
              <w:tcPr>
                <w:tcW w:w="2160" w:type="dxa"/>
                <w:hideMark/>
              </w:tcPr>
            </w:tcPrChange>
          </w:tcPr>
          <w:p w14:paraId="402125B5"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VBScript, .NET, JavaScript</w:t>
            </w:r>
          </w:p>
        </w:tc>
      </w:tr>
      <w:tr w:rsidR="00A32013" w:rsidRPr="009D2D6D" w14:paraId="69F9A720" w14:textId="77777777" w:rsidTr="00D948C9">
        <w:trPr>
          <w:trHeight w:val="1405"/>
          <w:jc w:val="center"/>
          <w:trPrChange w:id="360" w:author="Admin" w:date="2023-10-02T18:28:00Z">
            <w:trPr>
              <w:trHeight w:val="1405"/>
            </w:trPr>
          </w:trPrChange>
        </w:trPr>
        <w:tc>
          <w:tcPr>
            <w:cnfStyle w:val="001000000000" w:firstRow="0" w:lastRow="0" w:firstColumn="1" w:lastColumn="0" w:oddVBand="0" w:evenVBand="0" w:oddHBand="0" w:evenHBand="0" w:firstRowFirstColumn="0" w:firstRowLastColumn="0" w:lastRowFirstColumn="0" w:lastRowLastColumn="0"/>
            <w:tcW w:w="1838" w:type="dxa"/>
            <w:vAlign w:val="center"/>
            <w:hideMark/>
            <w:tcPrChange w:id="361" w:author="Admin" w:date="2023-10-02T18:28:00Z">
              <w:tcPr>
                <w:tcW w:w="1255" w:type="dxa"/>
                <w:hideMark/>
              </w:tcPr>
            </w:tcPrChange>
          </w:tcPr>
          <w:p w14:paraId="52DF72F2" w14:textId="77777777" w:rsidR="00A32013" w:rsidRPr="009D2D6D" w:rsidRDefault="00A32013" w:rsidP="007F7C4F">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Loại ứng dụng hỗ trợ</w:t>
            </w:r>
          </w:p>
        </w:tc>
        <w:tc>
          <w:tcPr>
            <w:tcW w:w="2268" w:type="dxa"/>
            <w:vAlign w:val="center"/>
            <w:hideMark/>
            <w:tcPrChange w:id="362" w:author="Admin" w:date="2023-10-02T18:28:00Z">
              <w:tcPr>
                <w:tcW w:w="2700" w:type="dxa"/>
                <w:hideMark/>
              </w:tcPr>
            </w:tcPrChange>
          </w:tcPr>
          <w:p w14:paraId="6149868D"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Web, Mobile (thông qua Appium), API</w:t>
            </w:r>
          </w:p>
        </w:tc>
        <w:tc>
          <w:tcPr>
            <w:tcW w:w="2639" w:type="dxa"/>
            <w:vAlign w:val="center"/>
            <w:hideMark/>
            <w:tcPrChange w:id="363" w:author="Admin" w:date="2023-10-02T18:28:00Z">
              <w:tcPr>
                <w:tcW w:w="2790" w:type="dxa"/>
                <w:hideMark/>
              </w:tcPr>
            </w:tcPrChange>
          </w:tcPr>
          <w:p w14:paraId="5CBBCADA"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Web, Mobile, API</w:t>
            </w:r>
          </w:p>
        </w:tc>
        <w:tc>
          <w:tcPr>
            <w:tcW w:w="0" w:type="dxa"/>
            <w:vAlign w:val="center"/>
            <w:hideMark/>
            <w:tcPrChange w:id="364" w:author="Admin" w:date="2023-10-02T18:28:00Z">
              <w:tcPr>
                <w:tcW w:w="2160" w:type="dxa"/>
                <w:hideMark/>
              </w:tcPr>
            </w:tcPrChange>
          </w:tcPr>
          <w:p w14:paraId="2B620229"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Desktop, Web, Mobile, API</w:t>
            </w:r>
          </w:p>
        </w:tc>
      </w:tr>
      <w:tr w:rsidR="00A32013" w:rsidRPr="009D2D6D" w14:paraId="331EA00A" w14:textId="77777777" w:rsidTr="00D94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hideMark/>
            <w:tcPrChange w:id="365" w:author="Admin" w:date="2023-10-02T18:28:00Z">
              <w:tcPr>
                <w:tcW w:w="1255" w:type="dxa"/>
                <w:hideMark/>
              </w:tcPr>
            </w:tcPrChange>
          </w:tcPr>
          <w:p w14:paraId="298D545D" w14:textId="77777777" w:rsidR="00A32013" w:rsidRPr="009D2D6D" w:rsidRDefault="00A32013" w:rsidP="007F7C4F">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điều hành hỗ trợ</w:t>
            </w:r>
          </w:p>
        </w:tc>
        <w:tc>
          <w:tcPr>
            <w:tcW w:w="2268" w:type="dxa"/>
            <w:vAlign w:val="center"/>
            <w:hideMark/>
            <w:tcPrChange w:id="366" w:author="Admin" w:date="2023-10-02T18:28:00Z">
              <w:tcPr>
                <w:tcW w:w="2700" w:type="dxa"/>
                <w:hideMark/>
              </w:tcPr>
            </w:tcPrChange>
          </w:tcPr>
          <w:p w14:paraId="2DEA302E"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Windows, macOS, Linux</w:t>
            </w:r>
          </w:p>
        </w:tc>
        <w:tc>
          <w:tcPr>
            <w:tcW w:w="2639" w:type="dxa"/>
            <w:vAlign w:val="center"/>
            <w:hideMark/>
            <w:tcPrChange w:id="367" w:author="Admin" w:date="2023-10-02T18:28:00Z">
              <w:tcPr>
                <w:tcW w:w="2790" w:type="dxa"/>
                <w:hideMark/>
              </w:tcPr>
            </w:tcPrChange>
          </w:tcPr>
          <w:p w14:paraId="0C4717A0"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Windows, macOS</w:t>
            </w:r>
          </w:p>
        </w:tc>
        <w:tc>
          <w:tcPr>
            <w:tcW w:w="0" w:type="dxa"/>
            <w:vAlign w:val="center"/>
            <w:hideMark/>
            <w:tcPrChange w:id="368" w:author="Admin" w:date="2023-10-02T18:28:00Z">
              <w:tcPr>
                <w:tcW w:w="2160" w:type="dxa"/>
                <w:hideMark/>
              </w:tcPr>
            </w:tcPrChange>
          </w:tcPr>
          <w:p w14:paraId="1E621078"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Windows</w:t>
            </w:r>
          </w:p>
        </w:tc>
      </w:tr>
      <w:tr w:rsidR="00A32013" w:rsidRPr="009D2D6D" w14:paraId="75E7CF80" w14:textId="77777777" w:rsidTr="00D948C9">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hideMark/>
            <w:tcPrChange w:id="369" w:author="Admin" w:date="2023-10-02T18:28:00Z">
              <w:tcPr>
                <w:tcW w:w="1255" w:type="dxa"/>
                <w:hideMark/>
              </w:tcPr>
            </w:tcPrChange>
          </w:tcPr>
          <w:p w14:paraId="38EE6E4F" w14:textId="77777777" w:rsidR="00A32013" w:rsidRPr="009D2D6D" w:rsidRDefault="00A32013" w:rsidP="007F7C4F">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Tích hợp CI/CD</w:t>
            </w:r>
          </w:p>
        </w:tc>
        <w:tc>
          <w:tcPr>
            <w:tcW w:w="2268" w:type="dxa"/>
            <w:vAlign w:val="center"/>
            <w:hideMark/>
            <w:tcPrChange w:id="370" w:author="Admin" w:date="2023-10-02T18:28:00Z">
              <w:tcPr>
                <w:tcW w:w="2700" w:type="dxa"/>
                <w:hideMark/>
              </w:tcPr>
            </w:tcPrChange>
          </w:tcPr>
          <w:p w14:paraId="2E0A9BE6"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Có</w:t>
            </w:r>
          </w:p>
        </w:tc>
        <w:tc>
          <w:tcPr>
            <w:tcW w:w="2639" w:type="dxa"/>
            <w:vAlign w:val="center"/>
            <w:hideMark/>
            <w:tcPrChange w:id="371" w:author="Admin" w:date="2023-10-02T18:28:00Z">
              <w:tcPr>
                <w:tcW w:w="2790" w:type="dxa"/>
                <w:hideMark/>
              </w:tcPr>
            </w:tcPrChange>
          </w:tcPr>
          <w:p w14:paraId="680BA02B"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Có</w:t>
            </w:r>
          </w:p>
        </w:tc>
        <w:tc>
          <w:tcPr>
            <w:tcW w:w="0" w:type="dxa"/>
            <w:vAlign w:val="center"/>
            <w:hideMark/>
            <w:tcPrChange w:id="372" w:author="Admin" w:date="2023-10-02T18:28:00Z">
              <w:tcPr>
                <w:tcW w:w="2160" w:type="dxa"/>
                <w:hideMark/>
              </w:tcPr>
            </w:tcPrChange>
          </w:tcPr>
          <w:p w14:paraId="210C74C1"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Có</w:t>
            </w:r>
          </w:p>
        </w:tc>
      </w:tr>
      <w:tr w:rsidR="00A32013" w:rsidRPr="009D2D6D" w14:paraId="7B00CA1F" w14:textId="77777777" w:rsidTr="00D94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hideMark/>
            <w:tcPrChange w:id="373" w:author="Admin" w:date="2023-10-02T18:28:00Z">
              <w:tcPr>
                <w:tcW w:w="1255" w:type="dxa"/>
                <w:hideMark/>
              </w:tcPr>
            </w:tcPrChange>
          </w:tcPr>
          <w:p w14:paraId="591054F7" w14:textId="77777777" w:rsidR="00A32013" w:rsidRPr="009D2D6D" w:rsidRDefault="00A32013" w:rsidP="007F7C4F">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Hỗ trợ trình duyệt</w:t>
            </w:r>
          </w:p>
        </w:tc>
        <w:tc>
          <w:tcPr>
            <w:tcW w:w="2268" w:type="dxa"/>
            <w:vAlign w:val="center"/>
            <w:hideMark/>
            <w:tcPrChange w:id="374" w:author="Admin" w:date="2023-10-02T18:28:00Z">
              <w:tcPr>
                <w:tcW w:w="2700" w:type="dxa"/>
                <w:hideMark/>
              </w:tcPr>
            </w:tcPrChange>
          </w:tcPr>
          <w:p w14:paraId="62985E1F"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Chrome, Firefox, Safari, Edge, và nhiều trình duyệt khác qua WebDriver</w:t>
            </w:r>
          </w:p>
        </w:tc>
        <w:tc>
          <w:tcPr>
            <w:tcW w:w="2639" w:type="dxa"/>
            <w:vAlign w:val="center"/>
            <w:hideMark/>
            <w:tcPrChange w:id="375" w:author="Admin" w:date="2023-10-02T18:28:00Z">
              <w:tcPr>
                <w:tcW w:w="2790" w:type="dxa"/>
                <w:hideMark/>
              </w:tcPr>
            </w:tcPrChange>
          </w:tcPr>
          <w:p w14:paraId="0A5FB5AA"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Chrome, Firefox, Edge, IE, Safari, và nhiều trình duyệt khác</w:t>
            </w:r>
          </w:p>
        </w:tc>
        <w:tc>
          <w:tcPr>
            <w:tcW w:w="0" w:type="dxa"/>
            <w:vAlign w:val="center"/>
            <w:hideMark/>
            <w:tcPrChange w:id="376" w:author="Admin" w:date="2023-10-02T18:28:00Z">
              <w:tcPr>
                <w:tcW w:w="2160" w:type="dxa"/>
                <w:hideMark/>
              </w:tcPr>
            </w:tcPrChange>
          </w:tcPr>
          <w:p w14:paraId="14C8EB8A"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IE, Edge, Chrome, Firefox</w:t>
            </w:r>
          </w:p>
        </w:tc>
      </w:tr>
      <w:tr w:rsidR="00A32013" w:rsidRPr="009D2D6D" w14:paraId="3E9056BF" w14:textId="77777777" w:rsidTr="00D948C9">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hideMark/>
            <w:tcPrChange w:id="377" w:author="Admin" w:date="2023-10-02T18:28:00Z">
              <w:tcPr>
                <w:tcW w:w="1255" w:type="dxa"/>
                <w:hideMark/>
              </w:tcPr>
            </w:tcPrChange>
          </w:tcPr>
          <w:p w14:paraId="685701EB" w14:textId="77777777" w:rsidR="00A32013" w:rsidRPr="009D2D6D" w:rsidRDefault="00A32013" w:rsidP="007F7C4F">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Tích hợp dễ dàng</w:t>
            </w:r>
          </w:p>
        </w:tc>
        <w:tc>
          <w:tcPr>
            <w:tcW w:w="2268" w:type="dxa"/>
            <w:vAlign w:val="center"/>
            <w:hideMark/>
            <w:tcPrChange w:id="378" w:author="Admin" w:date="2023-10-02T18:28:00Z">
              <w:tcPr>
                <w:tcW w:w="2700" w:type="dxa"/>
                <w:hideMark/>
              </w:tcPr>
            </w:tcPrChange>
          </w:tcPr>
          <w:p w14:paraId="6CF17B8C"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Khó khăn hơn do yêu cầu viết mã nhiều hơn</w:t>
            </w:r>
          </w:p>
        </w:tc>
        <w:tc>
          <w:tcPr>
            <w:tcW w:w="2639" w:type="dxa"/>
            <w:vAlign w:val="center"/>
            <w:hideMark/>
            <w:tcPrChange w:id="379" w:author="Admin" w:date="2023-10-02T18:28:00Z">
              <w:tcPr>
                <w:tcW w:w="2790" w:type="dxa"/>
                <w:hideMark/>
              </w:tcPr>
            </w:tcPrChange>
          </w:tcPr>
          <w:p w14:paraId="071D8846"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Dễ dàng và trực quan hơn</w:t>
            </w:r>
          </w:p>
        </w:tc>
        <w:tc>
          <w:tcPr>
            <w:tcW w:w="0" w:type="dxa"/>
            <w:vAlign w:val="center"/>
            <w:hideMark/>
            <w:tcPrChange w:id="380" w:author="Admin" w:date="2023-10-02T18:28:00Z">
              <w:tcPr>
                <w:tcW w:w="2160" w:type="dxa"/>
                <w:hideMark/>
              </w:tcPr>
            </w:tcPrChange>
          </w:tcPr>
          <w:p w14:paraId="130193D0"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Tương đối dễ dàng</w:t>
            </w:r>
          </w:p>
        </w:tc>
      </w:tr>
      <w:tr w:rsidR="00A32013" w:rsidRPr="009D2D6D" w14:paraId="723F4C44" w14:textId="77777777" w:rsidTr="00D948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hideMark/>
            <w:tcPrChange w:id="381" w:author="Admin" w:date="2023-10-02T18:28:00Z">
              <w:tcPr>
                <w:tcW w:w="1255" w:type="dxa"/>
                <w:hideMark/>
              </w:tcPr>
            </w:tcPrChange>
          </w:tcPr>
          <w:p w14:paraId="425CC277" w14:textId="77777777" w:rsidR="00A32013" w:rsidRPr="009D2D6D" w:rsidRDefault="00A32013" w:rsidP="007F7C4F">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Giá cả</w:t>
            </w:r>
          </w:p>
        </w:tc>
        <w:tc>
          <w:tcPr>
            <w:tcW w:w="2268" w:type="dxa"/>
            <w:vAlign w:val="center"/>
            <w:hideMark/>
            <w:tcPrChange w:id="382" w:author="Admin" w:date="2023-10-02T18:28:00Z">
              <w:tcPr>
                <w:tcW w:w="2700" w:type="dxa"/>
                <w:hideMark/>
              </w:tcPr>
            </w:tcPrChange>
          </w:tcPr>
          <w:p w14:paraId="7B9D2A57"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Miễn phí và mã nguồn mở</w:t>
            </w:r>
          </w:p>
        </w:tc>
        <w:tc>
          <w:tcPr>
            <w:tcW w:w="2639" w:type="dxa"/>
            <w:vAlign w:val="center"/>
            <w:hideMark/>
            <w:tcPrChange w:id="383" w:author="Admin" w:date="2023-10-02T18:28:00Z">
              <w:tcPr>
                <w:tcW w:w="2790" w:type="dxa"/>
                <w:hideMark/>
              </w:tcPr>
            </w:tcPrChange>
          </w:tcPr>
          <w:p w14:paraId="576E4703"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Miễn phí và phiên bản trả phí</w:t>
            </w:r>
          </w:p>
        </w:tc>
        <w:tc>
          <w:tcPr>
            <w:tcW w:w="0" w:type="dxa"/>
            <w:vAlign w:val="center"/>
            <w:hideMark/>
            <w:tcPrChange w:id="384" w:author="Admin" w:date="2023-10-02T18:28:00Z">
              <w:tcPr>
                <w:tcW w:w="2160" w:type="dxa"/>
                <w:hideMark/>
              </w:tcPr>
            </w:tcPrChange>
          </w:tcPr>
          <w:p w14:paraId="3CA71E39" w14:textId="77777777" w:rsidR="00A32013" w:rsidRPr="009D2D6D" w:rsidRDefault="00A32013">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Thanh toán bản quyền</w:t>
            </w:r>
          </w:p>
        </w:tc>
      </w:tr>
      <w:tr w:rsidR="00A32013" w:rsidRPr="009D2D6D" w14:paraId="5A1029D8" w14:textId="77777777" w:rsidTr="00D948C9">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hideMark/>
            <w:tcPrChange w:id="385" w:author="Admin" w:date="2023-10-02T18:28:00Z">
              <w:tcPr>
                <w:tcW w:w="1255" w:type="dxa"/>
                <w:hideMark/>
              </w:tcPr>
            </w:tcPrChange>
          </w:tcPr>
          <w:p w14:paraId="015DCB90" w14:textId="77777777" w:rsidR="00A32013" w:rsidRPr="009D2D6D" w:rsidRDefault="00A32013" w:rsidP="007F7C4F">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Hỗ trợ cộng đồng</w:t>
            </w:r>
          </w:p>
        </w:tc>
        <w:tc>
          <w:tcPr>
            <w:tcW w:w="2268" w:type="dxa"/>
            <w:vAlign w:val="center"/>
            <w:hideMark/>
            <w:tcPrChange w:id="386" w:author="Admin" w:date="2023-10-02T18:28:00Z">
              <w:tcPr>
                <w:tcW w:w="2700" w:type="dxa"/>
                <w:hideMark/>
              </w:tcPr>
            </w:tcPrChange>
          </w:tcPr>
          <w:p w14:paraId="0656F45C"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Có một cộng đồng lớn và nhiều tài liệu trực tuyến</w:t>
            </w:r>
          </w:p>
        </w:tc>
        <w:tc>
          <w:tcPr>
            <w:tcW w:w="2639" w:type="dxa"/>
            <w:vAlign w:val="center"/>
            <w:hideMark/>
            <w:tcPrChange w:id="387" w:author="Admin" w:date="2023-10-02T18:28:00Z">
              <w:tcPr>
                <w:tcW w:w="2790" w:type="dxa"/>
                <w:hideMark/>
              </w:tcPr>
            </w:tcPrChange>
          </w:tcPr>
          <w:p w14:paraId="50E924DF"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Có cộng đồng và tài liệu, nhưng không lớn bằng Selenium</w:t>
            </w:r>
          </w:p>
        </w:tc>
        <w:tc>
          <w:tcPr>
            <w:tcW w:w="0" w:type="dxa"/>
            <w:vAlign w:val="center"/>
            <w:hideMark/>
            <w:tcPrChange w:id="388" w:author="Admin" w:date="2023-10-02T18:28:00Z">
              <w:tcPr>
                <w:tcW w:w="2160" w:type="dxa"/>
                <w:hideMark/>
              </w:tcPr>
            </w:tcPrChange>
          </w:tcPr>
          <w:p w14:paraId="1B384DDF" w14:textId="77777777" w:rsidR="00A32013" w:rsidRPr="009D2D6D" w:rsidRDefault="00A32013">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Có cộng đồng và tài liệu nhưng ít lớn hơn</w:t>
            </w:r>
          </w:p>
        </w:tc>
      </w:tr>
    </w:tbl>
    <w:p w14:paraId="1DC5AB56" w14:textId="77777777" w:rsidR="005E786A" w:rsidRPr="009D2D6D" w:rsidRDefault="005E786A" w:rsidP="0004552B">
      <w:pPr>
        <w:spacing w:line="360" w:lineRule="auto"/>
        <w:rPr>
          <w:rFonts w:asciiTheme="majorHAnsi" w:hAnsiTheme="majorHAnsi" w:cstheme="majorHAnsi"/>
          <w:szCs w:val="26"/>
        </w:rPr>
      </w:pPr>
    </w:p>
    <w:p w14:paraId="39222866" w14:textId="7131C7AA" w:rsidR="00A32013" w:rsidRPr="009D2D6D" w:rsidRDefault="00A32013" w:rsidP="009D2D6D">
      <w:pPr>
        <w:keepNext/>
        <w:tabs>
          <w:tab w:val="left" w:pos="992"/>
        </w:tabs>
        <w:spacing w:after="0" w:line="360" w:lineRule="auto"/>
        <w:ind w:firstLine="720"/>
        <w:jc w:val="both"/>
        <w:rPr>
          <w:rFonts w:asciiTheme="majorHAnsi" w:hAnsiTheme="majorHAnsi" w:cstheme="majorHAnsi"/>
          <w:b/>
          <w:bCs/>
          <w:szCs w:val="26"/>
        </w:rPr>
      </w:pPr>
      <w:r w:rsidRPr="009D2D6D">
        <w:rPr>
          <w:rFonts w:asciiTheme="majorHAnsi" w:hAnsiTheme="majorHAnsi" w:cstheme="majorHAnsi"/>
          <w:b/>
          <w:bCs/>
          <w:szCs w:val="26"/>
        </w:rPr>
        <w:lastRenderedPageBreak/>
        <w:t>Ưu điểm của Selenium so với các công cụ khác:</w:t>
      </w:r>
    </w:p>
    <w:p w14:paraId="6E749E3A" w14:textId="658A99CC" w:rsidR="00A32013" w:rsidRPr="009D2D6D" w:rsidRDefault="00A32013" w:rsidP="009D2D6D">
      <w:pPr>
        <w:keepNext/>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Ngôn ngữ đa dạng: Selenium hỗ trợ nhiều ngôn ngữ lập trình, cho phép bạn lựa chọn ngôn ngữ ưa thích hoặc ngôn ngữ phù hợp với dự án của bạn.</w:t>
      </w:r>
    </w:p>
    <w:p w14:paraId="0AE71AB9" w14:textId="72018723" w:rsidR="00A32013" w:rsidRPr="009D2D6D" w:rsidRDefault="00A32013" w:rsidP="009D2D6D">
      <w:pPr>
        <w:keepNext/>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Mã nguồn mở: Selenium là mã nguồn mở, giúp cộng đồng phát triển và cập nhật liên tục, điều này đồng nghĩa với việc nó có sự hỗ trợ mạnh mẽ từ cộng đồng.</w:t>
      </w:r>
    </w:p>
    <w:p w14:paraId="5EF8E43A" w14:textId="7F05BA9A" w:rsidR="00A32013" w:rsidRPr="009D2D6D" w:rsidRDefault="00A32013" w:rsidP="009D2D6D">
      <w:pPr>
        <w:keepNext/>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Hỗ trợ đa nền tảng: Selenium hỗ trợ kiểm thử trên nhiều hệ điều hành và trình duyệt, giúp bạn kiểm thử ứng dụng trên nhiều môi trường khác nhau.</w:t>
      </w:r>
    </w:p>
    <w:p w14:paraId="0D5867AE" w14:textId="5EC8BAE5" w:rsidR="00A32013" w:rsidRPr="009D2D6D" w:rsidRDefault="00A32013" w:rsidP="009D2D6D">
      <w:pPr>
        <w:keepNext/>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Tích hợp CI/CD: Selenium dễ dàng tích hợp vào quy trình CI/CD, giúp tự động hóa kiểm thử và tạo liên kết liền mạch với quy trình phát triển.</w:t>
      </w:r>
    </w:p>
    <w:p w14:paraId="268421D4" w14:textId="70021D8C" w:rsidR="008461A5" w:rsidRPr="009D2D6D" w:rsidRDefault="00A32013" w:rsidP="009D2D6D">
      <w:pPr>
        <w:keepNext/>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Khả năng mở rộng: Selenium có thể mở rộng qua các thư viện và framework bổ sung như TestNG, JUnit, hay Cucumber để tạo ra các bộ kiểm thử phức tạp hơn.</w:t>
      </w:r>
    </w:p>
    <w:p w14:paraId="7E2C4931" w14:textId="3AA27434" w:rsidR="008461A5" w:rsidRPr="009D2D6D" w:rsidRDefault="008461A5" w:rsidP="009D2D6D">
      <w:pPr>
        <w:pStyle w:val="Heading2"/>
        <w:keepLines w:val="0"/>
        <w:tabs>
          <w:tab w:val="left" w:pos="283"/>
          <w:tab w:val="left" w:pos="425"/>
          <w:tab w:val="left" w:pos="454"/>
          <w:tab w:val="left" w:pos="567"/>
          <w:tab w:val="left" w:pos="992"/>
        </w:tabs>
        <w:spacing w:before="0"/>
        <w:jc w:val="both"/>
        <w:rPr>
          <w:rFonts w:cs="Times New Roman"/>
          <w:color w:val="C00000"/>
          <w:lang w:val="en-US"/>
        </w:rPr>
      </w:pPr>
      <w:bookmarkStart w:id="389" w:name="_Toc147184090"/>
      <w:bookmarkStart w:id="390" w:name="_Toc147230958"/>
      <w:r w:rsidRPr="009D2D6D">
        <w:rPr>
          <w:rFonts w:cs="Times New Roman"/>
          <w:color w:val="C00000"/>
          <w:lang w:val="en-US"/>
        </w:rPr>
        <w:t>3.</w:t>
      </w:r>
      <w:r w:rsidR="008F1A1E">
        <w:rPr>
          <w:rFonts w:cs="Times New Roman"/>
          <w:color w:val="C00000"/>
          <w:lang w:val="en-US"/>
        </w:rPr>
        <w:t>5</w:t>
      </w:r>
      <w:r w:rsidRPr="009D2D6D">
        <w:rPr>
          <w:rFonts w:cs="Times New Roman"/>
          <w:color w:val="C00000"/>
          <w:lang w:val="en-US"/>
        </w:rPr>
        <w:t xml:space="preserve"> Giới thiệu về Jmeter</w:t>
      </w:r>
      <w:bookmarkEnd w:id="389"/>
      <w:bookmarkEnd w:id="390"/>
    </w:p>
    <w:p w14:paraId="1E1A9B2A" w14:textId="5EB62D70" w:rsidR="008461A5" w:rsidRPr="009D2D6D" w:rsidRDefault="008461A5" w:rsidP="009D2D6D">
      <w:pPr>
        <w:keepNext/>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Apache JMeter là một framework Java chuyên dùng để kiểm tra hiệu năng của các ứng dụng web. JMeter có thể hoạt động trên các hệ điều hành có hỗ trợ JVM 1.4 trở lên. JMeter có thể sử dụng để kiểm thử hiệu năng trên cả nguồn tĩnh và nguồn động. Hiện nay công cụ này đã được cải tiến để có thể đo lường hiệu năng hoạt động của nhiều đối tượng và giao thức như: Web – HTTP, HTTPS, SOAP, Database qua JDBC, LDAP, JMS, Mail – SMTP(S), POP3(S), IMAP(S), Native commands hoặc Shell scripts.</w:t>
      </w:r>
    </w:p>
    <w:p w14:paraId="6EBE2099" w14:textId="0DFA1169" w:rsidR="00840285" w:rsidRPr="009D2D6D" w:rsidRDefault="008461A5" w:rsidP="009D2D6D">
      <w:pPr>
        <w:keepNext/>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Jmeter là một mã nguồn mở được viết bằng java. Cha đẻ của JMeter là Stefano Mazzocchi sau đó Apache đã thiết kế lại để cải tiến hơn giao diện đồ họa cho người dùng và khả năng kiểm thử hướng chức năng. Cách thức hoạt động: JMeter mô phỏng một nhóm người dùng gửi yêu cầu đến một máy chủ mục tiêu, và trả về số liệu thống kê </w:t>
      </w:r>
      <w:r w:rsidRPr="009D2D6D">
        <w:rPr>
          <w:rFonts w:asciiTheme="majorHAnsi" w:hAnsiTheme="majorHAnsi" w:cstheme="majorHAnsi"/>
          <w:szCs w:val="26"/>
        </w:rPr>
        <w:lastRenderedPageBreak/>
        <w:t>cho thấy hiệu năng / chức năng của máy chủ / mục tiêu ứng dụng thông qua các bảng, đồ thị,… JMeter Performance Testing bao gồm:</w:t>
      </w:r>
    </w:p>
    <w:p w14:paraId="30F8E13E" w14:textId="65FE7AE9" w:rsidR="008461A5" w:rsidRPr="009D2D6D" w:rsidRDefault="008461A5"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55AC331C" wp14:editId="3D27B498">
            <wp:extent cx="4404600" cy="2417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7675" cy="2419133"/>
                    </a:xfrm>
                    <a:prstGeom prst="rect">
                      <a:avLst/>
                    </a:prstGeom>
                  </pic:spPr>
                </pic:pic>
              </a:graphicData>
            </a:graphic>
          </wp:inline>
        </w:drawing>
      </w:r>
    </w:p>
    <w:p w14:paraId="7DDD6ED8" w14:textId="4D7A95F3" w:rsidR="008461A5" w:rsidRPr="009D2D6D" w:rsidRDefault="008461A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Load testing: Mô hình hóa dự kiến sử dụng bởi nhiều người dùng truy cập một dịch vụ website trong cùng thời điểm.</w:t>
      </w:r>
    </w:p>
    <w:p w14:paraId="14EF2483" w14:textId="72D77CF1" w:rsidR="008461A5" w:rsidRPr="009D2D6D" w:rsidRDefault="008461A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Stress testing: Tất cả các web server có thể tải một dung lượng lớn, khi mà tải trọng vượt ra ngoài giới hạn thì web server bắt đầu phản hồi chậm và gây ra lỗi. Mục đích của stress testing là có thể tìm ra độ tải lớn mà web server có thể xử lý.</w:t>
      </w:r>
    </w:p>
    <w:p w14:paraId="147C5FD5" w14:textId="4FE11872" w:rsidR="008461A5" w:rsidRPr="009D2D6D" w:rsidRDefault="008461A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Cấu hình dưới đây chỉ ra Jmeter mô phỏng tải trọng lớn như thế nào</w:t>
      </w:r>
    </w:p>
    <w:p w14:paraId="0AE618EB" w14:textId="3748043C" w:rsidR="00840285" w:rsidRPr="009D2D6D" w:rsidRDefault="00840285"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6162F467" wp14:editId="665D5CA5">
            <wp:extent cx="4442049" cy="233781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0730" cy="2352911"/>
                    </a:xfrm>
                    <a:prstGeom prst="rect">
                      <a:avLst/>
                    </a:prstGeom>
                  </pic:spPr>
                </pic:pic>
              </a:graphicData>
            </a:graphic>
          </wp:inline>
        </w:drawing>
      </w:r>
    </w:p>
    <w:p w14:paraId="69AA9671" w14:textId="7BDC8870" w:rsidR="0004552B" w:rsidRPr="009D2D6D" w:rsidRDefault="0004552B" w:rsidP="009D2D6D">
      <w:pPr>
        <w:pStyle w:val="Heading2"/>
        <w:keepLines w:val="0"/>
        <w:tabs>
          <w:tab w:val="left" w:pos="283"/>
          <w:tab w:val="left" w:pos="425"/>
          <w:tab w:val="left" w:pos="454"/>
          <w:tab w:val="left" w:pos="567"/>
        </w:tabs>
        <w:spacing w:before="0"/>
        <w:jc w:val="both"/>
        <w:rPr>
          <w:rFonts w:cs="Times New Roman"/>
          <w:color w:val="C00000"/>
        </w:rPr>
      </w:pPr>
      <w:bookmarkStart w:id="391" w:name="_Toc147184091"/>
      <w:bookmarkStart w:id="392" w:name="_Toc147230959"/>
      <w:r w:rsidRPr="009D2D6D">
        <w:rPr>
          <w:rFonts w:cs="Times New Roman"/>
          <w:color w:val="C00000"/>
          <w:lang w:val="en-US"/>
        </w:rPr>
        <w:t>3.</w:t>
      </w:r>
      <w:r w:rsidR="008F1A1E">
        <w:rPr>
          <w:rFonts w:cs="Times New Roman"/>
          <w:color w:val="C00000"/>
          <w:lang w:val="en-US"/>
        </w:rPr>
        <w:t>6</w:t>
      </w:r>
      <w:r w:rsidRPr="009D2D6D">
        <w:rPr>
          <w:rFonts w:cs="Times New Roman"/>
          <w:color w:val="C00000"/>
          <w:lang w:val="en-US"/>
        </w:rPr>
        <w:t xml:space="preserve"> </w:t>
      </w:r>
      <w:r w:rsidRPr="009D2D6D">
        <w:rPr>
          <w:rFonts w:cs="Times New Roman"/>
          <w:color w:val="C00000"/>
        </w:rPr>
        <w:t>Đặc trưng của Jmeter</w:t>
      </w:r>
      <w:bookmarkEnd w:id="391"/>
      <w:bookmarkEnd w:id="392"/>
      <w:r w:rsidRPr="009D2D6D">
        <w:rPr>
          <w:rFonts w:cs="Times New Roman"/>
          <w:color w:val="C00000"/>
        </w:rPr>
        <w:t xml:space="preserve"> </w:t>
      </w:r>
    </w:p>
    <w:p w14:paraId="32FF6342" w14:textId="0973A0AA" w:rsidR="0004552B" w:rsidRPr="009D2D6D" w:rsidRDefault="0004552B"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Nguồn mở, miễn phí</w:t>
      </w:r>
    </w:p>
    <w:p w14:paraId="45F04968" w14:textId="33E745AB" w:rsidR="0004552B" w:rsidRPr="009D2D6D" w:rsidRDefault="0004552B"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Giao diện đơn giản, trực quan dễ sử dụng</w:t>
      </w:r>
    </w:p>
    <w:p w14:paraId="24FC5F71" w14:textId="4A687588" w:rsidR="0004552B" w:rsidRPr="009D2D6D" w:rsidRDefault="0004552B"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Có thể kiểm thử nhiều kiểu server: Web - HTTP, HTTPS, SOAP, Database - JDBC, LDAP, JMS, Mail - POP3,…</w:t>
      </w:r>
    </w:p>
    <w:p w14:paraId="1BA73646" w14:textId="77777777" w:rsidR="0004552B" w:rsidRPr="009D2D6D" w:rsidRDefault="0004552B"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lastRenderedPageBreak/>
        <w:t>- Một công cụ độc lập có thể chạy trên nhiều nền tảng hệ điều hành khác nhau, trên Linux chỉ cần chạy bằng một shell scrip, trên Windows thì chỉ cần chạy một file .bat</w:t>
      </w:r>
    </w:p>
    <w:p w14:paraId="582E0895" w14:textId="3960F94B" w:rsidR="0004552B" w:rsidRPr="009D2D6D" w:rsidRDefault="0004552B"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Đa luồng, giúp xử lý tạo nhiều request cùng một khoảng thời gian, xử lý các dữ liệu thu được một cách hiệu quả.</w:t>
      </w:r>
    </w:p>
    <w:p w14:paraId="0A10550A" w14:textId="1C34869D" w:rsidR="00840285" w:rsidRPr="009D2D6D" w:rsidRDefault="0004552B"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rPr>
        <w:t>- Đặc tính mở rộng, có rất nhiều plugin được chia trẻ rộng rãi và miễn phí - Một công cụ tự động để kiểm thử hiệu năng và tính năng của ứng dụng..</w:t>
      </w:r>
    </w:p>
    <w:p w14:paraId="6CA9E478" w14:textId="3E56CC2C" w:rsidR="00840285" w:rsidRPr="009D2D6D" w:rsidRDefault="00840285" w:rsidP="009D2D6D">
      <w:pPr>
        <w:pStyle w:val="Heading2"/>
        <w:keepLines w:val="0"/>
        <w:tabs>
          <w:tab w:val="left" w:pos="283"/>
          <w:tab w:val="left" w:pos="425"/>
          <w:tab w:val="left" w:pos="454"/>
          <w:tab w:val="left" w:pos="567"/>
          <w:tab w:val="left" w:pos="992"/>
        </w:tabs>
        <w:spacing w:before="0"/>
        <w:jc w:val="both"/>
        <w:rPr>
          <w:rFonts w:cs="Times New Roman"/>
          <w:color w:val="C00000"/>
          <w:lang w:val="en-US"/>
        </w:rPr>
      </w:pPr>
      <w:bookmarkStart w:id="393" w:name="_Toc147184092"/>
      <w:bookmarkStart w:id="394" w:name="_Toc147230960"/>
      <w:r w:rsidRPr="009D2D6D">
        <w:rPr>
          <w:rFonts w:cs="Times New Roman"/>
          <w:color w:val="C00000"/>
          <w:lang w:val="en-US"/>
        </w:rPr>
        <w:t>3.</w:t>
      </w:r>
      <w:r w:rsidR="008F1A1E">
        <w:rPr>
          <w:rFonts w:cs="Times New Roman"/>
          <w:color w:val="C00000"/>
          <w:lang w:val="en-US"/>
        </w:rPr>
        <w:t>7</w:t>
      </w:r>
      <w:r w:rsidRPr="009D2D6D">
        <w:rPr>
          <w:rFonts w:cs="Times New Roman"/>
          <w:color w:val="C00000"/>
          <w:lang w:val="en-US"/>
        </w:rPr>
        <w:t xml:space="preserve"> Ưu và nhược điểm của Jmeter</w:t>
      </w:r>
      <w:bookmarkEnd w:id="393"/>
      <w:bookmarkEnd w:id="394"/>
    </w:p>
    <w:p w14:paraId="7E9A9EF5" w14:textId="5848886A" w:rsidR="00840285" w:rsidRPr="009D2D6D" w:rsidRDefault="0084028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Ưu điểm:</w:t>
      </w:r>
    </w:p>
    <w:p w14:paraId="4A40EFB2" w14:textId="71A62000" w:rsidR="00840285" w:rsidRPr="009D2D6D" w:rsidRDefault="0084028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Kiểm tra tải và kiểm tra hiệu năng theo nhiều kiểu khác nhau: Web – HTTP, </w:t>
      </w:r>
      <w:r w:rsidR="00360C11" w:rsidRPr="009D2D6D">
        <w:rPr>
          <w:rFonts w:asciiTheme="majorHAnsi" w:hAnsiTheme="majorHAnsi" w:cstheme="majorHAnsi"/>
          <w:szCs w:val="26"/>
        </w:rPr>
        <w:tab/>
      </w:r>
      <w:r w:rsidRPr="009D2D6D">
        <w:rPr>
          <w:rFonts w:asciiTheme="majorHAnsi" w:hAnsiTheme="majorHAnsi" w:cstheme="majorHAnsi"/>
          <w:szCs w:val="26"/>
        </w:rPr>
        <w:t>HTTPS, SOAP, Database via JDBC, LDAP, JMS, Mail – POP3(S) and IMAP(S).</w:t>
      </w:r>
    </w:p>
    <w:p w14:paraId="13CDA044" w14:textId="0D268382" w:rsidR="00840285" w:rsidRPr="009D2D6D" w:rsidRDefault="0084028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Rất nhẹ, Không cần cài đặt, miễn phí.</w:t>
      </w:r>
    </w:p>
    <w:p w14:paraId="14C93F22" w14:textId="3CE24D94" w:rsidR="00840285" w:rsidRPr="009D2D6D" w:rsidRDefault="0084028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Nền tảng xử lý đa luồng cho phép mô phỏng nhiều mẫu bởi nhiều thread của các chức năng khác nhau trên các thread group khác nhau</w:t>
      </w:r>
    </w:p>
    <w:p w14:paraId="7EFC8223" w14:textId="50C6FEF5" w:rsidR="00840285" w:rsidRPr="009D2D6D" w:rsidRDefault="0084028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Dễ dàng thêm các plugin và tạo các báo cáo phù hợp yêu cầu.</w:t>
      </w:r>
    </w:p>
    <w:p w14:paraId="4778F783" w14:textId="7D2FCED2" w:rsidR="00840285" w:rsidRPr="009D2D6D" w:rsidRDefault="0084028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Được hỗ trợ mạnh bởi cộng đồng open source.</w:t>
      </w:r>
    </w:p>
    <w:p w14:paraId="06ABDDEC" w14:textId="77777777" w:rsidR="00840285" w:rsidRPr="009D2D6D" w:rsidRDefault="00840285"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rPr>
        <w:t>Nhược điểm</w:t>
      </w:r>
      <w:r w:rsidRPr="009D2D6D">
        <w:rPr>
          <w:rFonts w:asciiTheme="majorHAnsi" w:hAnsiTheme="majorHAnsi" w:cstheme="majorHAnsi"/>
          <w:szCs w:val="26"/>
          <w:lang w:val="en-US"/>
        </w:rPr>
        <w:t>:</w:t>
      </w:r>
    </w:p>
    <w:p w14:paraId="1E86EE2C" w14:textId="2E1E5BFB" w:rsidR="00840285" w:rsidRPr="009D2D6D" w:rsidRDefault="0084028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Chỉ sử dụng được với ứng dụng web.</w:t>
      </w:r>
    </w:p>
    <w:p w14:paraId="79C6710C" w14:textId="77777777" w:rsidR="00840285" w:rsidRPr="009D2D6D" w:rsidRDefault="0084028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Kết quả Stress testing có thể khó xác định chính xác.</w:t>
      </w:r>
    </w:p>
    <w:p w14:paraId="0B9B5EFE" w14:textId="5DBB723D" w:rsidR="0004552B" w:rsidRPr="009D2D6D" w:rsidRDefault="00840285"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Khó khăn khi thực hiện các kịch bản kiểm thử phức tạp.</w:t>
      </w:r>
    </w:p>
    <w:p w14:paraId="6C85AFED" w14:textId="261CE72A" w:rsidR="004111D9" w:rsidRPr="009D2D6D" w:rsidRDefault="00840285"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rPr>
        <w:t>- Khó thực hiện Recording</w:t>
      </w:r>
    </w:p>
    <w:p w14:paraId="6E38FA51" w14:textId="4B5CA727" w:rsidR="00F479E2" w:rsidRPr="009D2D6D" w:rsidRDefault="00F479E2" w:rsidP="009D2D6D">
      <w:pPr>
        <w:pStyle w:val="Heading2"/>
        <w:keepLines w:val="0"/>
        <w:tabs>
          <w:tab w:val="left" w:pos="283"/>
          <w:tab w:val="left" w:pos="425"/>
          <w:tab w:val="left" w:pos="454"/>
          <w:tab w:val="left" w:pos="567"/>
          <w:tab w:val="left" w:pos="992"/>
        </w:tabs>
        <w:spacing w:before="0"/>
        <w:jc w:val="both"/>
        <w:rPr>
          <w:rFonts w:cs="Times New Roman"/>
          <w:color w:val="C00000"/>
          <w:lang w:val="en-US"/>
        </w:rPr>
      </w:pPr>
      <w:bookmarkStart w:id="395" w:name="_Toc147184093"/>
      <w:bookmarkStart w:id="396" w:name="_Toc147230961"/>
      <w:r w:rsidRPr="009D2D6D">
        <w:rPr>
          <w:rFonts w:cs="Times New Roman"/>
          <w:color w:val="C00000"/>
          <w:lang w:val="en-US"/>
        </w:rPr>
        <w:t>3</w:t>
      </w:r>
      <w:r w:rsidR="00A8527D" w:rsidRPr="009D2D6D">
        <w:rPr>
          <w:rFonts w:cs="Times New Roman"/>
          <w:color w:val="C00000"/>
          <w:lang w:val="en-US"/>
        </w:rPr>
        <w:t>.</w:t>
      </w:r>
      <w:r w:rsidR="008F1A1E">
        <w:rPr>
          <w:rFonts w:cs="Times New Roman"/>
          <w:color w:val="C00000"/>
          <w:lang w:val="en-US"/>
        </w:rPr>
        <w:t>8</w:t>
      </w:r>
      <w:r w:rsidRPr="009D2D6D">
        <w:rPr>
          <w:rFonts w:cs="Times New Roman"/>
          <w:color w:val="C00000"/>
          <w:lang w:val="en-US"/>
        </w:rPr>
        <w:t xml:space="preserve"> Hướng dẫn cài đặt và hướng dẫn sử dụng</w:t>
      </w:r>
      <w:bookmarkEnd w:id="395"/>
      <w:bookmarkEnd w:id="396"/>
    </w:p>
    <w:p w14:paraId="10FA7F19" w14:textId="6EA745CC" w:rsidR="00834504" w:rsidRPr="009D2D6D" w:rsidRDefault="008F1A1E" w:rsidP="009D2D6D">
      <w:pPr>
        <w:pStyle w:val="Heading3"/>
        <w:keepLines w:val="0"/>
        <w:tabs>
          <w:tab w:val="left" w:pos="737"/>
          <w:tab w:val="left" w:pos="850"/>
        </w:tabs>
        <w:spacing w:before="0"/>
        <w:jc w:val="both"/>
        <w:rPr>
          <w:rFonts w:cs="Times New Roman"/>
          <w:i/>
          <w:color w:val="002060"/>
          <w:szCs w:val="26"/>
          <w:lang w:val="en-US"/>
        </w:rPr>
      </w:pPr>
      <w:bookmarkStart w:id="397" w:name="_Toc147184094"/>
      <w:bookmarkStart w:id="398" w:name="_Toc147230962"/>
      <w:r>
        <w:rPr>
          <w:rFonts w:cs="Times New Roman"/>
          <w:i/>
          <w:color w:val="002060"/>
          <w:szCs w:val="26"/>
          <w:lang w:val="en-US"/>
        </w:rPr>
        <w:t>3.8</w:t>
      </w:r>
      <w:r w:rsidR="000F0ED1" w:rsidRPr="009D2D6D">
        <w:rPr>
          <w:rFonts w:cs="Times New Roman"/>
          <w:i/>
          <w:color w:val="002060"/>
          <w:szCs w:val="26"/>
          <w:lang w:val="en-US"/>
        </w:rPr>
        <w:t>.1 Hướng dẫn cài đặt</w:t>
      </w:r>
      <w:bookmarkEnd w:id="397"/>
      <w:bookmarkEnd w:id="398"/>
    </w:p>
    <w:p w14:paraId="443D4772" w14:textId="7B1A87FE" w:rsidR="000F0ED1" w:rsidRPr="009D2D6D" w:rsidRDefault="000F0ED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Bước 1: Truy cập để download Apache Jmeter bằng đường link http://jmeter.apache.org/download_jmeter.cgi</w:t>
      </w:r>
    </w:p>
    <w:p w14:paraId="2E2F415C" w14:textId="43E00273" w:rsidR="000F0ED1" w:rsidRPr="009D2D6D" w:rsidRDefault="000F0ED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Bước 2: Click download apache-jmeter-5.0.zip đối với Windows và apachejmeter-5.0.tgz đối với MacOS và Linux. Ngay lúc này Trình duyệt sẽ bắt đầu download JMeter.</w:t>
      </w:r>
    </w:p>
    <w:p w14:paraId="5E0D10F1" w14:textId="65EB322C" w:rsidR="000F0ED1" w:rsidRPr="009D2D6D" w:rsidRDefault="000F0ED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lastRenderedPageBreak/>
        <w:t>Các bạn lưu ý rằng, ở trên trang chủ sẽ có 2 phần đó là Binaries và Source, đối với chúng ta là các người dùng bình thường thì sẽ download phần Binaries, phần Source dành cho những người muốn chỉnh sửa, phát triển thêm các tính năng trong JMeter.</w:t>
      </w:r>
    </w:p>
    <w:p w14:paraId="0AF0B454" w14:textId="4F42B509" w:rsidR="000F0ED1" w:rsidRPr="009D2D6D" w:rsidRDefault="000F0ED1" w:rsidP="004111D9">
      <w:pPr>
        <w:spacing w:line="360" w:lineRule="auto"/>
        <w:ind w:firstLine="720"/>
        <w:jc w:val="both"/>
        <w:rPr>
          <w:rFonts w:asciiTheme="majorHAnsi" w:hAnsiTheme="majorHAnsi" w:cstheme="majorHAnsi"/>
          <w:szCs w:val="26"/>
        </w:rPr>
      </w:pPr>
    </w:p>
    <w:p w14:paraId="4D27EECA" w14:textId="6B4AA977" w:rsidR="000F0ED1" w:rsidRPr="009D2D6D" w:rsidRDefault="000F0ED1" w:rsidP="009D2D6D">
      <w:pPr>
        <w:tabs>
          <w:tab w:val="left" w:pos="283"/>
        </w:tabs>
        <w:spacing w:after="0" w:line="360" w:lineRule="auto"/>
        <w:jc w:val="center"/>
        <w:rPr>
          <w:rFonts w:asciiTheme="majorHAnsi" w:hAnsiTheme="majorHAnsi" w:cstheme="majorHAnsi"/>
          <w:szCs w:val="26"/>
          <w:lang w:val="en-US" w:eastAsia="ja-JP"/>
        </w:rPr>
      </w:pPr>
      <w:r w:rsidRPr="009D2D6D">
        <w:rPr>
          <w:rFonts w:asciiTheme="majorHAnsi" w:hAnsiTheme="majorHAnsi" w:cstheme="majorHAnsi"/>
          <w:noProof/>
          <w:szCs w:val="26"/>
          <w:lang w:val="en-US"/>
        </w:rPr>
        <w:drawing>
          <wp:inline distT="0" distB="0" distL="0" distR="0" wp14:anchorId="6D6EFD16" wp14:editId="5CB01CB8">
            <wp:extent cx="4460374" cy="1438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3834" cy="1439391"/>
                    </a:xfrm>
                    <a:prstGeom prst="rect">
                      <a:avLst/>
                    </a:prstGeom>
                  </pic:spPr>
                </pic:pic>
              </a:graphicData>
            </a:graphic>
          </wp:inline>
        </w:drawing>
      </w:r>
    </w:p>
    <w:p w14:paraId="7353B43E" w14:textId="7AC29A31" w:rsidR="000F0ED1" w:rsidRPr="009D2D6D" w:rsidRDefault="000F0ED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Bước 3: Sau khi hoàn thành việc download apache-jmeter-5.0, thực hiện giải nén chúng ta sẽ được folder như bên dưới.</w:t>
      </w:r>
    </w:p>
    <w:p w14:paraId="1EBCD7E6" w14:textId="3DDCFD97" w:rsidR="008461A5" w:rsidRPr="009D2D6D" w:rsidRDefault="000F0ED1" w:rsidP="009D2D6D">
      <w:pPr>
        <w:tabs>
          <w:tab w:val="left" w:pos="283"/>
        </w:tabs>
        <w:spacing w:after="0" w:line="360" w:lineRule="auto"/>
        <w:jc w:val="center"/>
        <w:rPr>
          <w:rFonts w:asciiTheme="majorHAnsi" w:hAnsiTheme="majorHAnsi" w:cstheme="majorHAnsi"/>
          <w:szCs w:val="26"/>
          <w:lang w:val="en-US" w:eastAsia="ja-JP"/>
        </w:rPr>
      </w:pPr>
      <w:r w:rsidRPr="009D2D6D">
        <w:rPr>
          <w:rFonts w:asciiTheme="majorHAnsi" w:hAnsiTheme="majorHAnsi" w:cstheme="majorHAnsi"/>
          <w:noProof/>
          <w:szCs w:val="26"/>
          <w:lang w:val="en-US"/>
        </w:rPr>
        <w:drawing>
          <wp:inline distT="0" distB="0" distL="0" distR="0" wp14:anchorId="40131874" wp14:editId="332D60A0">
            <wp:extent cx="4457700" cy="24266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294" cy="2431871"/>
                    </a:xfrm>
                    <a:prstGeom prst="rect">
                      <a:avLst/>
                    </a:prstGeom>
                  </pic:spPr>
                </pic:pic>
              </a:graphicData>
            </a:graphic>
          </wp:inline>
        </w:drawing>
      </w:r>
    </w:p>
    <w:p w14:paraId="69FDEEE6" w14:textId="7428DE94" w:rsidR="008461A5" w:rsidRPr="009D2D6D" w:rsidDel="00121466" w:rsidRDefault="000F0ED1" w:rsidP="009D2D6D">
      <w:pPr>
        <w:tabs>
          <w:tab w:val="left" w:pos="992"/>
        </w:tabs>
        <w:spacing w:after="0" w:line="360" w:lineRule="auto"/>
        <w:ind w:firstLine="720"/>
        <w:jc w:val="both"/>
        <w:rPr>
          <w:del w:id="399" w:author="Admin" w:date="2023-10-02T18:25:00Z"/>
          <w:rFonts w:asciiTheme="majorHAnsi" w:hAnsiTheme="majorHAnsi" w:cstheme="majorHAnsi"/>
          <w:szCs w:val="26"/>
          <w:lang w:val="en-US"/>
        </w:rPr>
      </w:pPr>
      <w:r w:rsidRPr="009D2D6D">
        <w:rPr>
          <w:rFonts w:asciiTheme="majorHAnsi" w:hAnsiTheme="majorHAnsi" w:cstheme="majorHAnsi"/>
          <w:szCs w:val="26"/>
        </w:rPr>
        <w:t>+Folder bin chứa các files templates, .bat, .sh, .jar để start JMeter. Nó cũng chứa các file User và JMeter properties. +Folder lib chứa tất cả file jar bắt buộc.</w:t>
      </w:r>
    </w:p>
    <w:p w14:paraId="0829FC66" w14:textId="4DC48921" w:rsidR="000F0ED1" w:rsidRPr="009D2D6D" w:rsidRDefault="000F0ED1">
      <w:pPr>
        <w:tabs>
          <w:tab w:val="left" w:pos="992"/>
        </w:tabs>
        <w:spacing w:after="0" w:line="360" w:lineRule="auto"/>
        <w:ind w:firstLine="720"/>
        <w:jc w:val="both"/>
        <w:rPr>
          <w:rFonts w:asciiTheme="majorHAnsi" w:hAnsiTheme="majorHAnsi" w:cstheme="majorHAnsi"/>
          <w:szCs w:val="26"/>
          <w:lang w:val="en-US"/>
        </w:rPr>
        <w:pPrChange w:id="400" w:author="Admin" w:date="2023-10-02T18:25:00Z">
          <w:pPr>
            <w:spacing w:line="360" w:lineRule="auto"/>
          </w:pPr>
        </w:pPrChange>
      </w:pPr>
    </w:p>
    <w:p w14:paraId="07CD9A0C" w14:textId="20C5375C" w:rsidR="000F0ED1" w:rsidRPr="009D2D6D" w:rsidRDefault="000F0ED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Bước 1: Click vào file Apache Jmeter để chạy giao diện người dùng của Jmeter</w:t>
      </w:r>
    </w:p>
    <w:p w14:paraId="48E99053" w14:textId="31E794CD" w:rsidR="000F0ED1" w:rsidRPr="009D2D6D" w:rsidRDefault="000F0ED1" w:rsidP="009D2D6D">
      <w:pPr>
        <w:tabs>
          <w:tab w:val="left" w:pos="283"/>
        </w:tabs>
        <w:spacing w:after="0" w:line="360" w:lineRule="auto"/>
        <w:jc w:val="center"/>
        <w:rPr>
          <w:rFonts w:asciiTheme="majorHAnsi" w:hAnsiTheme="majorHAnsi" w:cstheme="majorHAnsi"/>
          <w:szCs w:val="26"/>
          <w:lang w:val="en-US"/>
        </w:rPr>
      </w:pPr>
      <w:r w:rsidRPr="009D2D6D">
        <w:rPr>
          <w:rFonts w:asciiTheme="majorHAnsi" w:hAnsiTheme="majorHAnsi" w:cstheme="majorHAnsi"/>
          <w:noProof/>
          <w:szCs w:val="26"/>
          <w:lang w:val="en-US"/>
        </w:rPr>
        <w:lastRenderedPageBreak/>
        <w:drawing>
          <wp:inline distT="0" distB="0" distL="0" distR="0" wp14:anchorId="6137AA55" wp14:editId="5DF5E543">
            <wp:extent cx="5554980" cy="262953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4980" cy="2629535"/>
                    </a:xfrm>
                    <a:prstGeom prst="rect">
                      <a:avLst/>
                    </a:prstGeom>
                  </pic:spPr>
                </pic:pic>
              </a:graphicData>
            </a:graphic>
          </wp:inline>
        </w:drawing>
      </w:r>
    </w:p>
    <w:p w14:paraId="1C4456EA" w14:textId="7CA25B66" w:rsidR="000F0ED1" w:rsidRPr="009D2D6D" w:rsidRDefault="000F0ED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Sau một lúc, JMeter GUI (giao diện người dùng) sẽ hiển thị như hình bên dưới.</w:t>
      </w:r>
    </w:p>
    <w:p w14:paraId="0365A7DC" w14:textId="61F960B2" w:rsidR="00A04E9C" w:rsidRPr="009D2D6D" w:rsidRDefault="000F0ED1" w:rsidP="009D2D6D">
      <w:pPr>
        <w:tabs>
          <w:tab w:val="left" w:pos="283"/>
        </w:tabs>
        <w:spacing w:after="0" w:line="360" w:lineRule="auto"/>
        <w:jc w:val="center"/>
        <w:rPr>
          <w:rFonts w:asciiTheme="majorHAnsi" w:hAnsiTheme="majorHAnsi" w:cstheme="majorHAnsi"/>
          <w:szCs w:val="26"/>
          <w:lang w:val="en-US"/>
        </w:rPr>
      </w:pPr>
      <w:r w:rsidRPr="009D2D6D">
        <w:rPr>
          <w:rFonts w:asciiTheme="majorHAnsi" w:hAnsiTheme="majorHAnsi" w:cstheme="majorHAnsi"/>
          <w:noProof/>
          <w:szCs w:val="26"/>
          <w:lang w:val="en-US"/>
        </w:rPr>
        <w:drawing>
          <wp:inline distT="0" distB="0" distL="0" distR="0" wp14:anchorId="2B738178" wp14:editId="3F92CB78">
            <wp:extent cx="5660929" cy="2392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8169" cy="2395740"/>
                    </a:xfrm>
                    <a:prstGeom prst="rect">
                      <a:avLst/>
                    </a:prstGeom>
                  </pic:spPr>
                </pic:pic>
              </a:graphicData>
            </a:graphic>
          </wp:inline>
        </w:drawing>
      </w:r>
    </w:p>
    <w:p w14:paraId="73ABACF7" w14:textId="7F4A4A69" w:rsidR="00967AC5" w:rsidRPr="009D2D6D" w:rsidRDefault="008F1A1E" w:rsidP="009D2D6D">
      <w:pPr>
        <w:pStyle w:val="Heading3"/>
        <w:keepLines w:val="0"/>
        <w:tabs>
          <w:tab w:val="left" w:pos="737"/>
          <w:tab w:val="left" w:pos="850"/>
        </w:tabs>
        <w:spacing w:before="0"/>
        <w:jc w:val="both"/>
        <w:rPr>
          <w:rFonts w:cs="Times New Roman"/>
          <w:i/>
          <w:color w:val="002060"/>
          <w:szCs w:val="26"/>
          <w:lang w:val="en-US"/>
        </w:rPr>
      </w:pPr>
      <w:bookmarkStart w:id="401" w:name="_Toc147184095"/>
      <w:bookmarkStart w:id="402" w:name="_Toc147230963"/>
      <w:r>
        <w:rPr>
          <w:rFonts w:cs="Times New Roman"/>
          <w:i/>
          <w:color w:val="002060"/>
          <w:szCs w:val="26"/>
          <w:lang w:val="en-US"/>
        </w:rPr>
        <w:t>3.8</w:t>
      </w:r>
      <w:r w:rsidR="00A04E9C" w:rsidRPr="009D2D6D">
        <w:rPr>
          <w:rFonts w:cs="Times New Roman"/>
          <w:i/>
          <w:color w:val="002060"/>
          <w:szCs w:val="26"/>
          <w:lang w:val="en-US"/>
        </w:rPr>
        <w:t>.2 Hướng chạy chương trình demo</w:t>
      </w:r>
      <w:bookmarkEnd w:id="401"/>
      <w:bookmarkEnd w:id="402"/>
    </w:p>
    <w:p w14:paraId="3B55F442" w14:textId="7EA92711" w:rsidR="00A04E9C" w:rsidRPr="009D2D6D" w:rsidRDefault="00A04E9C" w:rsidP="009D2D6D">
      <w:pPr>
        <w:tabs>
          <w:tab w:val="left" w:pos="992"/>
        </w:tabs>
        <w:spacing w:after="0" w:line="360" w:lineRule="auto"/>
        <w:ind w:firstLine="720"/>
        <w:jc w:val="both"/>
        <w:rPr>
          <w:rFonts w:asciiTheme="majorHAnsi" w:hAnsiTheme="majorHAnsi" w:cstheme="majorHAnsi"/>
          <w:b/>
          <w:bCs/>
          <w:szCs w:val="26"/>
          <w:lang w:val="en-US"/>
        </w:rPr>
      </w:pPr>
      <w:r w:rsidRPr="009D2D6D">
        <w:rPr>
          <w:rFonts w:asciiTheme="majorHAnsi" w:hAnsiTheme="majorHAnsi" w:cstheme="majorHAnsi"/>
          <w:b/>
          <w:bCs/>
          <w:szCs w:val="26"/>
          <w:lang w:val="en-US"/>
        </w:rPr>
        <w:t>Kiểm thử hiệu năng trang login</w:t>
      </w:r>
    </w:p>
    <w:p w14:paraId="29CB1117" w14:textId="77777777" w:rsidR="00A04E9C" w:rsidRPr="009D2D6D" w:rsidRDefault="00A04E9C" w:rsidP="009D2D6D">
      <w:pPr>
        <w:tabs>
          <w:tab w:val="left" w:pos="992"/>
        </w:tabs>
        <w:spacing w:after="0" w:line="360" w:lineRule="auto"/>
        <w:ind w:firstLine="720"/>
        <w:jc w:val="both"/>
        <w:rPr>
          <w:rFonts w:asciiTheme="majorHAnsi" w:hAnsiTheme="majorHAnsi" w:cstheme="majorHAnsi"/>
          <w:b/>
          <w:szCs w:val="26"/>
        </w:rPr>
      </w:pPr>
      <w:r w:rsidRPr="009D2D6D">
        <w:rPr>
          <w:rFonts w:asciiTheme="majorHAnsi" w:hAnsiTheme="majorHAnsi" w:cstheme="majorHAnsi"/>
          <w:b/>
          <w:szCs w:val="26"/>
        </w:rPr>
        <w:t>Các bước tạo:</w:t>
      </w:r>
    </w:p>
    <w:p w14:paraId="6E5B71A0" w14:textId="77777777" w:rsidR="00A04E9C" w:rsidRPr="009D2D6D" w:rsidRDefault="00A04E9C"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112AE1D5" wp14:editId="4083FEF7">
            <wp:extent cx="5547360" cy="23418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360" cy="2341880"/>
                    </a:xfrm>
                    <a:prstGeom prst="rect">
                      <a:avLst/>
                    </a:prstGeom>
                  </pic:spPr>
                </pic:pic>
              </a:graphicData>
            </a:graphic>
          </wp:inline>
        </w:drawing>
      </w:r>
    </w:p>
    <w:p w14:paraId="4522F1E6" w14:textId="77777777" w:rsidR="00A04E9C" w:rsidRPr="009D2D6D" w:rsidRDefault="00A04E9C"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lastRenderedPageBreak/>
        <w:drawing>
          <wp:inline distT="0" distB="0" distL="0" distR="0" wp14:anchorId="1B6534D2" wp14:editId="338728F6">
            <wp:extent cx="5547360" cy="24155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7360" cy="2415540"/>
                    </a:xfrm>
                    <a:prstGeom prst="rect">
                      <a:avLst/>
                    </a:prstGeom>
                  </pic:spPr>
                </pic:pic>
              </a:graphicData>
            </a:graphic>
          </wp:inline>
        </w:drawing>
      </w:r>
    </w:p>
    <w:p w14:paraId="68A6D83F"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Tạo threadgroup: đặt tên</w:t>
      </w:r>
    </w:p>
    <w:p w14:paraId="63C2E4F7" w14:textId="77777777" w:rsidR="00A04E9C" w:rsidRPr="009D2D6D" w:rsidRDefault="00A04E9C" w:rsidP="009D2D6D">
      <w:pPr>
        <w:pStyle w:val="ListParagraph"/>
        <w:numPr>
          <w:ilvl w:val="0"/>
          <w:numId w:val="3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Number of Threads (user): số người sử dụng cho ca kiểm thử</w:t>
      </w:r>
    </w:p>
    <w:p w14:paraId="46D6D024" w14:textId="77777777" w:rsidR="00A04E9C" w:rsidRPr="009D2D6D" w:rsidRDefault="00A04E9C" w:rsidP="009D2D6D">
      <w:pPr>
        <w:pStyle w:val="ListParagraph"/>
        <w:numPr>
          <w:ilvl w:val="0"/>
          <w:numId w:val="3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0F3ADAD3" wp14:editId="5FE9961C">
            <wp:extent cx="2095792" cy="390580"/>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5792" cy="390580"/>
                    </a:xfrm>
                    <a:prstGeom prst="rect">
                      <a:avLst/>
                    </a:prstGeom>
                  </pic:spPr>
                </pic:pic>
              </a:graphicData>
            </a:graphic>
          </wp:inline>
        </w:drawing>
      </w:r>
      <w:r w:rsidRPr="009D2D6D">
        <w:rPr>
          <w:rFonts w:asciiTheme="majorHAnsi" w:hAnsiTheme="majorHAnsi" w:cstheme="majorHAnsi"/>
          <w:szCs w:val="26"/>
        </w:rPr>
        <w:t xml:space="preserve">  thời gian thực hiện của jmeter để tạo ra các thread cần thiết, thời gian chờ của mỗi thread là 2s</w:t>
      </w:r>
    </w:p>
    <w:p w14:paraId="39FBCAF2" w14:textId="77777777" w:rsidR="00A04E9C" w:rsidRPr="009D2D6D" w:rsidRDefault="00A04E9C" w:rsidP="009D2D6D">
      <w:pPr>
        <w:pStyle w:val="ListParagraph"/>
        <w:numPr>
          <w:ilvl w:val="0"/>
          <w:numId w:val="3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Loop count: Số lần lặp của jmeter</w:t>
      </w:r>
    </w:p>
    <w:p w14:paraId="0BA585E7" w14:textId="77777777" w:rsidR="00A04E9C" w:rsidRPr="009D2D6D" w:rsidRDefault="00A04E9C" w:rsidP="004111D9">
      <w:pPr>
        <w:spacing w:line="360" w:lineRule="auto"/>
        <w:jc w:val="both"/>
        <w:rPr>
          <w:rFonts w:asciiTheme="majorHAnsi" w:hAnsiTheme="majorHAnsi" w:cstheme="majorHAnsi"/>
          <w:szCs w:val="26"/>
        </w:rPr>
      </w:pPr>
      <w:r w:rsidRPr="009D2D6D">
        <w:rPr>
          <w:rFonts w:asciiTheme="majorHAnsi" w:hAnsiTheme="majorHAnsi" w:cstheme="majorHAnsi"/>
          <w:szCs w:val="26"/>
        </w:rPr>
        <w:t>Thêm 1 HTTP request default</w:t>
      </w:r>
    </w:p>
    <w:p w14:paraId="680E962E" w14:textId="77777777" w:rsidR="00A04E9C" w:rsidRPr="009D2D6D" w:rsidRDefault="00A04E9C"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1F3098A0" wp14:editId="3D48DB26">
            <wp:extent cx="5522877" cy="41338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2120" cy="4140769"/>
                    </a:xfrm>
                    <a:prstGeom prst="rect">
                      <a:avLst/>
                    </a:prstGeom>
                  </pic:spPr>
                </pic:pic>
              </a:graphicData>
            </a:graphic>
          </wp:inline>
        </w:drawing>
      </w:r>
    </w:p>
    <w:p w14:paraId="12A44372"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lastRenderedPageBreak/>
        <w:t xml:space="preserve">Trong giao diện của HTTP request default </w:t>
      </w:r>
    </w:p>
    <w:p w14:paraId="48FD3E86" w14:textId="5A344AE7" w:rsidR="00A04E9C" w:rsidRPr="009D2D6D" w:rsidRDefault="00A04E9C" w:rsidP="0066391B">
      <w:pPr>
        <w:tabs>
          <w:tab w:val="left" w:pos="90"/>
        </w:tabs>
        <w:spacing w:line="360" w:lineRule="auto"/>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2FB4C8E9" wp14:editId="0DD90012">
            <wp:extent cx="5661660" cy="16878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1660" cy="1687830"/>
                    </a:xfrm>
                    <a:prstGeom prst="rect">
                      <a:avLst/>
                    </a:prstGeom>
                  </pic:spPr>
                </pic:pic>
              </a:graphicData>
            </a:graphic>
          </wp:inline>
        </w:drawing>
      </w:r>
      <w:r w:rsidRPr="009D2D6D">
        <w:rPr>
          <w:rFonts w:asciiTheme="majorHAnsi" w:hAnsiTheme="majorHAnsi" w:cstheme="majorHAnsi"/>
          <w:szCs w:val="26"/>
        </w:rPr>
        <w:t xml:space="preserve">Nhập vào địa chỉ trang web muốn yêu cầu tới </w:t>
      </w:r>
      <w:r w:rsidRPr="009D2D6D">
        <w:rPr>
          <w:rFonts w:asciiTheme="majorHAnsi" w:hAnsiTheme="majorHAnsi" w:cstheme="majorHAnsi"/>
          <w:noProof/>
          <w:szCs w:val="26"/>
          <w:lang w:val="en-US"/>
        </w:rPr>
        <w:drawing>
          <wp:inline distT="0" distB="0" distL="0" distR="0" wp14:anchorId="34E03D1A" wp14:editId="1994E48A">
            <wp:extent cx="5379720" cy="7099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9720" cy="709930"/>
                    </a:xfrm>
                    <a:prstGeom prst="rect">
                      <a:avLst/>
                    </a:prstGeom>
                  </pic:spPr>
                </pic:pic>
              </a:graphicData>
            </a:graphic>
          </wp:inline>
        </w:drawing>
      </w:r>
    </w:p>
    <w:p w14:paraId="36546502" w14:textId="77777777" w:rsidR="00A04E9C" w:rsidRPr="009D2D6D" w:rsidRDefault="00A04E9C" w:rsidP="009D2D6D">
      <w:pPr>
        <w:pStyle w:val="ListParagraph"/>
        <w:numPr>
          <w:ilvl w:val="0"/>
          <w:numId w:val="3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Giao thức mặc định là http</w:t>
      </w:r>
    </w:p>
    <w:p w14:paraId="5EB3DEC2"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Tạo 1 http request tới trang chủ của trang web shopee</w:t>
      </w:r>
    </w:p>
    <w:p w14:paraId="35759AEF" w14:textId="77777777" w:rsidR="00A04E9C" w:rsidRPr="009D2D6D" w:rsidRDefault="00A04E9C" w:rsidP="00E34C66">
      <w:pPr>
        <w:spacing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001050A9" wp14:editId="0DE2463D">
            <wp:extent cx="5648325" cy="1028065"/>
            <wp:effectExtent l="0" t="0" r="952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8325" cy="1028065"/>
                    </a:xfrm>
                    <a:prstGeom prst="rect">
                      <a:avLst/>
                    </a:prstGeom>
                  </pic:spPr>
                </pic:pic>
              </a:graphicData>
            </a:graphic>
          </wp:inline>
        </w:drawing>
      </w:r>
    </w:p>
    <w:p w14:paraId="7BC59039"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Trong http request</w:t>
      </w:r>
    </w:p>
    <w:p w14:paraId="653ACCE5" w14:textId="77777777" w:rsidR="00A04E9C" w:rsidRPr="009D2D6D" w:rsidRDefault="00A04E9C"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66D222E3" wp14:editId="26914E81">
            <wp:extent cx="5732145" cy="2127250"/>
            <wp:effectExtent l="0" t="0" r="190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127250"/>
                    </a:xfrm>
                    <a:prstGeom prst="rect">
                      <a:avLst/>
                    </a:prstGeom>
                  </pic:spPr>
                </pic:pic>
              </a:graphicData>
            </a:graphic>
          </wp:inline>
        </w:drawing>
      </w:r>
    </w:p>
    <w:p w14:paraId="1BD36681" w14:textId="77777777" w:rsidR="00A04E9C" w:rsidRPr="009D2D6D" w:rsidRDefault="00A04E9C" w:rsidP="009D2D6D">
      <w:pPr>
        <w:pStyle w:val="ListParagraph"/>
        <w:numPr>
          <w:ilvl w:val="0"/>
          <w:numId w:val="3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Đổi tên thành HomePage (trang chủ)</w:t>
      </w:r>
    </w:p>
    <w:p w14:paraId="18101944" w14:textId="77777777" w:rsidR="00A04E9C" w:rsidRPr="009D2D6D" w:rsidRDefault="00A04E9C" w:rsidP="009D2D6D">
      <w:pPr>
        <w:pStyle w:val="ListParagraph"/>
        <w:numPr>
          <w:ilvl w:val="0"/>
          <w:numId w:val="3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Đã mặc định gửi yêu cầu đến trang shopee.vn</w:t>
      </w:r>
    </w:p>
    <w:p w14:paraId="3CA5F43C" w14:textId="77777777" w:rsidR="00A04E9C" w:rsidRPr="009D2D6D" w:rsidRDefault="00A04E9C" w:rsidP="009D2D6D">
      <w:pPr>
        <w:pStyle w:val="ListParagraph"/>
        <w:numPr>
          <w:ilvl w:val="0"/>
          <w:numId w:val="3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Nhập đường dẫn tới nguồn trong mục Path là /</w:t>
      </w:r>
    </w:p>
    <w:p w14:paraId="459773EB" w14:textId="77777777" w:rsidR="00A04E9C" w:rsidRPr="009D2D6D" w:rsidRDefault="00A04E9C" w:rsidP="009D2D6D">
      <w:pPr>
        <w:pStyle w:val="ListParagraph"/>
        <w:numPr>
          <w:ilvl w:val="0"/>
          <w:numId w:val="34"/>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Giao thức http và phương thức GET</w:t>
      </w:r>
    </w:p>
    <w:p w14:paraId="5E46DB35"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lastRenderedPageBreak/>
        <w:t>Hiển thị kết quả trả về từ trang web một cách tổng quát nhất</w:t>
      </w:r>
    </w:p>
    <w:p w14:paraId="5F545C1D" w14:textId="77777777" w:rsidR="00A04E9C" w:rsidRPr="009D2D6D" w:rsidRDefault="00A04E9C" w:rsidP="00E34C66">
      <w:pPr>
        <w:spacing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2F7D6BAD" wp14:editId="7998AA41">
            <wp:extent cx="5732145" cy="243395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433955"/>
                    </a:xfrm>
                    <a:prstGeom prst="rect">
                      <a:avLst/>
                    </a:prstGeom>
                  </pic:spPr>
                </pic:pic>
              </a:graphicData>
            </a:graphic>
          </wp:inline>
        </w:drawing>
      </w:r>
    </w:p>
    <w:p w14:paraId="425EB8E6" w14:textId="77777777" w:rsidR="00A04E9C" w:rsidRPr="009D2D6D" w:rsidRDefault="00A04E9C" w:rsidP="009D2D6D">
      <w:pPr>
        <w:keepNext/>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Sau đó ấn nút Run </w:t>
      </w:r>
      <w:r w:rsidRPr="009D2D6D">
        <w:rPr>
          <w:rFonts w:asciiTheme="majorHAnsi" w:hAnsiTheme="majorHAnsi" w:cstheme="majorHAnsi"/>
          <w:noProof/>
          <w:szCs w:val="26"/>
          <w:lang w:val="en-US"/>
        </w:rPr>
        <w:drawing>
          <wp:inline distT="0" distB="0" distL="0" distR="0" wp14:anchorId="70C87AB8" wp14:editId="5618CF77">
            <wp:extent cx="362001" cy="276264"/>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001" cy="276264"/>
                    </a:xfrm>
                    <a:prstGeom prst="rect">
                      <a:avLst/>
                    </a:prstGeom>
                  </pic:spPr>
                </pic:pic>
              </a:graphicData>
            </a:graphic>
          </wp:inline>
        </w:drawing>
      </w:r>
      <w:r w:rsidRPr="009D2D6D">
        <w:rPr>
          <w:rFonts w:asciiTheme="majorHAnsi" w:hAnsiTheme="majorHAnsi" w:cstheme="majorHAnsi"/>
          <w:szCs w:val="26"/>
        </w:rPr>
        <w:t xml:space="preserve"> trên thanh công cụ</w:t>
      </w:r>
    </w:p>
    <w:p w14:paraId="46E82CC4" w14:textId="77777777" w:rsidR="00A04E9C" w:rsidRPr="009D2D6D" w:rsidRDefault="00A04E9C" w:rsidP="00E34C66">
      <w:pPr>
        <w:spacing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10DBF45B" wp14:editId="6139FEA7">
            <wp:extent cx="5048955" cy="1781424"/>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8955" cy="1781424"/>
                    </a:xfrm>
                    <a:prstGeom prst="rect">
                      <a:avLst/>
                    </a:prstGeom>
                  </pic:spPr>
                </pic:pic>
              </a:graphicData>
            </a:graphic>
          </wp:inline>
        </w:drawing>
      </w:r>
    </w:p>
    <w:p w14:paraId="540A338B"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Có thể lưu hoặc không lưu</w:t>
      </w:r>
    </w:p>
    <w:p w14:paraId="26683B42"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Kết quả hiển thị</w:t>
      </w:r>
    </w:p>
    <w:p w14:paraId="07B60BB3" w14:textId="77777777" w:rsidR="00A04E9C" w:rsidRPr="009D2D6D" w:rsidRDefault="00A04E9C"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08EB4455" wp14:editId="2A7A1AD2">
            <wp:extent cx="5569527" cy="10185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4155" cy="1019386"/>
                    </a:xfrm>
                    <a:prstGeom prst="rect">
                      <a:avLst/>
                    </a:prstGeom>
                  </pic:spPr>
                </pic:pic>
              </a:graphicData>
            </a:graphic>
          </wp:inline>
        </w:drawing>
      </w:r>
    </w:p>
    <w:p w14:paraId="6DEB98C2"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Label: tên của http request tạo ra</w:t>
      </w:r>
    </w:p>
    <w:p w14:paraId="0250364D"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Samples: số lượng mẫu đã tạo cho 5 người dùng</w:t>
      </w:r>
    </w:p>
    <w:p w14:paraId="5A3FEA22"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Average: giá trị thời gian trung bình để xử lý xong 1 request, ở đây là 1046</w:t>
      </w:r>
    </w:p>
    <w:p w14:paraId="6106031A"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Median: thời gian xử lý request ở giữa</w:t>
      </w:r>
    </w:p>
    <w:p w14:paraId="3EB1EABD"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90% Line: thời gian ngắn nhất mà hơn 90% request có thời gian thực thi ít hơn thời gian này</w:t>
      </w:r>
    </w:p>
    <w:p w14:paraId="4A873CE3"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lastRenderedPageBreak/>
        <w:t>Min: thời gian ngắn nhất mà các mẫu thử ứng với nhãn HomePage</w:t>
      </w:r>
    </w:p>
    <w:p w14:paraId="41379D57"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Max: thời gian lớn nhất mà các mẫu thử ứng với nhãn HomePage</w:t>
      </w:r>
    </w:p>
    <w:p w14:paraId="0D9BFA62"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Error: tỷ lệ các yêu cầu lỗi</w:t>
      </w:r>
    </w:p>
    <w:p w14:paraId="33E14B08"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Throughput: số lượng request xử lý bởi server trên một đơn vị thời gian, đơn vị ở đây là phút</w:t>
      </w:r>
    </w:p>
    <w:p w14:paraId="65084C0B"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Sent KB/sec: dung lượng KB throughput trong một đơn vị thời gian là 1 giây</w:t>
      </w:r>
    </w:p>
    <w:p w14:paraId="0A5A2F8B" w14:textId="77777777" w:rsidR="00A04E9C" w:rsidRPr="009D2D6D" w:rsidRDefault="00A04E9C" w:rsidP="009D2D6D">
      <w:pPr>
        <w:tabs>
          <w:tab w:val="left" w:pos="992"/>
        </w:tabs>
        <w:spacing w:after="0" w:line="360" w:lineRule="auto"/>
        <w:ind w:firstLine="720"/>
        <w:jc w:val="both"/>
        <w:rPr>
          <w:rFonts w:asciiTheme="majorHAnsi" w:hAnsiTheme="majorHAnsi" w:cstheme="majorHAnsi"/>
          <w:b/>
          <w:szCs w:val="26"/>
        </w:rPr>
      </w:pPr>
      <w:r w:rsidRPr="009D2D6D">
        <w:rPr>
          <w:rFonts w:asciiTheme="majorHAnsi" w:hAnsiTheme="majorHAnsi" w:cstheme="majorHAnsi"/>
          <w:b/>
          <w:szCs w:val="26"/>
        </w:rPr>
        <w:t>Xem dưới dạng cây</w:t>
      </w:r>
    </w:p>
    <w:p w14:paraId="40DEB067" w14:textId="77777777" w:rsidR="00A04E9C" w:rsidRPr="009D2D6D" w:rsidRDefault="00A04E9C" w:rsidP="009D2D6D">
      <w:pPr>
        <w:tabs>
          <w:tab w:val="left" w:pos="283"/>
        </w:tabs>
        <w:spacing w:after="0" w:line="360" w:lineRule="auto"/>
        <w:jc w:val="center"/>
        <w:rPr>
          <w:rFonts w:asciiTheme="majorHAnsi" w:hAnsiTheme="majorHAnsi" w:cstheme="majorHAnsi"/>
          <w:b/>
          <w:szCs w:val="26"/>
        </w:rPr>
      </w:pPr>
      <w:r w:rsidRPr="009D2D6D">
        <w:rPr>
          <w:rFonts w:asciiTheme="majorHAnsi" w:hAnsiTheme="majorHAnsi" w:cstheme="majorHAnsi"/>
          <w:b/>
          <w:noProof/>
          <w:szCs w:val="26"/>
          <w:lang w:val="en-US"/>
        </w:rPr>
        <w:drawing>
          <wp:inline distT="0" distB="0" distL="0" distR="0" wp14:anchorId="285A636E" wp14:editId="3D18CA18">
            <wp:extent cx="5433060" cy="1409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3060" cy="1409700"/>
                    </a:xfrm>
                    <a:prstGeom prst="rect">
                      <a:avLst/>
                    </a:prstGeom>
                  </pic:spPr>
                </pic:pic>
              </a:graphicData>
            </a:graphic>
          </wp:inline>
        </w:drawing>
      </w:r>
    </w:p>
    <w:p w14:paraId="3A222F24" w14:textId="77777777" w:rsidR="00A04E9C" w:rsidRPr="009D2D6D" w:rsidRDefault="00A04E9C"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141BE1B2" wp14:editId="0CAE1820">
            <wp:extent cx="2572109" cy="2333951"/>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2109" cy="2333951"/>
                    </a:xfrm>
                    <a:prstGeom prst="rect">
                      <a:avLst/>
                    </a:prstGeom>
                  </pic:spPr>
                </pic:pic>
              </a:graphicData>
            </a:graphic>
          </wp:inline>
        </w:drawing>
      </w:r>
    </w:p>
    <w:p w14:paraId="4C775C1B"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Tất cả các yêu cầu cho người sử dụng đều thành công</w:t>
      </w:r>
    </w:p>
    <w:p w14:paraId="1A156475" w14:textId="77777777" w:rsidR="00A04E9C" w:rsidRPr="009D2D6D" w:rsidRDefault="00A04E9C"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lastRenderedPageBreak/>
        <w:drawing>
          <wp:inline distT="0" distB="0" distL="0" distR="0" wp14:anchorId="0DE0286B" wp14:editId="6B7B4B76">
            <wp:extent cx="3762900" cy="350568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2900" cy="3505689"/>
                    </a:xfrm>
                    <a:prstGeom prst="rect">
                      <a:avLst/>
                    </a:prstGeom>
                  </pic:spPr>
                </pic:pic>
              </a:graphicData>
            </a:graphic>
          </wp:inline>
        </w:drawing>
      </w:r>
    </w:p>
    <w:p w14:paraId="41BB9E84" w14:textId="77777777" w:rsidR="00A04E9C" w:rsidRPr="009D2D6D" w:rsidRDefault="00A04E9C" w:rsidP="009D2D6D">
      <w:pPr>
        <w:tabs>
          <w:tab w:val="left" w:pos="992"/>
        </w:tabs>
        <w:spacing w:after="0" w:line="360" w:lineRule="auto"/>
        <w:ind w:firstLine="720"/>
        <w:jc w:val="both"/>
        <w:rPr>
          <w:rFonts w:asciiTheme="majorHAnsi" w:hAnsiTheme="majorHAnsi" w:cstheme="majorHAnsi"/>
          <w:i/>
          <w:szCs w:val="26"/>
        </w:rPr>
      </w:pPr>
      <w:r w:rsidRPr="009D2D6D">
        <w:rPr>
          <w:rFonts w:asciiTheme="majorHAnsi" w:hAnsiTheme="majorHAnsi" w:cstheme="majorHAnsi"/>
          <w:i/>
          <w:szCs w:val="26"/>
        </w:rPr>
        <w:t>Sampler result: các dữ liệu được trả về từ máy chủ</w:t>
      </w:r>
    </w:p>
    <w:p w14:paraId="55BD08C4"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Loadtime (thời gian gửi yêu cầu): 859</w:t>
      </w:r>
    </w:p>
    <w:p w14:paraId="500626BC"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Latency (độ trễ); 121</w:t>
      </w:r>
    </w:p>
    <w:p w14:paraId="1708EAD8" w14:textId="721648E3"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Size in bytes (</w:t>
      </w:r>
      <w:del w:id="403" w:author="kiemlongJr" w:date="2023-09-26T21:48:00Z">
        <w:r w:rsidRPr="009D2D6D" w:rsidDel="008565D0">
          <w:rPr>
            <w:rFonts w:asciiTheme="majorHAnsi" w:hAnsiTheme="majorHAnsi" w:cstheme="majorHAnsi"/>
            <w:szCs w:val="26"/>
          </w:rPr>
          <w:delText>kí</w:delText>
        </w:r>
      </w:del>
      <w:ins w:id="404" w:author="kiemlongJr" w:date="2023-09-26T21:48:00Z">
        <w:r w:rsidR="008565D0" w:rsidRPr="009D2D6D">
          <w:rPr>
            <w:rFonts w:asciiTheme="majorHAnsi" w:hAnsiTheme="majorHAnsi" w:cstheme="majorHAnsi"/>
            <w:szCs w:val="26"/>
          </w:rPr>
          <w:t>ký</w:t>
        </w:r>
      </w:ins>
      <w:r w:rsidRPr="009D2D6D">
        <w:rPr>
          <w:rFonts w:asciiTheme="majorHAnsi" w:hAnsiTheme="majorHAnsi" w:cstheme="majorHAnsi"/>
          <w:szCs w:val="26"/>
        </w:rPr>
        <w:t>ch cỡ yêu cầu trả về): 152760</w:t>
      </w:r>
    </w:p>
    <w:p w14:paraId="4C260D33" w14:textId="2F0C2642"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740AEFB7" wp14:editId="629B3770">
            <wp:extent cx="1324160" cy="371527"/>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4160" cy="371527"/>
                    </a:xfrm>
                    <a:prstGeom prst="rect">
                      <a:avLst/>
                    </a:prstGeom>
                  </pic:spPr>
                </pic:pic>
              </a:graphicData>
            </a:graphic>
          </wp:inline>
        </w:drawing>
      </w:r>
      <w:r w:rsidRPr="009D2D6D">
        <w:rPr>
          <w:rFonts w:asciiTheme="majorHAnsi" w:hAnsiTheme="majorHAnsi" w:cstheme="majorHAnsi"/>
          <w:szCs w:val="26"/>
        </w:rPr>
        <w:t>Kết nối thành công trang web</w:t>
      </w:r>
    </w:p>
    <w:p w14:paraId="6AD54839" w14:textId="77777777" w:rsidR="00A04E9C" w:rsidRPr="009D2D6D" w:rsidRDefault="00A04E9C" w:rsidP="009D2D6D">
      <w:pPr>
        <w:tabs>
          <w:tab w:val="left" w:pos="992"/>
        </w:tabs>
        <w:spacing w:after="0" w:line="360" w:lineRule="auto"/>
        <w:ind w:firstLine="720"/>
        <w:jc w:val="both"/>
        <w:rPr>
          <w:rFonts w:asciiTheme="majorHAnsi" w:hAnsiTheme="majorHAnsi" w:cstheme="majorHAnsi"/>
          <w:i/>
          <w:szCs w:val="26"/>
        </w:rPr>
      </w:pPr>
      <w:r w:rsidRPr="009D2D6D">
        <w:rPr>
          <w:rFonts w:asciiTheme="majorHAnsi" w:hAnsiTheme="majorHAnsi" w:cstheme="majorHAnsi"/>
          <w:i/>
          <w:szCs w:val="26"/>
        </w:rPr>
        <w:t>Request: nơi lưu trữ dữ liệu đến webserver</w:t>
      </w:r>
    </w:p>
    <w:p w14:paraId="1340A5BA" w14:textId="00248992" w:rsidR="00A04E9C" w:rsidRPr="009D2D6D" w:rsidRDefault="00A04E9C" w:rsidP="009D2D6D">
      <w:pPr>
        <w:tabs>
          <w:tab w:val="left" w:pos="992"/>
        </w:tabs>
        <w:spacing w:after="0" w:line="360" w:lineRule="auto"/>
        <w:ind w:firstLine="720"/>
        <w:jc w:val="both"/>
        <w:rPr>
          <w:rFonts w:asciiTheme="majorHAnsi" w:hAnsiTheme="majorHAnsi" w:cstheme="majorHAnsi"/>
          <w:i/>
          <w:szCs w:val="26"/>
        </w:rPr>
      </w:pPr>
      <w:r w:rsidRPr="009D2D6D">
        <w:rPr>
          <w:rFonts w:asciiTheme="majorHAnsi" w:hAnsiTheme="majorHAnsi" w:cstheme="majorHAnsi"/>
          <w:i/>
          <w:szCs w:val="26"/>
        </w:rPr>
        <w:t>Response data: các dữ liệu được nhận về từ server dưới dạng html text</w:t>
      </w:r>
    </w:p>
    <w:p w14:paraId="32227D27" w14:textId="77777777" w:rsidR="00A04E9C" w:rsidRPr="009D2D6D" w:rsidRDefault="00A04E9C" w:rsidP="009D2D6D">
      <w:pPr>
        <w:tabs>
          <w:tab w:val="left" w:pos="992"/>
        </w:tabs>
        <w:spacing w:after="0" w:line="360" w:lineRule="auto"/>
        <w:ind w:firstLine="720"/>
        <w:jc w:val="both"/>
        <w:rPr>
          <w:rFonts w:asciiTheme="majorHAnsi" w:hAnsiTheme="majorHAnsi" w:cstheme="majorHAnsi"/>
          <w:b/>
          <w:szCs w:val="26"/>
        </w:rPr>
      </w:pPr>
      <w:r w:rsidRPr="009D2D6D">
        <w:rPr>
          <w:rFonts w:asciiTheme="majorHAnsi" w:hAnsiTheme="majorHAnsi" w:cstheme="majorHAnsi"/>
          <w:b/>
          <w:szCs w:val="26"/>
        </w:rPr>
        <w:t>Tạo thêm một HTTP request nữa đến trang web</w:t>
      </w:r>
    </w:p>
    <w:p w14:paraId="70281DED"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Ví dụ tạo thêm http đến trang Giỏ hàng</w:t>
      </w:r>
    </w:p>
    <w:p w14:paraId="4E11085B" w14:textId="77777777" w:rsidR="00A04E9C" w:rsidRPr="009D2D6D" w:rsidRDefault="00A04E9C" w:rsidP="009D2D6D">
      <w:pPr>
        <w:tabs>
          <w:tab w:val="left" w:pos="283"/>
        </w:tabs>
        <w:spacing w:after="0" w:line="360" w:lineRule="auto"/>
        <w:jc w:val="center"/>
        <w:rPr>
          <w:rFonts w:asciiTheme="majorHAnsi" w:hAnsiTheme="majorHAnsi" w:cstheme="majorHAnsi"/>
          <w:b/>
          <w:szCs w:val="26"/>
        </w:rPr>
      </w:pPr>
      <w:r w:rsidRPr="009D2D6D">
        <w:rPr>
          <w:rFonts w:asciiTheme="majorHAnsi" w:hAnsiTheme="majorHAnsi" w:cstheme="majorHAnsi"/>
          <w:b/>
          <w:noProof/>
          <w:szCs w:val="26"/>
          <w:lang w:val="en-US"/>
        </w:rPr>
        <w:drawing>
          <wp:inline distT="0" distB="0" distL="0" distR="0" wp14:anchorId="77AABC8B" wp14:editId="138724EE">
            <wp:extent cx="5365130" cy="116205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100" cy="1163560"/>
                    </a:xfrm>
                    <a:prstGeom prst="rect">
                      <a:avLst/>
                    </a:prstGeom>
                  </pic:spPr>
                </pic:pic>
              </a:graphicData>
            </a:graphic>
          </wp:inline>
        </w:drawing>
      </w:r>
    </w:p>
    <w:p w14:paraId="7E7A5D40" w14:textId="77777777" w:rsidR="00A04E9C" w:rsidRPr="009D2D6D" w:rsidRDefault="00A04E9C" w:rsidP="004111D9">
      <w:pPr>
        <w:spacing w:line="360" w:lineRule="auto"/>
        <w:ind w:left="360"/>
        <w:jc w:val="both"/>
        <w:rPr>
          <w:rFonts w:asciiTheme="majorHAnsi" w:hAnsiTheme="majorHAnsi" w:cstheme="majorHAnsi"/>
          <w:szCs w:val="26"/>
        </w:rPr>
      </w:pPr>
      <w:r w:rsidRPr="009D2D6D">
        <w:rPr>
          <w:rFonts w:asciiTheme="majorHAnsi" w:hAnsiTheme="majorHAnsi" w:cstheme="majorHAnsi"/>
          <w:szCs w:val="26"/>
        </w:rPr>
        <w:t>Đổi tên</w:t>
      </w:r>
    </w:p>
    <w:p w14:paraId="37586A6B" w14:textId="77777777" w:rsidR="00A04E9C" w:rsidRPr="009D2D6D" w:rsidRDefault="00A04E9C" w:rsidP="009D2D6D">
      <w:pPr>
        <w:tabs>
          <w:tab w:val="left" w:pos="283"/>
        </w:tabs>
        <w:spacing w:after="0" w:line="360" w:lineRule="auto"/>
        <w:jc w:val="center"/>
        <w:rPr>
          <w:rFonts w:asciiTheme="majorHAnsi" w:hAnsiTheme="majorHAnsi" w:cstheme="majorHAnsi"/>
          <w:b/>
          <w:szCs w:val="26"/>
        </w:rPr>
      </w:pPr>
      <w:r w:rsidRPr="009D2D6D">
        <w:rPr>
          <w:rFonts w:asciiTheme="majorHAnsi" w:hAnsiTheme="majorHAnsi" w:cstheme="majorHAnsi"/>
          <w:b/>
          <w:noProof/>
          <w:szCs w:val="26"/>
          <w:lang w:val="en-US"/>
        </w:rPr>
        <w:lastRenderedPageBreak/>
        <w:drawing>
          <wp:inline distT="0" distB="0" distL="0" distR="0" wp14:anchorId="41AF259B" wp14:editId="28597D7B">
            <wp:extent cx="5448300" cy="1676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8300" cy="1676400"/>
                    </a:xfrm>
                    <a:prstGeom prst="rect">
                      <a:avLst/>
                    </a:prstGeom>
                  </pic:spPr>
                </pic:pic>
              </a:graphicData>
            </a:graphic>
          </wp:inline>
        </w:drawing>
      </w:r>
    </w:p>
    <w:p w14:paraId="55F7629C" w14:textId="77777777" w:rsidR="00A04E9C" w:rsidRPr="009D2D6D" w:rsidRDefault="00A04E9C">
      <w:pPr>
        <w:spacing w:line="360" w:lineRule="auto"/>
        <w:ind w:left="360"/>
        <w:jc w:val="center"/>
        <w:rPr>
          <w:rFonts w:asciiTheme="majorHAnsi" w:hAnsiTheme="majorHAnsi" w:cstheme="majorHAnsi"/>
          <w:i/>
          <w:szCs w:val="26"/>
        </w:rPr>
        <w:pPrChange w:id="405" w:author="Admin" w:date="2023-10-02T18:25:00Z">
          <w:pPr>
            <w:spacing w:line="360" w:lineRule="auto"/>
            <w:ind w:left="360"/>
            <w:jc w:val="both"/>
          </w:pPr>
        </w:pPrChange>
      </w:pPr>
      <w:r w:rsidRPr="009D2D6D">
        <w:rPr>
          <w:rFonts w:asciiTheme="majorHAnsi" w:hAnsiTheme="majorHAnsi" w:cstheme="majorHAnsi"/>
          <w:i/>
          <w:szCs w:val="26"/>
        </w:rPr>
        <w:t>Hiển thị kết quả được gửi tới giỏ hàng của shopee dưới dạng bảng</w:t>
      </w:r>
    </w:p>
    <w:p w14:paraId="0E8EEF6A" w14:textId="77777777" w:rsidR="00A04E9C" w:rsidRPr="009D2D6D" w:rsidRDefault="00A04E9C" w:rsidP="009D2D6D">
      <w:pPr>
        <w:tabs>
          <w:tab w:val="left" w:pos="283"/>
        </w:tabs>
        <w:spacing w:after="0" w:line="360" w:lineRule="auto"/>
        <w:jc w:val="center"/>
        <w:rPr>
          <w:rFonts w:asciiTheme="majorHAnsi" w:hAnsiTheme="majorHAnsi" w:cstheme="majorHAnsi"/>
          <w:i/>
          <w:szCs w:val="26"/>
        </w:rPr>
      </w:pPr>
      <w:r w:rsidRPr="009D2D6D">
        <w:rPr>
          <w:rFonts w:asciiTheme="majorHAnsi" w:hAnsiTheme="majorHAnsi" w:cstheme="majorHAnsi"/>
          <w:i/>
          <w:noProof/>
          <w:szCs w:val="26"/>
          <w:lang w:val="en-US"/>
        </w:rPr>
        <w:drawing>
          <wp:inline distT="0" distB="0" distL="0" distR="0" wp14:anchorId="4C7F658C" wp14:editId="118B45EB">
            <wp:extent cx="5404210" cy="32766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2580" cy="3275612"/>
                    </a:xfrm>
                    <a:prstGeom prst="rect">
                      <a:avLst/>
                    </a:prstGeom>
                  </pic:spPr>
                </pic:pic>
              </a:graphicData>
            </a:graphic>
          </wp:inline>
        </w:drawing>
      </w:r>
    </w:p>
    <w:p w14:paraId="78599D79" w14:textId="77777777" w:rsidR="00A04E9C" w:rsidRPr="009D2D6D" w:rsidRDefault="00A04E9C"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Kết quả trả về</w:t>
      </w:r>
    </w:p>
    <w:p w14:paraId="20FB32F4" w14:textId="77777777" w:rsidR="00A04E9C" w:rsidRPr="009D2D6D" w:rsidRDefault="00A04E9C"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757DEA51" wp14:editId="35A6B32E">
            <wp:extent cx="5387340" cy="9144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7340" cy="914400"/>
                    </a:xfrm>
                    <a:prstGeom prst="rect">
                      <a:avLst/>
                    </a:prstGeom>
                  </pic:spPr>
                </pic:pic>
              </a:graphicData>
            </a:graphic>
          </wp:inline>
        </w:drawing>
      </w:r>
    </w:p>
    <w:p w14:paraId="5FDE8831" w14:textId="14BE667B"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776B4203" wp14:editId="68D06340">
            <wp:extent cx="1114581" cy="1371791"/>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14581" cy="1371791"/>
                    </a:xfrm>
                    <a:prstGeom prst="rect">
                      <a:avLst/>
                    </a:prstGeom>
                  </pic:spPr>
                </pic:pic>
              </a:graphicData>
            </a:graphic>
          </wp:inline>
        </w:drawing>
      </w:r>
      <w:r w:rsidRPr="009D2D6D">
        <w:rPr>
          <w:rFonts w:asciiTheme="majorHAnsi" w:hAnsiTheme="majorHAnsi" w:cstheme="majorHAnsi"/>
          <w:szCs w:val="26"/>
        </w:rPr>
        <w:t>số thứ tự của các mẫu, tạo cho 5 người dùng</w:t>
      </w:r>
    </w:p>
    <w:p w14:paraId="771B9990"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Start time: thời gian bắt đầu gửi yêu cầu đến cho từng thread</w:t>
      </w:r>
    </w:p>
    <w:p w14:paraId="78DF1A60"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ThreadName: tên của thread</w:t>
      </w:r>
    </w:p>
    <w:p w14:paraId="2203D8D3"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lastRenderedPageBreak/>
        <w:t>Label: tên http request</w:t>
      </w:r>
    </w:p>
    <w:p w14:paraId="08A1EB8D" w14:textId="42A0709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Sample time: thời gian gửi yêu cầu đến trang web</w:t>
      </w:r>
    </w:p>
    <w:p w14:paraId="46D62BFB" w14:textId="77777777"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pacing w:val="-6"/>
          <w:szCs w:val="26"/>
        </w:rPr>
      </w:pPr>
      <w:r w:rsidRPr="009D2D6D">
        <w:rPr>
          <w:rFonts w:asciiTheme="majorHAnsi" w:hAnsiTheme="majorHAnsi" w:cstheme="majorHAnsi"/>
          <w:spacing w:val="-6"/>
          <w:szCs w:val="26"/>
        </w:rPr>
        <w:t>Status: hiển thị màu xanh là đã kết nối thành công, không thành công là màu đỏ</w:t>
      </w:r>
    </w:p>
    <w:p w14:paraId="21621906" w14:textId="5BF72E2A"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 xml:space="preserve">Bytes: </w:t>
      </w:r>
      <w:del w:id="406" w:author="kiemlongJr" w:date="2023-09-26T21:48:00Z">
        <w:r w:rsidRPr="009D2D6D" w:rsidDel="008565D0">
          <w:rPr>
            <w:rFonts w:asciiTheme="majorHAnsi" w:hAnsiTheme="majorHAnsi" w:cstheme="majorHAnsi"/>
            <w:szCs w:val="26"/>
          </w:rPr>
          <w:delText>kí</w:delText>
        </w:r>
      </w:del>
      <w:ins w:id="407" w:author="kiemlongJr" w:date="2023-09-26T21:48:00Z">
        <w:r w:rsidR="008565D0" w:rsidRPr="009D2D6D">
          <w:rPr>
            <w:rFonts w:asciiTheme="majorHAnsi" w:hAnsiTheme="majorHAnsi" w:cstheme="majorHAnsi"/>
            <w:szCs w:val="26"/>
          </w:rPr>
          <w:t>ký</w:t>
        </w:r>
      </w:ins>
      <w:r w:rsidRPr="009D2D6D">
        <w:rPr>
          <w:rFonts w:asciiTheme="majorHAnsi" w:hAnsiTheme="majorHAnsi" w:cstheme="majorHAnsi"/>
          <w:szCs w:val="26"/>
        </w:rPr>
        <w:t>ch cỡ câu trả lời từ server trả về cho máy</w:t>
      </w:r>
    </w:p>
    <w:p w14:paraId="3D94D136" w14:textId="38274085" w:rsidR="00A04E9C" w:rsidRPr="009D2D6D" w:rsidRDefault="00A04E9C" w:rsidP="009D2D6D">
      <w:pPr>
        <w:pStyle w:val="ListParagraph"/>
        <w:numPr>
          <w:ilvl w:val="0"/>
          <w:numId w:val="33"/>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Khi kết nối không thành công thì độ trễ (Latency) = 0</w:t>
      </w:r>
    </w:p>
    <w:p w14:paraId="3A4CA7B8" w14:textId="2AA83245" w:rsidR="00A04E9C" w:rsidRPr="009D2D6D" w:rsidRDefault="00967AC5" w:rsidP="009D2D6D">
      <w:pPr>
        <w:pStyle w:val="Heading2"/>
        <w:keepLines w:val="0"/>
        <w:tabs>
          <w:tab w:val="left" w:pos="283"/>
          <w:tab w:val="left" w:pos="425"/>
          <w:tab w:val="left" w:pos="454"/>
          <w:tab w:val="left" w:pos="567"/>
          <w:tab w:val="left" w:pos="992"/>
        </w:tabs>
        <w:spacing w:before="0"/>
        <w:jc w:val="both"/>
        <w:rPr>
          <w:rFonts w:cs="Times New Roman"/>
          <w:color w:val="C00000"/>
          <w:lang w:val="en-US"/>
        </w:rPr>
      </w:pPr>
      <w:bookmarkStart w:id="408" w:name="_Toc147184096"/>
      <w:bookmarkStart w:id="409" w:name="_Toc147230964"/>
      <w:r w:rsidRPr="009D2D6D">
        <w:rPr>
          <w:rFonts w:cs="Times New Roman"/>
          <w:color w:val="C00000"/>
          <w:lang w:val="en-US"/>
        </w:rPr>
        <w:t>3.</w:t>
      </w:r>
      <w:r w:rsidR="008F1A1E">
        <w:rPr>
          <w:rFonts w:cs="Times New Roman"/>
          <w:color w:val="C00000"/>
          <w:lang w:val="en-US"/>
        </w:rPr>
        <w:t>9</w:t>
      </w:r>
      <w:r w:rsidRPr="009D2D6D">
        <w:rPr>
          <w:rFonts w:cs="Times New Roman"/>
          <w:color w:val="C00000"/>
          <w:lang w:val="en-US"/>
        </w:rPr>
        <w:t xml:space="preserve"> So sánh Jmeter và phần mềm khác</w:t>
      </w:r>
      <w:bookmarkEnd w:id="408"/>
      <w:bookmarkEnd w:id="409"/>
    </w:p>
    <w:p w14:paraId="2A3A3FC4" w14:textId="200C268F" w:rsidR="001B7D79" w:rsidRPr="009D2D6D" w:rsidRDefault="001B7D7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So sánh Jmeter và Load runner:</w:t>
      </w:r>
    </w:p>
    <w:tbl>
      <w:tblPr>
        <w:tblStyle w:val="GridTable4-Accent41"/>
        <w:tblW w:w="0" w:type="auto"/>
        <w:jc w:val="center"/>
        <w:tblLook w:val="04A0" w:firstRow="1" w:lastRow="0" w:firstColumn="1" w:lastColumn="0" w:noHBand="0" w:noVBand="1"/>
      </w:tblPr>
      <w:tblGrid>
        <w:gridCol w:w="2610"/>
        <w:gridCol w:w="2970"/>
        <w:gridCol w:w="3150"/>
      </w:tblGrid>
      <w:tr w:rsidR="001B7D79" w:rsidRPr="009D2D6D" w14:paraId="3B1780A0" w14:textId="77777777" w:rsidTr="00BF0A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0CF8D1C0" w14:textId="49848651" w:rsidR="001B7D79" w:rsidRPr="009D2D6D" w:rsidRDefault="001B7D79" w:rsidP="009D2D6D">
            <w:pPr>
              <w:tabs>
                <w:tab w:val="left" w:pos="992"/>
              </w:tabs>
              <w:spacing w:after="0" w:line="360" w:lineRule="auto"/>
              <w:ind w:firstLine="720"/>
              <w:jc w:val="both"/>
              <w:rPr>
                <w:rFonts w:asciiTheme="majorHAnsi" w:hAnsiTheme="majorHAnsi" w:cstheme="majorHAnsi"/>
                <w:sz w:val="26"/>
                <w:szCs w:val="26"/>
              </w:rPr>
            </w:pPr>
            <w:r w:rsidRPr="009D2D6D">
              <w:rPr>
                <w:rFonts w:asciiTheme="majorHAnsi" w:hAnsiTheme="majorHAnsi" w:cstheme="majorHAnsi"/>
                <w:sz w:val="26"/>
                <w:szCs w:val="26"/>
              </w:rPr>
              <w:t>Nội dung</w:t>
            </w:r>
          </w:p>
        </w:tc>
        <w:tc>
          <w:tcPr>
            <w:tcW w:w="2970" w:type="dxa"/>
            <w:vAlign w:val="center"/>
          </w:tcPr>
          <w:p w14:paraId="409373CA" w14:textId="7C21B36E" w:rsidR="001B7D79" w:rsidRPr="009D2D6D" w:rsidRDefault="001B7D79" w:rsidP="009D2D6D">
            <w:pPr>
              <w:tabs>
                <w:tab w:val="left" w:pos="992"/>
              </w:tabs>
              <w:spacing w:after="0" w:line="360" w:lineRule="auto"/>
              <w:ind w:firstLine="72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Jmeter</w:t>
            </w:r>
          </w:p>
        </w:tc>
        <w:tc>
          <w:tcPr>
            <w:tcW w:w="3150" w:type="dxa"/>
            <w:vAlign w:val="center"/>
          </w:tcPr>
          <w:p w14:paraId="73CDD955" w14:textId="691D76EB" w:rsidR="001B7D79" w:rsidRPr="009D2D6D" w:rsidRDefault="001B7D79" w:rsidP="009D2D6D">
            <w:pPr>
              <w:tabs>
                <w:tab w:val="left" w:pos="992"/>
              </w:tabs>
              <w:spacing w:after="0" w:line="360" w:lineRule="auto"/>
              <w:ind w:firstLine="72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Load runner</w:t>
            </w:r>
          </w:p>
        </w:tc>
      </w:tr>
      <w:tr w:rsidR="001B7D79" w:rsidRPr="009D2D6D" w14:paraId="1DADA046" w14:textId="77777777" w:rsidTr="00BF0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0FAE3F96" w14:textId="3DF8DBC6" w:rsidR="001B7D79" w:rsidRPr="009D2D6D" w:rsidRDefault="001B7D79" w:rsidP="004111D9">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Tính khả dụng</w:t>
            </w:r>
          </w:p>
        </w:tc>
        <w:tc>
          <w:tcPr>
            <w:tcW w:w="2970" w:type="dxa"/>
            <w:vAlign w:val="center"/>
          </w:tcPr>
          <w:p w14:paraId="2ACA1F95" w14:textId="0A8C5A54" w:rsidR="001B7D79" w:rsidRPr="009D2D6D" w:rsidRDefault="001B7D79" w:rsidP="004111D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Apache JMeter là một công cụ kiểm tra phần mềm miễn phí</w:t>
            </w:r>
          </w:p>
        </w:tc>
        <w:tc>
          <w:tcPr>
            <w:tcW w:w="3150" w:type="dxa"/>
            <w:vAlign w:val="center"/>
          </w:tcPr>
          <w:p w14:paraId="272A528D" w14:textId="1114EFA0" w:rsidR="001B7D79" w:rsidRPr="009D2D6D" w:rsidRDefault="001B7D79" w:rsidP="004111D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LoadRunner là một công cụ kiểm tra phần mềm đắt tiền.</w:t>
            </w:r>
          </w:p>
        </w:tc>
      </w:tr>
      <w:tr w:rsidR="001B7D79" w:rsidRPr="009D2D6D" w14:paraId="38FE8E96" w14:textId="77777777" w:rsidTr="00BF0AB7">
        <w:trPr>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28EA67FC" w14:textId="3B3015EC" w:rsidR="001B7D79" w:rsidRPr="009D2D6D" w:rsidRDefault="001B7D79" w:rsidP="004111D9">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Tải công suất</w:t>
            </w:r>
          </w:p>
        </w:tc>
        <w:tc>
          <w:tcPr>
            <w:tcW w:w="2970" w:type="dxa"/>
            <w:vAlign w:val="center"/>
          </w:tcPr>
          <w:p w14:paraId="43A3FE1F" w14:textId="5439B285" w:rsidR="001B7D79" w:rsidRPr="009D2D6D" w:rsidRDefault="001B7D79" w:rsidP="004111D9">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JMeter có khả năng tạo tải không giới hạn</w:t>
            </w:r>
          </w:p>
        </w:tc>
        <w:tc>
          <w:tcPr>
            <w:tcW w:w="3150" w:type="dxa"/>
            <w:vAlign w:val="center"/>
          </w:tcPr>
          <w:p w14:paraId="0558C15C" w14:textId="1EA81BB2" w:rsidR="001B7D79" w:rsidRPr="009D2D6D" w:rsidRDefault="001B7D79" w:rsidP="004111D9">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LoadRunner có khả năng tạo tải giới hạn.</w:t>
            </w:r>
          </w:p>
        </w:tc>
      </w:tr>
      <w:tr w:rsidR="001B7D79" w:rsidRPr="009D2D6D" w14:paraId="6EFC74C0" w14:textId="77777777" w:rsidTr="00BF0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18B0D1C2" w14:textId="6D6F0162" w:rsidR="001B7D79" w:rsidRPr="009D2D6D" w:rsidRDefault="001B7D79" w:rsidP="004111D9">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Cài đặt</w:t>
            </w:r>
          </w:p>
        </w:tc>
        <w:tc>
          <w:tcPr>
            <w:tcW w:w="2970" w:type="dxa"/>
            <w:vAlign w:val="center"/>
          </w:tcPr>
          <w:p w14:paraId="526BBAF8" w14:textId="34B2EB48" w:rsidR="001B7D79" w:rsidRPr="009D2D6D" w:rsidRDefault="001B7D79" w:rsidP="004111D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del w:id="410" w:author="kiemlongJr" w:date="2023-09-26T21:48:00Z">
              <w:r w:rsidRPr="009D2D6D" w:rsidDel="008565D0">
                <w:rPr>
                  <w:rFonts w:asciiTheme="majorHAnsi" w:hAnsiTheme="majorHAnsi" w:cstheme="majorHAnsi"/>
                  <w:sz w:val="26"/>
                  <w:szCs w:val="26"/>
                </w:rPr>
                <w:delText>Kí</w:delText>
              </w:r>
            </w:del>
            <w:ins w:id="411" w:author="kiemlongJr" w:date="2023-09-26T21:48:00Z">
              <w:r w:rsidR="008565D0" w:rsidRPr="009D2D6D">
                <w:rPr>
                  <w:rFonts w:asciiTheme="majorHAnsi" w:hAnsiTheme="majorHAnsi" w:cstheme="majorHAnsi"/>
                  <w:sz w:val="26"/>
                  <w:szCs w:val="26"/>
                </w:rPr>
                <w:t>Ký</w:t>
              </w:r>
            </w:ins>
            <w:r w:rsidRPr="009D2D6D">
              <w:rPr>
                <w:rFonts w:asciiTheme="majorHAnsi" w:hAnsiTheme="majorHAnsi" w:cstheme="majorHAnsi"/>
                <w:sz w:val="26"/>
                <w:szCs w:val="26"/>
              </w:rPr>
              <w:t>ch cỡ file cài đặt nhỏ, cài đặt nhanh chóng và dễ dàng, yêu cầu có JDK</w:t>
            </w:r>
          </w:p>
        </w:tc>
        <w:tc>
          <w:tcPr>
            <w:tcW w:w="3150" w:type="dxa"/>
            <w:vAlign w:val="center"/>
          </w:tcPr>
          <w:p w14:paraId="09F09E7A" w14:textId="4EF903D2" w:rsidR="001B7D79" w:rsidRPr="009D2D6D" w:rsidRDefault="001B7D79" w:rsidP="004111D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del w:id="412" w:author="kiemlongJr" w:date="2023-09-26T21:48:00Z">
              <w:r w:rsidRPr="009D2D6D" w:rsidDel="008565D0">
                <w:rPr>
                  <w:rFonts w:asciiTheme="majorHAnsi" w:hAnsiTheme="majorHAnsi" w:cstheme="majorHAnsi"/>
                  <w:sz w:val="26"/>
                  <w:szCs w:val="26"/>
                </w:rPr>
                <w:delText>Kí</w:delText>
              </w:r>
            </w:del>
            <w:ins w:id="413" w:author="kiemlongJr" w:date="2023-09-26T21:48:00Z">
              <w:r w:rsidR="008565D0" w:rsidRPr="009D2D6D">
                <w:rPr>
                  <w:rFonts w:asciiTheme="majorHAnsi" w:hAnsiTheme="majorHAnsi" w:cstheme="majorHAnsi"/>
                  <w:sz w:val="26"/>
                  <w:szCs w:val="26"/>
                </w:rPr>
                <w:t>Ký</w:t>
              </w:r>
            </w:ins>
            <w:r w:rsidRPr="009D2D6D">
              <w:rPr>
                <w:rFonts w:asciiTheme="majorHAnsi" w:hAnsiTheme="majorHAnsi" w:cstheme="majorHAnsi"/>
                <w:sz w:val="26"/>
                <w:szCs w:val="26"/>
              </w:rPr>
              <w:t>ch cỡ file cài đặt lớn chiếm nhiều ổ cứng</w:t>
            </w:r>
          </w:p>
        </w:tc>
      </w:tr>
      <w:tr w:rsidR="001B7D79" w:rsidRPr="009D2D6D" w14:paraId="02747C7F" w14:textId="77777777" w:rsidTr="00BF0AB7">
        <w:trPr>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6617E00F" w14:textId="0BCB7757" w:rsidR="001B7D79" w:rsidRPr="009D2D6D" w:rsidRDefault="001B7D79" w:rsidP="004111D9">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Giao thức</w:t>
            </w:r>
          </w:p>
        </w:tc>
        <w:tc>
          <w:tcPr>
            <w:tcW w:w="2970" w:type="dxa"/>
            <w:vAlign w:val="center"/>
          </w:tcPr>
          <w:p w14:paraId="3CFB9875" w14:textId="1D5571EA" w:rsidR="001B7D79" w:rsidRPr="009D2D6D" w:rsidRDefault="001B7D79" w:rsidP="004111D9">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Hỗ trợ hầu hết các giao thức</w:t>
            </w:r>
          </w:p>
        </w:tc>
        <w:tc>
          <w:tcPr>
            <w:tcW w:w="3150" w:type="dxa"/>
            <w:vAlign w:val="center"/>
          </w:tcPr>
          <w:p w14:paraId="1B14A7C2" w14:textId="75667149" w:rsidR="001B7D79" w:rsidRPr="009D2D6D" w:rsidRDefault="001B7D79" w:rsidP="004111D9">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Giới hạn các giao thức</w:t>
            </w:r>
          </w:p>
        </w:tc>
      </w:tr>
      <w:tr w:rsidR="001B7D79" w:rsidRPr="009D2D6D" w14:paraId="738AB905" w14:textId="77777777" w:rsidTr="00BF0A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49D8BE65" w14:textId="5120D312" w:rsidR="001B7D79" w:rsidRPr="009D2D6D" w:rsidRDefault="001B7D79" w:rsidP="004111D9">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Kịch bản</w:t>
            </w:r>
          </w:p>
        </w:tc>
        <w:tc>
          <w:tcPr>
            <w:tcW w:w="2970" w:type="dxa"/>
            <w:vAlign w:val="center"/>
          </w:tcPr>
          <w:p w14:paraId="1B0D139E" w14:textId="6713B1D7" w:rsidR="001B7D79" w:rsidRPr="009D2D6D" w:rsidRDefault="001B7D79" w:rsidP="004111D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Bạn có thể chạy thử nghiệm tải hoàn chỉnh mà không cần biết một chút mã trong JMeter.</w:t>
            </w:r>
          </w:p>
        </w:tc>
        <w:tc>
          <w:tcPr>
            <w:tcW w:w="3150" w:type="dxa"/>
            <w:vAlign w:val="center"/>
          </w:tcPr>
          <w:p w14:paraId="5FB66698" w14:textId="176D0A1B" w:rsidR="001B7D79" w:rsidRPr="009D2D6D" w:rsidRDefault="001B7D79" w:rsidP="004111D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Đòi hỏi kiến thức về kịch bản</w:t>
            </w:r>
          </w:p>
        </w:tc>
      </w:tr>
      <w:tr w:rsidR="001B7D79" w:rsidRPr="009D2D6D" w14:paraId="723290E9" w14:textId="77777777" w:rsidTr="00BF0AB7">
        <w:trPr>
          <w:jc w:val="center"/>
        </w:trPr>
        <w:tc>
          <w:tcPr>
            <w:cnfStyle w:val="001000000000" w:firstRow="0" w:lastRow="0" w:firstColumn="1" w:lastColumn="0" w:oddVBand="0" w:evenVBand="0" w:oddHBand="0" w:evenHBand="0" w:firstRowFirstColumn="0" w:firstRowLastColumn="0" w:lastRowFirstColumn="0" w:lastRowLastColumn="0"/>
            <w:tcW w:w="2610" w:type="dxa"/>
            <w:vAlign w:val="center"/>
          </w:tcPr>
          <w:p w14:paraId="2BE8F2EC" w14:textId="12A1C0A3" w:rsidR="001B7D79" w:rsidRPr="009D2D6D" w:rsidRDefault="001B7D79" w:rsidP="004111D9">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Yếu tố</w:t>
            </w:r>
          </w:p>
        </w:tc>
        <w:tc>
          <w:tcPr>
            <w:tcW w:w="2970" w:type="dxa"/>
            <w:vAlign w:val="center"/>
          </w:tcPr>
          <w:p w14:paraId="22BC1630" w14:textId="6EB63AAA" w:rsidR="001B7D79" w:rsidRPr="009D2D6D" w:rsidRDefault="001B7D79" w:rsidP="004111D9">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Thêm các yếu tố dễ dàng trên JMeter so với LoadRunner.</w:t>
            </w:r>
          </w:p>
        </w:tc>
        <w:tc>
          <w:tcPr>
            <w:tcW w:w="3150" w:type="dxa"/>
            <w:vAlign w:val="center"/>
          </w:tcPr>
          <w:p w14:paraId="24ABE9BC" w14:textId="4662A048" w:rsidR="001B7D79" w:rsidRPr="009D2D6D" w:rsidRDefault="001B7D79" w:rsidP="004111D9">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Cấu hình từng phần tử phức tạp hơn trong LoadRunner</w:t>
            </w:r>
          </w:p>
        </w:tc>
      </w:tr>
    </w:tbl>
    <w:p w14:paraId="192A2715" w14:textId="77777777" w:rsidR="001B7D79" w:rsidRPr="009D2D6D" w:rsidRDefault="001B7D79" w:rsidP="004111D9">
      <w:pPr>
        <w:spacing w:line="360" w:lineRule="auto"/>
        <w:jc w:val="both"/>
        <w:rPr>
          <w:rFonts w:asciiTheme="majorHAnsi" w:hAnsiTheme="majorHAnsi" w:cstheme="majorHAnsi"/>
          <w:szCs w:val="26"/>
        </w:rPr>
      </w:pPr>
    </w:p>
    <w:p w14:paraId="0303DA25" w14:textId="77777777" w:rsidR="009D2D6D" w:rsidRDefault="009D2D6D">
      <w:pPr>
        <w:spacing w:after="120" w:line="312" w:lineRule="auto"/>
        <w:jc w:val="both"/>
        <w:rPr>
          <w:rFonts w:asciiTheme="majorHAnsi" w:eastAsiaTheme="majorEastAsia" w:hAnsiTheme="majorHAnsi" w:cstheme="majorHAnsi"/>
          <w:b/>
          <w:bCs/>
          <w:color w:val="000000" w:themeColor="text1"/>
          <w:szCs w:val="26"/>
          <w:lang w:val="en-US" w:eastAsia="ja-JP"/>
        </w:rPr>
      </w:pPr>
      <w:bookmarkStart w:id="414" w:name="_Toc147184097"/>
      <w:r>
        <w:rPr>
          <w:rFonts w:cstheme="majorHAnsi"/>
          <w:color w:val="000000" w:themeColor="text1"/>
          <w:szCs w:val="26"/>
          <w:lang w:val="en-US"/>
        </w:rPr>
        <w:br w:type="page"/>
      </w:r>
    </w:p>
    <w:p w14:paraId="255FE229" w14:textId="0D2FEF81" w:rsidR="00FE0541" w:rsidRPr="009D2D6D" w:rsidRDefault="00100517" w:rsidP="009D2D6D">
      <w:pPr>
        <w:pStyle w:val="Heading1"/>
        <w:keepNext w:val="0"/>
        <w:keepLines w:val="0"/>
        <w:spacing w:before="0" w:line="360" w:lineRule="auto"/>
        <w:jc w:val="center"/>
        <w:rPr>
          <w:rFonts w:ascii="Times New Roman" w:hAnsi="Times New Roman" w:cs="Times New Roman"/>
          <w:caps/>
          <w:color w:val="auto"/>
          <w:sz w:val="26"/>
          <w:szCs w:val="26"/>
        </w:rPr>
      </w:pPr>
      <w:bookmarkStart w:id="415" w:name="_Toc147230965"/>
      <w:r w:rsidRPr="009D2D6D">
        <w:rPr>
          <w:rFonts w:ascii="Times New Roman" w:hAnsi="Times New Roman" w:cs="Times New Roman"/>
          <w:caps/>
          <w:color w:val="auto"/>
          <w:sz w:val="26"/>
          <w:szCs w:val="26"/>
          <w:lang w:val="en-US"/>
        </w:rPr>
        <w:lastRenderedPageBreak/>
        <w:t>CH</w:t>
      </w:r>
      <w:r w:rsidR="00254AA3" w:rsidRPr="009D2D6D">
        <w:rPr>
          <w:rFonts w:ascii="Times New Roman" w:hAnsi="Times New Roman" w:cs="Times New Roman"/>
          <w:caps/>
          <w:color w:val="auto"/>
          <w:sz w:val="26"/>
          <w:szCs w:val="26"/>
        </w:rPr>
        <w:t xml:space="preserve">ƯƠNG IV. </w:t>
      </w:r>
      <w:r w:rsidR="00414B6A" w:rsidRPr="009D2D6D">
        <w:rPr>
          <w:rFonts w:ascii="Times New Roman" w:hAnsi="Times New Roman" w:cs="Times New Roman"/>
          <w:caps/>
          <w:color w:val="auto"/>
          <w:sz w:val="26"/>
          <w:szCs w:val="26"/>
        </w:rPr>
        <w:t>GIỚI THIỆU VỀ WEBSITE HANGUCTHOMDANG.COM</w:t>
      </w:r>
      <w:bookmarkEnd w:id="414"/>
      <w:bookmarkEnd w:id="415"/>
    </w:p>
    <w:p w14:paraId="1B55C6E2" w14:textId="77777777" w:rsidR="00B7325B" w:rsidRPr="009D2D6D" w:rsidRDefault="00B7325B" w:rsidP="009D2D6D">
      <w:pPr>
        <w:pStyle w:val="Heading2"/>
        <w:keepLines w:val="0"/>
        <w:tabs>
          <w:tab w:val="left" w:pos="283"/>
          <w:tab w:val="left" w:pos="425"/>
          <w:tab w:val="left" w:pos="454"/>
          <w:tab w:val="left" w:pos="567"/>
        </w:tabs>
        <w:spacing w:before="0"/>
        <w:jc w:val="both"/>
        <w:rPr>
          <w:rFonts w:cs="Times New Roman"/>
          <w:bCs w:val="0"/>
          <w:color w:val="C00000"/>
        </w:rPr>
      </w:pPr>
      <w:bookmarkStart w:id="416" w:name="_Toc147184098"/>
      <w:bookmarkStart w:id="417" w:name="_Toc147230966"/>
      <w:r w:rsidRPr="009D2D6D">
        <w:rPr>
          <w:rFonts w:cs="Times New Roman"/>
          <w:color w:val="C00000"/>
        </w:rPr>
        <w:t>4.1 Mô tả chung về sản phẩm</w:t>
      </w:r>
      <w:bookmarkEnd w:id="416"/>
      <w:bookmarkEnd w:id="417"/>
    </w:p>
    <w:p w14:paraId="62021616" w14:textId="108C9010" w:rsidR="000A77B0" w:rsidRPr="009D2D6D" w:rsidRDefault="00B7325B" w:rsidP="009D2D6D">
      <w:pPr>
        <w:tabs>
          <w:tab w:val="left" w:pos="992"/>
        </w:tabs>
        <w:spacing w:after="0" w:line="360" w:lineRule="auto"/>
        <w:ind w:firstLine="720"/>
        <w:jc w:val="both"/>
        <w:rPr>
          <w:rFonts w:asciiTheme="majorHAnsi" w:hAnsiTheme="majorHAnsi" w:cstheme="majorHAnsi"/>
          <w:i/>
          <w:iCs/>
          <w:szCs w:val="26"/>
          <w:lang w:val="en-US"/>
        </w:rPr>
      </w:pPr>
      <w:r w:rsidRPr="009D2D6D">
        <w:rPr>
          <w:rFonts w:asciiTheme="majorHAnsi" w:hAnsiTheme="majorHAnsi" w:cstheme="majorHAnsi"/>
          <w:szCs w:val="26"/>
        </w:rPr>
        <w:t xml:space="preserve">Hangucthomdang được thành lập vào tháng </w:t>
      </w:r>
      <w:r w:rsidR="00742242" w:rsidRPr="009D2D6D">
        <w:rPr>
          <w:rFonts w:asciiTheme="majorHAnsi" w:hAnsiTheme="majorHAnsi" w:cstheme="majorHAnsi"/>
          <w:szCs w:val="26"/>
        </w:rPr>
        <w:t>3</w:t>
      </w:r>
      <w:r w:rsidRPr="009D2D6D">
        <w:rPr>
          <w:rFonts w:asciiTheme="majorHAnsi" w:hAnsiTheme="majorHAnsi" w:cstheme="majorHAnsi"/>
          <w:szCs w:val="26"/>
        </w:rPr>
        <w:t>/20</w:t>
      </w:r>
      <w:r w:rsidR="00742242" w:rsidRPr="009D2D6D">
        <w:rPr>
          <w:rFonts w:asciiTheme="majorHAnsi" w:hAnsiTheme="majorHAnsi" w:cstheme="majorHAnsi"/>
          <w:szCs w:val="26"/>
        </w:rPr>
        <w:t>16</w:t>
      </w:r>
      <w:r w:rsidRPr="009D2D6D">
        <w:rPr>
          <w:rFonts w:asciiTheme="majorHAnsi" w:hAnsiTheme="majorHAnsi" w:cstheme="majorHAnsi"/>
          <w:szCs w:val="26"/>
        </w:rPr>
        <w:t xml:space="preserve">, chuyên cung cấp những sản phẩm </w:t>
      </w:r>
      <w:r w:rsidR="00DC306D" w:rsidRPr="009D2D6D">
        <w:rPr>
          <w:rFonts w:asciiTheme="majorHAnsi" w:hAnsiTheme="majorHAnsi" w:cstheme="majorHAnsi"/>
          <w:szCs w:val="26"/>
        </w:rPr>
        <w:t>mặt hàng nội địa Úc bay air về Việt Nam với đa dạng các dòng sản phẩm khác nhau như hàng Úc chuẩn về mẹ và cho bé, thực phẩm chức năng Úc, mỹ phẩm</w:t>
      </w:r>
      <w:r w:rsidR="00DC306D" w:rsidRPr="009D2D6D">
        <w:rPr>
          <w:rFonts w:asciiTheme="majorHAnsi" w:hAnsiTheme="majorHAnsi" w:cstheme="majorHAnsi"/>
          <w:i/>
          <w:iCs/>
          <w:szCs w:val="26"/>
          <w:lang w:val="en-US"/>
        </w:rPr>
        <w:t xml:space="preserve"> Úc và sửa bột Úc. </w:t>
      </w:r>
      <w:r w:rsidR="00DC306D" w:rsidRPr="009D2D6D">
        <w:rPr>
          <w:rFonts w:asciiTheme="majorHAnsi" w:hAnsiTheme="majorHAnsi" w:cstheme="majorHAnsi"/>
          <w:szCs w:val="26"/>
          <w:lang w:val="en-US"/>
        </w:rPr>
        <w:t>Đ</w:t>
      </w:r>
      <w:r w:rsidRPr="009D2D6D">
        <w:rPr>
          <w:rFonts w:asciiTheme="majorHAnsi" w:hAnsiTheme="majorHAnsi" w:cstheme="majorHAnsi"/>
          <w:szCs w:val="26"/>
        </w:rPr>
        <w:t>ể phù hợp cho người sử dụng và tiêu dùng</w:t>
      </w:r>
      <w:r w:rsidR="00DC306D" w:rsidRPr="009D2D6D">
        <w:rPr>
          <w:rFonts w:asciiTheme="majorHAnsi" w:hAnsiTheme="majorHAnsi" w:cstheme="majorHAnsi"/>
          <w:szCs w:val="26"/>
          <w:lang w:val="en-US"/>
        </w:rPr>
        <w:t>,</w:t>
      </w:r>
      <w:r w:rsidR="009F2F93" w:rsidRPr="009D2D6D">
        <w:rPr>
          <w:rFonts w:asciiTheme="majorHAnsi" w:hAnsiTheme="majorHAnsi" w:cstheme="majorHAnsi"/>
          <w:szCs w:val="26"/>
        </w:rPr>
        <w:t xml:space="preserve"> </w:t>
      </w:r>
      <w:r w:rsidR="00DC306D" w:rsidRPr="009D2D6D">
        <w:rPr>
          <w:rFonts w:asciiTheme="majorHAnsi" w:hAnsiTheme="majorHAnsi" w:cstheme="majorHAnsi"/>
          <w:szCs w:val="26"/>
          <w:lang w:val="en-US"/>
        </w:rPr>
        <w:t>t</w:t>
      </w:r>
      <w:r w:rsidR="009F2F93" w:rsidRPr="009D2D6D">
        <w:rPr>
          <w:rFonts w:asciiTheme="majorHAnsi" w:hAnsiTheme="majorHAnsi" w:cstheme="majorHAnsi"/>
          <w:szCs w:val="26"/>
        </w:rPr>
        <w:t xml:space="preserve">ất cả sản phẩm đều </w:t>
      </w:r>
      <w:r w:rsidR="00DC306D" w:rsidRPr="009D2D6D">
        <w:rPr>
          <w:rFonts w:asciiTheme="majorHAnsi" w:hAnsiTheme="majorHAnsi" w:cstheme="majorHAnsi"/>
          <w:szCs w:val="26"/>
          <w:lang w:val="en-US"/>
        </w:rPr>
        <w:t xml:space="preserve">được đảm bảo về </w:t>
      </w:r>
      <w:r w:rsidR="009F2F93" w:rsidRPr="009D2D6D">
        <w:rPr>
          <w:rFonts w:asciiTheme="majorHAnsi" w:hAnsiTheme="majorHAnsi" w:cstheme="majorHAnsi"/>
          <w:szCs w:val="26"/>
        </w:rPr>
        <w:t>chất lượng, phù hợp giá cả</w:t>
      </w:r>
      <w:r w:rsidR="000A77B0" w:rsidRPr="009D2D6D">
        <w:rPr>
          <w:rFonts w:asciiTheme="majorHAnsi" w:hAnsiTheme="majorHAnsi" w:cstheme="majorHAnsi"/>
          <w:szCs w:val="26"/>
        </w:rPr>
        <w:t>.</w:t>
      </w:r>
    </w:p>
    <w:p w14:paraId="0F3CB565" w14:textId="13B0AA3F" w:rsidR="007905F9" w:rsidRPr="009D2D6D" w:rsidRDefault="007905F9" w:rsidP="009D2D6D">
      <w:pPr>
        <w:pStyle w:val="Heading2"/>
        <w:keepLines w:val="0"/>
        <w:tabs>
          <w:tab w:val="left" w:pos="283"/>
          <w:tab w:val="left" w:pos="425"/>
          <w:tab w:val="left" w:pos="454"/>
          <w:tab w:val="left" w:pos="567"/>
          <w:tab w:val="left" w:pos="992"/>
        </w:tabs>
        <w:spacing w:before="0"/>
        <w:jc w:val="both"/>
        <w:rPr>
          <w:rFonts w:cs="Times New Roman"/>
          <w:bCs w:val="0"/>
          <w:color w:val="C00000"/>
        </w:rPr>
      </w:pPr>
      <w:bookmarkStart w:id="418" w:name="_Toc147184099"/>
      <w:bookmarkStart w:id="419" w:name="_Toc147230967"/>
      <w:r w:rsidRPr="009D2D6D">
        <w:rPr>
          <w:rFonts w:cs="Times New Roman"/>
          <w:color w:val="C00000"/>
        </w:rPr>
        <w:t>4.2 Đặc tả chức năng</w:t>
      </w:r>
      <w:bookmarkEnd w:id="418"/>
      <w:bookmarkEnd w:id="419"/>
    </w:p>
    <w:p w14:paraId="7B7FE96E" w14:textId="7B7F641E" w:rsidR="00E009C9" w:rsidRPr="009D2D6D" w:rsidRDefault="00E009C9"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1</w:t>
      </w:r>
      <w:r w:rsidR="0095387D" w:rsidRPr="009D2D6D">
        <w:rPr>
          <w:rFonts w:asciiTheme="majorHAnsi" w:hAnsiTheme="majorHAnsi" w:cstheme="majorHAnsi"/>
          <w:szCs w:val="26"/>
        </w:rPr>
        <w:t xml:space="preserve">. </w:t>
      </w:r>
      <w:r w:rsidRPr="009D2D6D">
        <w:rPr>
          <w:rFonts w:asciiTheme="majorHAnsi" w:hAnsiTheme="majorHAnsi" w:cstheme="majorHAnsi"/>
          <w:szCs w:val="26"/>
        </w:rPr>
        <w:t xml:space="preserve"> Đăng </w:t>
      </w:r>
      <w:del w:id="420" w:author="kiemlongJr" w:date="2023-09-26T21:48:00Z">
        <w:r w:rsidRPr="009D2D6D" w:rsidDel="008565D0">
          <w:rPr>
            <w:rFonts w:asciiTheme="majorHAnsi" w:hAnsiTheme="majorHAnsi" w:cstheme="majorHAnsi"/>
            <w:szCs w:val="26"/>
          </w:rPr>
          <w:delText>kí</w:delText>
        </w:r>
      </w:del>
      <w:r w:rsidR="008565D0" w:rsidRPr="009D2D6D">
        <w:rPr>
          <w:rFonts w:asciiTheme="majorHAnsi" w:hAnsiTheme="majorHAnsi" w:cstheme="majorHAnsi"/>
          <w:szCs w:val="26"/>
        </w:rPr>
        <w:t>ký</w:t>
      </w:r>
      <w:r w:rsidR="0095387D" w:rsidRPr="009D2D6D">
        <w:rPr>
          <w:rFonts w:asciiTheme="majorHAnsi" w:hAnsiTheme="majorHAnsi" w:cstheme="majorHAnsi"/>
          <w:szCs w:val="26"/>
        </w:rPr>
        <w:t xml:space="preserve"> -</w:t>
      </w:r>
      <w:r w:rsidRPr="009D2D6D">
        <w:rPr>
          <w:rFonts w:asciiTheme="majorHAnsi" w:hAnsiTheme="majorHAnsi" w:cstheme="majorHAnsi"/>
          <w:szCs w:val="26"/>
        </w:rPr>
        <w:t xml:space="preserve"> </w:t>
      </w:r>
      <w:r w:rsidR="00A73429" w:rsidRPr="009D2D6D">
        <w:rPr>
          <w:rFonts w:asciiTheme="majorHAnsi" w:hAnsiTheme="majorHAnsi" w:cstheme="majorHAnsi"/>
          <w:szCs w:val="26"/>
        </w:rPr>
        <w:t>N</w:t>
      </w:r>
      <w:r w:rsidRPr="009D2D6D">
        <w:rPr>
          <w:rFonts w:asciiTheme="majorHAnsi" w:hAnsiTheme="majorHAnsi" w:cstheme="majorHAnsi"/>
          <w:szCs w:val="26"/>
        </w:rPr>
        <w:t xml:space="preserve">gười dùng di chuyển chuột vào ô tài khoản rồi sau đó chọn vào chức năng đăng </w:t>
      </w:r>
      <w:del w:id="421" w:author="kiemlongJr" w:date="2023-09-26T21:48:00Z">
        <w:r w:rsidRPr="009D2D6D" w:rsidDel="008565D0">
          <w:rPr>
            <w:rFonts w:asciiTheme="majorHAnsi" w:hAnsiTheme="majorHAnsi" w:cstheme="majorHAnsi"/>
            <w:szCs w:val="26"/>
          </w:rPr>
          <w:delText>kí</w:delText>
        </w:r>
      </w:del>
      <w:ins w:id="422" w:author="kiemlongJr" w:date="2023-09-26T21:48:00Z">
        <w:r w:rsidR="008565D0" w:rsidRPr="009D2D6D">
          <w:rPr>
            <w:rFonts w:asciiTheme="majorHAnsi" w:hAnsiTheme="majorHAnsi" w:cstheme="majorHAnsi"/>
            <w:szCs w:val="26"/>
          </w:rPr>
          <w:t>ký</w:t>
        </w:r>
      </w:ins>
      <w:r w:rsidR="006D288A" w:rsidRPr="009D2D6D">
        <w:rPr>
          <w:rFonts w:asciiTheme="majorHAnsi" w:hAnsiTheme="majorHAnsi" w:cstheme="majorHAnsi"/>
          <w:szCs w:val="26"/>
        </w:rPr>
        <w:t xml:space="preserve">. Hệ thống sẽ chuyển sang </w:t>
      </w:r>
      <w:r w:rsidR="00A73429" w:rsidRPr="009D2D6D">
        <w:rPr>
          <w:rFonts w:asciiTheme="majorHAnsi" w:hAnsiTheme="majorHAnsi" w:cstheme="majorHAnsi"/>
          <w:szCs w:val="26"/>
        </w:rPr>
        <w:t xml:space="preserve">mục đăng </w:t>
      </w:r>
      <w:del w:id="423" w:author="kiemlongJr" w:date="2023-09-26T21:48:00Z">
        <w:r w:rsidR="00A73429" w:rsidRPr="009D2D6D" w:rsidDel="008565D0">
          <w:rPr>
            <w:rFonts w:asciiTheme="majorHAnsi" w:hAnsiTheme="majorHAnsi" w:cstheme="majorHAnsi"/>
            <w:szCs w:val="26"/>
          </w:rPr>
          <w:delText>kí</w:delText>
        </w:r>
      </w:del>
      <w:ins w:id="424" w:author="kiemlongJr" w:date="2023-09-26T21:48:00Z">
        <w:r w:rsidR="008565D0" w:rsidRPr="009D2D6D">
          <w:rPr>
            <w:rFonts w:asciiTheme="majorHAnsi" w:hAnsiTheme="majorHAnsi" w:cstheme="majorHAnsi"/>
            <w:szCs w:val="26"/>
          </w:rPr>
          <w:t>ký</w:t>
        </w:r>
      </w:ins>
      <w:r w:rsidR="00A73429" w:rsidRPr="009D2D6D">
        <w:rPr>
          <w:rFonts w:asciiTheme="majorHAnsi" w:hAnsiTheme="majorHAnsi" w:cstheme="majorHAnsi"/>
          <w:szCs w:val="26"/>
        </w:rPr>
        <w:t xml:space="preserve">, người dùng sẽ nhập thông tin đăng </w:t>
      </w:r>
      <w:del w:id="425" w:author="kiemlongJr" w:date="2023-09-26T21:48:00Z">
        <w:r w:rsidR="00A73429" w:rsidRPr="009D2D6D" w:rsidDel="008565D0">
          <w:rPr>
            <w:rFonts w:asciiTheme="majorHAnsi" w:hAnsiTheme="majorHAnsi" w:cstheme="majorHAnsi"/>
            <w:szCs w:val="26"/>
          </w:rPr>
          <w:delText>kí</w:delText>
        </w:r>
      </w:del>
      <w:ins w:id="426" w:author="kiemlongJr" w:date="2023-09-26T21:48:00Z">
        <w:r w:rsidR="008565D0" w:rsidRPr="009D2D6D">
          <w:rPr>
            <w:rFonts w:asciiTheme="majorHAnsi" w:hAnsiTheme="majorHAnsi" w:cstheme="majorHAnsi"/>
            <w:szCs w:val="26"/>
          </w:rPr>
          <w:t>ký</w:t>
        </w:r>
      </w:ins>
      <w:r w:rsidR="00A73429" w:rsidRPr="009D2D6D">
        <w:rPr>
          <w:rFonts w:asciiTheme="majorHAnsi" w:hAnsiTheme="majorHAnsi" w:cstheme="majorHAnsi"/>
          <w:szCs w:val="26"/>
        </w:rPr>
        <w:t xml:space="preserve"> vào các ô Nhập họ, tên</w:t>
      </w:r>
      <w:r w:rsidR="000D4DC6" w:rsidRPr="009D2D6D">
        <w:rPr>
          <w:rFonts w:asciiTheme="majorHAnsi" w:hAnsiTheme="majorHAnsi" w:cstheme="majorHAnsi"/>
          <w:szCs w:val="26"/>
        </w:rPr>
        <w:t xml:space="preserve">, email, mật khẩu, nhập lại mật khẩu. Hệ thống sẽ hiện ra thông báo </w:t>
      </w:r>
      <w:r w:rsidR="005D541E" w:rsidRPr="009D2D6D">
        <w:rPr>
          <w:rFonts w:asciiTheme="majorHAnsi" w:hAnsiTheme="majorHAnsi" w:cstheme="majorHAnsi"/>
          <w:szCs w:val="26"/>
        </w:rPr>
        <w:t xml:space="preserve">khi họ đã đăng </w:t>
      </w:r>
      <w:del w:id="427" w:author="kiemlongJr" w:date="2023-09-26T21:48:00Z">
        <w:r w:rsidR="005D541E" w:rsidRPr="009D2D6D" w:rsidDel="008565D0">
          <w:rPr>
            <w:rFonts w:asciiTheme="majorHAnsi" w:hAnsiTheme="majorHAnsi" w:cstheme="majorHAnsi"/>
            <w:szCs w:val="26"/>
          </w:rPr>
          <w:delText>kí</w:delText>
        </w:r>
      </w:del>
      <w:ins w:id="428" w:author="kiemlongJr" w:date="2023-09-26T21:48:00Z">
        <w:r w:rsidR="008565D0" w:rsidRPr="009D2D6D">
          <w:rPr>
            <w:rFonts w:asciiTheme="majorHAnsi" w:hAnsiTheme="majorHAnsi" w:cstheme="majorHAnsi"/>
            <w:szCs w:val="26"/>
          </w:rPr>
          <w:t>ký</w:t>
        </w:r>
      </w:ins>
      <w:r w:rsidR="005D541E" w:rsidRPr="009D2D6D">
        <w:rPr>
          <w:rFonts w:asciiTheme="majorHAnsi" w:hAnsiTheme="majorHAnsi" w:cstheme="majorHAnsi"/>
          <w:szCs w:val="26"/>
        </w:rPr>
        <w:t xml:space="preserve"> thành công hoặc hệ thống sẽ hiện ra thông báo lỗi người dùng nhập sai thông tin đăng </w:t>
      </w:r>
      <w:del w:id="429" w:author="kiemlongJr" w:date="2023-09-26T21:48:00Z">
        <w:r w:rsidR="005D541E" w:rsidRPr="009D2D6D" w:rsidDel="008565D0">
          <w:rPr>
            <w:rFonts w:asciiTheme="majorHAnsi" w:hAnsiTheme="majorHAnsi" w:cstheme="majorHAnsi"/>
            <w:szCs w:val="26"/>
          </w:rPr>
          <w:delText>kí</w:delText>
        </w:r>
      </w:del>
      <w:ins w:id="430" w:author="kiemlongJr" w:date="2023-09-26T21:48:00Z">
        <w:r w:rsidR="008565D0" w:rsidRPr="009D2D6D">
          <w:rPr>
            <w:rFonts w:asciiTheme="majorHAnsi" w:hAnsiTheme="majorHAnsi" w:cstheme="majorHAnsi"/>
            <w:szCs w:val="26"/>
          </w:rPr>
          <w:t>ký</w:t>
        </w:r>
      </w:ins>
      <w:r w:rsidR="005115E1" w:rsidRPr="009D2D6D">
        <w:rPr>
          <w:rFonts w:asciiTheme="majorHAnsi" w:hAnsiTheme="majorHAnsi" w:cstheme="majorHAnsi"/>
          <w:szCs w:val="26"/>
        </w:rPr>
        <w:t>.</w:t>
      </w:r>
    </w:p>
    <w:p w14:paraId="562D9B0C" w14:textId="23BBABA9" w:rsidR="00C41DE6" w:rsidRPr="009D2D6D" w:rsidRDefault="00C41DE6"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71B545A3" wp14:editId="43229CED">
            <wp:extent cx="4017818" cy="3503079"/>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4458" cy="3535025"/>
                    </a:xfrm>
                    <a:prstGeom prst="rect">
                      <a:avLst/>
                    </a:prstGeom>
                  </pic:spPr>
                </pic:pic>
              </a:graphicData>
            </a:graphic>
          </wp:inline>
        </w:drawing>
      </w:r>
    </w:p>
    <w:p w14:paraId="7D13EAA8" w14:textId="19035F43" w:rsidR="005115E1" w:rsidRPr="009D2D6D" w:rsidRDefault="005115E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2</w:t>
      </w:r>
      <w:r w:rsidR="0095387D" w:rsidRPr="009D2D6D">
        <w:rPr>
          <w:rFonts w:asciiTheme="majorHAnsi" w:hAnsiTheme="majorHAnsi" w:cstheme="majorHAnsi"/>
          <w:szCs w:val="26"/>
        </w:rPr>
        <w:t xml:space="preserve">. </w:t>
      </w:r>
      <w:r w:rsidRPr="009D2D6D">
        <w:rPr>
          <w:rFonts w:asciiTheme="majorHAnsi" w:hAnsiTheme="majorHAnsi" w:cstheme="majorHAnsi"/>
          <w:szCs w:val="26"/>
        </w:rPr>
        <w:t xml:space="preserve"> Đăng nhập</w:t>
      </w:r>
      <w:r w:rsidR="0095387D" w:rsidRPr="009D2D6D">
        <w:rPr>
          <w:rFonts w:asciiTheme="majorHAnsi" w:hAnsiTheme="majorHAnsi" w:cstheme="majorHAnsi"/>
          <w:szCs w:val="26"/>
        </w:rPr>
        <w:t xml:space="preserve"> - </w:t>
      </w:r>
      <w:r w:rsidR="00B82D9D" w:rsidRPr="009D2D6D">
        <w:rPr>
          <w:rFonts w:asciiTheme="majorHAnsi" w:hAnsiTheme="majorHAnsi" w:cstheme="majorHAnsi"/>
          <w:szCs w:val="26"/>
        </w:rPr>
        <w:t xml:space="preserve">Người dùng di chuyển chuột vào ô tài khoản rồi sau đó chọn vào chức năng đăng nhập. Hệ thống sẽ chuyển sang mục đăng nhập, người dùng sẽ nhập thông tin đăng nhập nếu họ đã đăng </w:t>
      </w:r>
      <w:del w:id="431" w:author="kiemlongJr" w:date="2023-09-26T21:48:00Z">
        <w:r w:rsidR="00B82D9D" w:rsidRPr="009D2D6D" w:rsidDel="008565D0">
          <w:rPr>
            <w:rFonts w:asciiTheme="majorHAnsi" w:hAnsiTheme="majorHAnsi" w:cstheme="majorHAnsi"/>
            <w:szCs w:val="26"/>
          </w:rPr>
          <w:delText>kí</w:delText>
        </w:r>
      </w:del>
      <w:ins w:id="432" w:author="kiemlongJr" w:date="2023-09-26T21:48:00Z">
        <w:r w:rsidR="008565D0" w:rsidRPr="009D2D6D">
          <w:rPr>
            <w:rFonts w:asciiTheme="majorHAnsi" w:hAnsiTheme="majorHAnsi" w:cstheme="majorHAnsi"/>
            <w:szCs w:val="26"/>
          </w:rPr>
          <w:t>ký</w:t>
        </w:r>
      </w:ins>
      <w:r w:rsidR="00B82D9D" w:rsidRPr="009D2D6D">
        <w:rPr>
          <w:rFonts w:asciiTheme="majorHAnsi" w:hAnsiTheme="majorHAnsi" w:cstheme="majorHAnsi"/>
          <w:szCs w:val="26"/>
        </w:rPr>
        <w:t xml:space="preserve"> tài khoản trước đó</w:t>
      </w:r>
      <w:r w:rsidR="00122764" w:rsidRPr="009D2D6D">
        <w:rPr>
          <w:rFonts w:asciiTheme="majorHAnsi" w:hAnsiTheme="majorHAnsi" w:cstheme="majorHAnsi"/>
          <w:szCs w:val="26"/>
        </w:rPr>
        <w:t xml:space="preserve">. Hệ thống sẽ hiện ra thông báo khi họ đã đăng nhập thành công hoặc hệ thống sẽ hiện ra thông báo lỗi người dùng </w:t>
      </w:r>
      <w:r w:rsidR="00122764" w:rsidRPr="009D2D6D">
        <w:rPr>
          <w:rFonts w:asciiTheme="majorHAnsi" w:hAnsiTheme="majorHAnsi" w:cstheme="majorHAnsi"/>
          <w:szCs w:val="26"/>
        </w:rPr>
        <w:lastRenderedPageBreak/>
        <w:t>nhập sai thông tin đăng nhập. Người dùng có thể đăng nhập bằng cách đăng nhập vào tài khoản google hoặc tài khoản facebook.</w:t>
      </w:r>
    </w:p>
    <w:p w14:paraId="50C0CFAB" w14:textId="4299F331" w:rsidR="00C41DE6" w:rsidRPr="009D2D6D" w:rsidRDefault="00C41DE6"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27138049" wp14:editId="322D300F">
            <wp:extent cx="5258534" cy="31246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3124636"/>
                    </a:xfrm>
                    <a:prstGeom prst="rect">
                      <a:avLst/>
                    </a:prstGeom>
                  </pic:spPr>
                </pic:pic>
              </a:graphicData>
            </a:graphic>
          </wp:inline>
        </w:drawing>
      </w:r>
    </w:p>
    <w:p w14:paraId="32C0E7E4" w14:textId="0A998A7E" w:rsidR="0095387D" w:rsidRPr="009D2D6D" w:rsidRDefault="0095387D"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3. Tìm kiếm - Người dùng click vào ô tìm kiếm, hệ thống đưa ra danh sách gợi ý từ khoá tim kiếm. Người dùng chọn từ khoá hoặc ghi từ khoá muốn tìm kiếm sau đó nhấn biểu tượng tìm kiếm. Hệ thống đưa ra danh sách các </w:t>
      </w:r>
      <w:r w:rsidR="00866B1E" w:rsidRPr="009D2D6D">
        <w:rPr>
          <w:rFonts w:asciiTheme="majorHAnsi" w:hAnsiTheme="majorHAnsi" w:cstheme="majorHAnsi"/>
          <w:szCs w:val="26"/>
        </w:rPr>
        <w:t>sản phẩm</w:t>
      </w:r>
      <w:r w:rsidRPr="009D2D6D">
        <w:rPr>
          <w:rFonts w:asciiTheme="majorHAnsi" w:hAnsiTheme="majorHAnsi" w:cstheme="majorHAnsi"/>
          <w:szCs w:val="26"/>
        </w:rPr>
        <w:t xml:space="preserve"> có liên quan đến từ khoá tìm kiếm. Người dùng chọn </w:t>
      </w:r>
      <w:r w:rsidR="00866B1E" w:rsidRPr="009D2D6D">
        <w:rPr>
          <w:rFonts w:asciiTheme="majorHAnsi" w:hAnsiTheme="majorHAnsi" w:cstheme="majorHAnsi"/>
          <w:szCs w:val="26"/>
        </w:rPr>
        <w:t>sản phẩm</w:t>
      </w:r>
      <w:r w:rsidRPr="009D2D6D">
        <w:rPr>
          <w:rFonts w:asciiTheme="majorHAnsi" w:hAnsiTheme="majorHAnsi" w:cstheme="majorHAnsi"/>
          <w:szCs w:val="26"/>
        </w:rPr>
        <w:t xml:space="preserve"> mình muốn trên danh sách.</w:t>
      </w:r>
    </w:p>
    <w:p w14:paraId="3F62AB7C" w14:textId="324E0DBC" w:rsidR="00C41DE6" w:rsidRPr="009D2D6D" w:rsidRDefault="00C41DE6"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7B96DF48" wp14:editId="1471C4C9">
            <wp:extent cx="5175885" cy="706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1619" cy="732805"/>
                    </a:xfrm>
                    <a:prstGeom prst="rect">
                      <a:avLst/>
                    </a:prstGeom>
                  </pic:spPr>
                </pic:pic>
              </a:graphicData>
            </a:graphic>
          </wp:inline>
        </w:drawing>
      </w:r>
    </w:p>
    <w:p w14:paraId="7771BEFC" w14:textId="77777777" w:rsidR="00C41DE6" w:rsidRPr="009D2D6D" w:rsidRDefault="00C41DE6" w:rsidP="0004552B">
      <w:pPr>
        <w:spacing w:line="360" w:lineRule="auto"/>
        <w:ind w:firstLine="720"/>
        <w:jc w:val="center"/>
        <w:rPr>
          <w:rFonts w:asciiTheme="majorHAnsi" w:hAnsiTheme="majorHAnsi" w:cstheme="majorHAnsi"/>
          <w:szCs w:val="26"/>
        </w:rPr>
      </w:pPr>
    </w:p>
    <w:p w14:paraId="001EB221" w14:textId="25D45F6B" w:rsidR="0095387D" w:rsidRPr="009D2D6D" w:rsidRDefault="00866B1E"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4. Thêm giỏ hàng </w:t>
      </w:r>
      <w:r w:rsidR="00BC7046" w:rsidRPr="009D2D6D">
        <w:rPr>
          <w:rFonts w:asciiTheme="majorHAnsi" w:hAnsiTheme="majorHAnsi" w:cstheme="majorHAnsi"/>
          <w:szCs w:val="26"/>
        </w:rPr>
        <w:t>–</w:t>
      </w:r>
      <w:r w:rsidR="002001DF" w:rsidRPr="009D2D6D">
        <w:rPr>
          <w:rFonts w:asciiTheme="majorHAnsi" w:hAnsiTheme="majorHAnsi" w:cstheme="majorHAnsi"/>
          <w:szCs w:val="26"/>
        </w:rPr>
        <w:t xml:space="preserve"> </w:t>
      </w:r>
      <w:r w:rsidR="00BC7046" w:rsidRPr="009D2D6D">
        <w:rPr>
          <w:rFonts w:asciiTheme="majorHAnsi" w:hAnsiTheme="majorHAnsi" w:cstheme="majorHAnsi"/>
          <w:szCs w:val="26"/>
        </w:rPr>
        <w:t xml:space="preserve">Người dùng di chuyển đến sản phẩm cần thêm vào </w:t>
      </w:r>
      <w:r w:rsidR="003B6C15" w:rsidRPr="009D2D6D">
        <w:rPr>
          <w:rFonts w:asciiTheme="majorHAnsi" w:hAnsiTheme="majorHAnsi" w:cstheme="majorHAnsi"/>
          <w:szCs w:val="26"/>
        </w:rPr>
        <w:t>giỏ hàng</w:t>
      </w:r>
      <w:r w:rsidR="00C469BC" w:rsidRPr="009D2D6D">
        <w:rPr>
          <w:rFonts w:asciiTheme="majorHAnsi" w:hAnsiTheme="majorHAnsi" w:cstheme="majorHAnsi"/>
          <w:szCs w:val="26"/>
        </w:rPr>
        <w:t xml:space="preserve"> ở trang chủ website</w:t>
      </w:r>
      <w:r w:rsidR="003B6C15" w:rsidRPr="009D2D6D">
        <w:rPr>
          <w:rFonts w:asciiTheme="majorHAnsi" w:hAnsiTheme="majorHAnsi" w:cstheme="majorHAnsi"/>
          <w:szCs w:val="26"/>
        </w:rPr>
        <w:t xml:space="preserve"> sau đó sản phẩm</w:t>
      </w:r>
      <w:r w:rsidR="00C469BC" w:rsidRPr="009D2D6D">
        <w:rPr>
          <w:rFonts w:asciiTheme="majorHAnsi" w:hAnsiTheme="majorHAnsi" w:cstheme="majorHAnsi"/>
          <w:szCs w:val="26"/>
        </w:rPr>
        <w:t xml:space="preserve"> cần thêm</w:t>
      </w:r>
      <w:r w:rsidR="003B6C15" w:rsidRPr="009D2D6D">
        <w:rPr>
          <w:rFonts w:asciiTheme="majorHAnsi" w:hAnsiTheme="majorHAnsi" w:cstheme="majorHAnsi"/>
          <w:szCs w:val="26"/>
        </w:rPr>
        <w:t xml:space="preserve"> sẽ hiện lên </w:t>
      </w:r>
      <w:r w:rsidR="00C469BC" w:rsidRPr="009D2D6D">
        <w:rPr>
          <w:rFonts w:asciiTheme="majorHAnsi" w:hAnsiTheme="majorHAnsi" w:cstheme="majorHAnsi"/>
          <w:szCs w:val="26"/>
        </w:rPr>
        <w:t xml:space="preserve">lựa chọn thêm giỏ hàng, người dùng click vào thêm giỏ hàng thì </w:t>
      </w:r>
      <w:r w:rsidR="008F7BC6" w:rsidRPr="009D2D6D">
        <w:rPr>
          <w:rFonts w:asciiTheme="majorHAnsi" w:hAnsiTheme="majorHAnsi" w:cstheme="majorHAnsi"/>
          <w:szCs w:val="26"/>
        </w:rPr>
        <w:t xml:space="preserve">sản phẩm đã được thêm ở giỏ hàng thành công. Người dùng có thể thêm sản phẩm vào giỏ hàng bằng cách tìm kiếm sản phẩm ở thanh tìm kiếm hoặc </w:t>
      </w:r>
      <w:r w:rsidR="00E124CF" w:rsidRPr="009D2D6D">
        <w:rPr>
          <w:rFonts w:asciiTheme="majorHAnsi" w:hAnsiTheme="majorHAnsi" w:cstheme="majorHAnsi"/>
          <w:szCs w:val="26"/>
        </w:rPr>
        <w:t>tìm sản phẩm ở phần danh mục sau đó ấn nút thêm giỏ hàng thì sản phẩm đã thêm thành công</w:t>
      </w:r>
    </w:p>
    <w:p w14:paraId="5F5D5A3F" w14:textId="166314D9" w:rsidR="00E76721" w:rsidRPr="009D2D6D" w:rsidRDefault="00E76721"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lastRenderedPageBreak/>
        <mc:AlternateContent>
          <mc:Choice Requires="wps">
            <w:drawing>
              <wp:anchor distT="0" distB="0" distL="114300" distR="114300" simplePos="0" relativeHeight="251662336" behindDoc="0" locked="0" layoutInCell="1" allowOverlap="1" wp14:anchorId="72239901" wp14:editId="3A4EDB2F">
                <wp:simplePos x="0" y="0"/>
                <wp:positionH relativeFrom="column">
                  <wp:posOffset>3598583</wp:posOffset>
                </wp:positionH>
                <wp:positionV relativeFrom="paragraph">
                  <wp:posOffset>2461485</wp:posOffset>
                </wp:positionV>
                <wp:extent cx="528917" cy="573741"/>
                <wp:effectExtent l="0" t="0" r="43180" b="17145"/>
                <wp:wrapNone/>
                <wp:docPr id="20" name="Arrow: Right 20"/>
                <wp:cNvGraphicFramePr/>
                <a:graphic xmlns:a="http://schemas.openxmlformats.org/drawingml/2006/main">
                  <a:graphicData uri="http://schemas.microsoft.com/office/word/2010/wordprocessingShape">
                    <wps:wsp>
                      <wps:cNvSpPr/>
                      <wps:spPr>
                        <a:xfrm rot="13469826">
                          <a:off x="0" y="0"/>
                          <a:ext cx="528917" cy="573741"/>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E8524F5" id="Arrow: Right 20" o:spid="_x0000_s1026" type="#_x0000_t13" style="position:absolute;margin-left:283.35pt;margin-top:193.8pt;width:41.65pt;height:45.2pt;rotation:-8880318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" adj="10800" fillcolor="red" strokecolor="#1f3763 [1604]" strokeweight="1pt"/>
            </w:pict>
          </mc:Fallback>
        </mc:AlternateContent>
      </w:r>
      <w:r w:rsidRPr="009D2D6D">
        <w:rPr>
          <w:rFonts w:asciiTheme="majorHAnsi" w:hAnsiTheme="majorHAnsi" w:cstheme="majorHAnsi"/>
          <w:noProof/>
          <w:szCs w:val="26"/>
          <w:lang w:val="en-US"/>
        </w:rPr>
        <w:drawing>
          <wp:inline distT="0" distB="0" distL="0" distR="0" wp14:anchorId="7211D9CD" wp14:editId="31DD928C">
            <wp:extent cx="3153215" cy="482032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53215" cy="4820323"/>
                    </a:xfrm>
                    <a:prstGeom prst="rect">
                      <a:avLst/>
                    </a:prstGeom>
                  </pic:spPr>
                </pic:pic>
              </a:graphicData>
            </a:graphic>
          </wp:inline>
        </w:drawing>
      </w:r>
    </w:p>
    <w:p w14:paraId="4F5D6AE3" w14:textId="7E3B74CF" w:rsidR="005F6B70" w:rsidRPr="009D2D6D" w:rsidRDefault="005F6B70" w:rsidP="0004552B">
      <w:pPr>
        <w:spacing w:after="120" w:line="360" w:lineRule="auto"/>
        <w:ind w:firstLine="720"/>
        <w:jc w:val="both"/>
        <w:rPr>
          <w:rFonts w:asciiTheme="majorHAnsi" w:hAnsiTheme="majorHAnsi" w:cstheme="majorHAnsi"/>
          <w:szCs w:val="26"/>
        </w:rPr>
      </w:pPr>
      <w:r w:rsidRPr="009D2D6D">
        <w:rPr>
          <w:rFonts w:asciiTheme="majorHAnsi" w:hAnsiTheme="majorHAnsi" w:cstheme="majorHAnsi"/>
          <w:szCs w:val="26"/>
        </w:rPr>
        <w:t>5. Xóa giỏ hàng</w:t>
      </w:r>
      <w:r w:rsidR="001A7965" w:rsidRPr="009D2D6D">
        <w:rPr>
          <w:rFonts w:asciiTheme="majorHAnsi" w:hAnsiTheme="majorHAnsi" w:cstheme="majorHAnsi"/>
          <w:szCs w:val="26"/>
        </w:rPr>
        <w:t xml:space="preserve"> – Người dùng click vào biểu tượng giỏ hàng. Hệ thống sẽ hiển thị những sản phẩm mà bạn đã thêm vào giỏ hàng từ trước</w:t>
      </w:r>
      <w:r w:rsidR="007733BE" w:rsidRPr="009D2D6D">
        <w:rPr>
          <w:rFonts w:asciiTheme="majorHAnsi" w:hAnsiTheme="majorHAnsi" w:cstheme="majorHAnsi"/>
          <w:szCs w:val="26"/>
        </w:rPr>
        <w:t>, Người dùng tìm sản phẩm cần xóa khỏi giỏ hàng rồi click vào nút xóa ở cuối thông tin sản p</w:t>
      </w:r>
      <w:r w:rsidR="00B70A08" w:rsidRPr="009D2D6D">
        <w:rPr>
          <w:rFonts w:asciiTheme="majorHAnsi" w:hAnsiTheme="majorHAnsi" w:cstheme="majorHAnsi"/>
          <w:szCs w:val="26"/>
        </w:rPr>
        <w:t>hẩm thì sản phẩm sẽ được xóa khỏi giỏ hàng.</w:t>
      </w:r>
    </w:p>
    <w:p w14:paraId="49FD2821" w14:textId="0FF94871" w:rsidR="00E76721" w:rsidRPr="009D2D6D" w:rsidRDefault="00E76721" w:rsidP="0004552B">
      <w:pPr>
        <w:spacing w:after="120" w:line="360" w:lineRule="auto"/>
        <w:ind w:firstLine="720"/>
        <w:jc w:val="both"/>
        <w:rPr>
          <w:rFonts w:asciiTheme="majorHAnsi" w:hAnsiTheme="majorHAnsi" w:cstheme="majorHAnsi"/>
          <w:szCs w:val="26"/>
        </w:rPr>
      </w:pPr>
    </w:p>
    <w:p w14:paraId="695CD158" w14:textId="2C713A6C" w:rsidR="00E76721" w:rsidRPr="009D2D6D" w:rsidRDefault="00E76721"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mc:AlternateContent>
          <mc:Choice Requires="wps">
            <w:drawing>
              <wp:anchor distT="0" distB="0" distL="114300" distR="114300" simplePos="0" relativeHeight="251663360" behindDoc="0" locked="0" layoutInCell="1" allowOverlap="1" wp14:anchorId="0EDB12FC" wp14:editId="0EFBE317">
                <wp:simplePos x="0" y="0"/>
                <wp:positionH relativeFrom="column">
                  <wp:posOffset>4898428</wp:posOffset>
                </wp:positionH>
                <wp:positionV relativeFrom="paragraph">
                  <wp:posOffset>815752</wp:posOffset>
                </wp:positionV>
                <wp:extent cx="448235" cy="448235"/>
                <wp:effectExtent l="0" t="0" r="0" b="47625"/>
                <wp:wrapNone/>
                <wp:docPr id="22" name="Arrow: Right 22"/>
                <wp:cNvGraphicFramePr/>
                <a:graphic xmlns:a="http://schemas.openxmlformats.org/drawingml/2006/main">
                  <a:graphicData uri="http://schemas.microsoft.com/office/word/2010/wordprocessingShape">
                    <wps:wsp>
                      <wps:cNvSpPr/>
                      <wps:spPr>
                        <a:xfrm rot="17916692">
                          <a:off x="0" y="0"/>
                          <a:ext cx="448235" cy="44823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6FB22A0" id="Arrow: Right 22" o:spid="_x0000_s1026" type="#_x0000_t13" style="position:absolute;margin-left:385.7pt;margin-top:64.25pt;width:35.3pt;height:35.3pt;rotation:-4023155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" adj="10800" fillcolor="red" strokecolor="#1f3763 [1604]" strokeweight="1pt"/>
            </w:pict>
          </mc:Fallback>
        </mc:AlternateContent>
      </w:r>
      <w:r w:rsidRPr="009D2D6D">
        <w:rPr>
          <w:rFonts w:asciiTheme="majorHAnsi" w:hAnsiTheme="majorHAnsi" w:cstheme="majorHAnsi"/>
          <w:noProof/>
          <w:szCs w:val="26"/>
          <w:lang w:val="en-US"/>
        </w:rPr>
        <w:drawing>
          <wp:inline distT="0" distB="0" distL="0" distR="0" wp14:anchorId="2AFE40EB" wp14:editId="3626826B">
            <wp:extent cx="4921623" cy="15405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5819" cy="1541823"/>
                    </a:xfrm>
                    <a:prstGeom prst="rect">
                      <a:avLst/>
                    </a:prstGeom>
                  </pic:spPr>
                </pic:pic>
              </a:graphicData>
            </a:graphic>
          </wp:inline>
        </w:drawing>
      </w:r>
    </w:p>
    <w:p w14:paraId="3485AA78" w14:textId="23826AC9" w:rsidR="00122764" w:rsidRPr="009D2D6D" w:rsidRDefault="00122764" w:rsidP="0004552B">
      <w:pPr>
        <w:spacing w:after="120" w:line="360" w:lineRule="auto"/>
        <w:jc w:val="both"/>
        <w:rPr>
          <w:rFonts w:asciiTheme="majorHAnsi" w:hAnsiTheme="majorHAnsi" w:cstheme="majorHAnsi"/>
          <w:szCs w:val="26"/>
        </w:rPr>
      </w:pPr>
    </w:p>
    <w:p w14:paraId="6F54D91B" w14:textId="77777777" w:rsidR="00E76721" w:rsidRPr="009D2D6D" w:rsidRDefault="00E76721" w:rsidP="0004552B">
      <w:pPr>
        <w:spacing w:after="120" w:line="360" w:lineRule="auto"/>
        <w:jc w:val="both"/>
        <w:rPr>
          <w:rFonts w:asciiTheme="majorHAnsi" w:hAnsiTheme="majorHAnsi" w:cstheme="majorHAnsi"/>
          <w:b/>
          <w:bCs/>
          <w:szCs w:val="26"/>
        </w:rPr>
      </w:pPr>
    </w:p>
    <w:p w14:paraId="5D4760A2" w14:textId="44C5B245" w:rsidR="00B70A08" w:rsidRPr="009D2D6D" w:rsidRDefault="00B70A08" w:rsidP="009D2D6D">
      <w:pPr>
        <w:pStyle w:val="Heading2"/>
        <w:keepLines w:val="0"/>
        <w:tabs>
          <w:tab w:val="left" w:pos="283"/>
          <w:tab w:val="left" w:pos="425"/>
          <w:tab w:val="left" w:pos="454"/>
          <w:tab w:val="left" w:pos="567"/>
        </w:tabs>
        <w:spacing w:before="0"/>
        <w:jc w:val="both"/>
        <w:rPr>
          <w:rFonts w:cs="Times New Roman"/>
          <w:bCs w:val="0"/>
          <w:color w:val="C00000"/>
        </w:rPr>
      </w:pPr>
      <w:bookmarkStart w:id="433" w:name="_Toc147184100"/>
      <w:bookmarkStart w:id="434" w:name="_Toc147230968"/>
      <w:r w:rsidRPr="009D2D6D">
        <w:rPr>
          <w:rFonts w:cs="Times New Roman"/>
          <w:color w:val="C00000"/>
        </w:rPr>
        <w:lastRenderedPageBreak/>
        <w:t xml:space="preserve">4.3 </w:t>
      </w:r>
      <w:r w:rsidR="00EA16FF" w:rsidRPr="009D2D6D">
        <w:rPr>
          <w:rFonts w:cs="Times New Roman"/>
          <w:color w:val="C00000"/>
        </w:rPr>
        <w:t>Giao diện</w:t>
      </w:r>
      <w:bookmarkEnd w:id="433"/>
      <w:bookmarkEnd w:id="434"/>
    </w:p>
    <w:p w14:paraId="652B63B7" w14:textId="0E171555" w:rsidR="00EA16FF" w:rsidRPr="009D2D6D" w:rsidDel="002C5F50" w:rsidRDefault="00DB19E4" w:rsidP="009D2D6D">
      <w:pPr>
        <w:tabs>
          <w:tab w:val="left" w:pos="283"/>
        </w:tabs>
        <w:spacing w:after="0" w:line="360" w:lineRule="auto"/>
        <w:jc w:val="center"/>
        <w:rPr>
          <w:del w:id="435" w:author="Admin" w:date="2023-10-02T18:31:00Z"/>
          <w:rFonts w:asciiTheme="majorHAnsi" w:hAnsiTheme="majorHAnsi" w:cstheme="majorHAnsi"/>
          <w:b/>
          <w:bCs/>
          <w:szCs w:val="26"/>
        </w:rPr>
      </w:pPr>
      <w:del w:id="436" w:author="Admin" w:date="2023-10-02T18:31:00Z">
        <w:r w:rsidRPr="009D2D6D" w:rsidDel="002C5F50">
          <w:rPr>
            <w:rFonts w:asciiTheme="majorHAnsi" w:hAnsiTheme="majorHAnsi" w:cstheme="majorHAnsi"/>
            <w:b/>
            <w:bCs/>
            <w:szCs w:val="26"/>
          </w:rPr>
          <w:delText>Trang chủ</w:delText>
        </w:r>
      </w:del>
    </w:p>
    <w:p w14:paraId="1022FD2B" w14:textId="49AE2309" w:rsidR="00DB19E4" w:rsidRPr="009D2D6D" w:rsidRDefault="00DB19E4" w:rsidP="009D2D6D">
      <w:pPr>
        <w:tabs>
          <w:tab w:val="left" w:pos="283"/>
        </w:tabs>
        <w:spacing w:after="0" w:line="360" w:lineRule="auto"/>
        <w:jc w:val="center"/>
        <w:rPr>
          <w:rFonts w:asciiTheme="majorHAnsi" w:hAnsiTheme="majorHAnsi" w:cstheme="majorHAnsi"/>
          <w:b/>
          <w:bCs/>
          <w:szCs w:val="26"/>
        </w:rPr>
      </w:pPr>
      <w:r w:rsidRPr="009D2D6D">
        <w:rPr>
          <w:rFonts w:asciiTheme="majorHAnsi" w:hAnsiTheme="majorHAnsi" w:cstheme="majorHAnsi"/>
          <w:b/>
          <w:bCs/>
          <w:noProof/>
          <w:szCs w:val="26"/>
          <w:lang w:val="en-US"/>
        </w:rPr>
        <w:drawing>
          <wp:inline distT="0" distB="0" distL="0" distR="0" wp14:anchorId="3882E670" wp14:editId="1F8C9B9D">
            <wp:extent cx="5509260" cy="3287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9260" cy="3287395"/>
                    </a:xfrm>
                    <a:prstGeom prst="rect">
                      <a:avLst/>
                    </a:prstGeom>
                  </pic:spPr>
                </pic:pic>
              </a:graphicData>
            </a:graphic>
          </wp:inline>
        </w:drawing>
      </w:r>
    </w:p>
    <w:p w14:paraId="6B3347CA" w14:textId="77777777" w:rsidR="007905F9" w:rsidRPr="009D2D6D" w:rsidRDefault="007905F9" w:rsidP="0004552B">
      <w:pPr>
        <w:spacing w:after="120" w:line="360" w:lineRule="auto"/>
        <w:jc w:val="both"/>
        <w:rPr>
          <w:rFonts w:asciiTheme="majorHAnsi" w:hAnsiTheme="majorHAnsi" w:cstheme="majorHAnsi"/>
          <w:szCs w:val="26"/>
        </w:rPr>
      </w:pPr>
    </w:p>
    <w:p w14:paraId="15E2E5B5" w14:textId="39671EB8" w:rsidR="007905F9" w:rsidRPr="009D2D6D" w:rsidRDefault="00DB19E4"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1D677723" wp14:editId="0989B743">
            <wp:extent cx="5189220" cy="2770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9220" cy="2770505"/>
                    </a:xfrm>
                    <a:prstGeom prst="rect">
                      <a:avLst/>
                    </a:prstGeom>
                  </pic:spPr>
                </pic:pic>
              </a:graphicData>
            </a:graphic>
          </wp:inline>
        </w:drawing>
      </w:r>
    </w:p>
    <w:p w14:paraId="79F7F82B" w14:textId="35B757F0" w:rsidR="00D82B30" w:rsidRPr="009D2D6D" w:rsidRDefault="00D82B30">
      <w:pPr>
        <w:pStyle w:val="Heading3"/>
        <w:jc w:val="center"/>
        <w:rPr>
          <w:ins w:id="437" w:author="Admin" w:date="2023-10-02T18:31:00Z"/>
          <w:rFonts w:asciiTheme="majorHAnsi" w:hAnsiTheme="majorHAnsi" w:cstheme="majorHAnsi"/>
          <w:b w:val="0"/>
          <w:bCs w:val="0"/>
          <w:i/>
          <w:szCs w:val="26"/>
          <w:lang w:val="en-US"/>
          <w:rPrChange w:id="438" w:author="Admin" w:date="2023-10-02T18:31:00Z">
            <w:rPr>
              <w:ins w:id="439" w:author="Admin" w:date="2023-10-02T18:31:00Z"/>
              <w:rFonts w:asciiTheme="majorHAnsi" w:hAnsiTheme="majorHAnsi" w:cstheme="majorHAnsi"/>
              <w:b/>
              <w:bCs/>
              <w:szCs w:val="26"/>
            </w:rPr>
          </w:rPrChange>
        </w:rPr>
        <w:pPrChange w:id="440" w:author="Admin" w:date="2023-10-02T18:31:00Z">
          <w:pPr>
            <w:spacing w:after="120" w:line="360" w:lineRule="auto"/>
            <w:jc w:val="both"/>
          </w:pPr>
        </w:pPrChange>
      </w:pPr>
      <w:bookmarkStart w:id="441" w:name="_Toc147184101"/>
      <w:bookmarkStart w:id="442" w:name="_Toc147230969"/>
      <w:ins w:id="443" w:author="Admin" w:date="2023-10-02T18:31:00Z">
        <w:r w:rsidRPr="009D2D6D">
          <w:rPr>
            <w:rFonts w:asciiTheme="majorHAnsi" w:hAnsiTheme="majorHAnsi" w:cstheme="majorHAnsi"/>
            <w:b w:val="0"/>
            <w:i/>
            <w:szCs w:val="26"/>
            <w:lang w:val="en-US"/>
            <w:rPrChange w:id="444" w:author="Admin" w:date="2023-10-02T18:31:00Z">
              <w:rPr>
                <w:rFonts w:asciiTheme="majorHAnsi" w:hAnsiTheme="majorHAnsi" w:cstheme="majorHAnsi"/>
                <w:b/>
                <w:bCs/>
                <w:szCs w:val="26"/>
                <w:lang w:val="en-US"/>
              </w:rPr>
            </w:rPrChange>
          </w:rPr>
          <w:t xml:space="preserve">Hình </w:t>
        </w:r>
      </w:ins>
      <w:r w:rsidRPr="009D2D6D">
        <w:rPr>
          <w:rFonts w:asciiTheme="majorHAnsi" w:hAnsiTheme="majorHAnsi" w:cstheme="majorHAnsi"/>
          <w:b w:val="0"/>
          <w:bCs w:val="0"/>
          <w:i/>
          <w:szCs w:val="26"/>
          <w:lang w:val="en-US"/>
        </w:rPr>
        <w:t>4.3.1: Giao diện t</w:t>
      </w:r>
      <w:ins w:id="445" w:author="Admin" w:date="2023-10-02T18:31:00Z">
        <w:r w:rsidRPr="009D2D6D">
          <w:rPr>
            <w:rFonts w:asciiTheme="majorHAnsi" w:hAnsiTheme="majorHAnsi" w:cstheme="majorHAnsi"/>
            <w:b w:val="0"/>
            <w:i/>
            <w:szCs w:val="26"/>
            <w:rPrChange w:id="446" w:author="Admin" w:date="2023-10-02T18:31:00Z">
              <w:rPr>
                <w:rFonts w:asciiTheme="majorHAnsi" w:hAnsiTheme="majorHAnsi" w:cstheme="majorHAnsi"/>
                <w:b/>
                <w:bCs/>
                <w:szCs w:val="26"/>
              </w:rPr>
            </w:rPrChange>
          </w:rPr>
          <w:t>rang chủ</w:t>
        </w:r>
      </w:ins>
      <w:r w:rsidR="00DA7BA9" w:rsidRPr="009D2D6D">
        <w:rPr>
          <w:rFonts w:asciiTheme="majorHAnsi" w:hAnsiTheme="majorHAnsi" w:cstheme="majorHAnsi"/>
          <w:b w:val="0"/>
          <w:bCs w:val="0"/>
          <w:i/>
          <w:szCs w:val="26"/>
          <w:lang w:val="en-US"/>
        </w:rPr>
        <w:t xml:space="preserve"> website hangucthomdang.com</w:t>
      </w:r>
      <w:bookmarkEnd w:id="441"/>
      <w:bookmarkEnd w:id="442"/>
    </w:p>
    <w:p w14:paraId="44124A11" w14:textId="77777777" w:rsidR="00D82B30" w:rsidRPr="009D2D6D" w:rsidRDefault="00D82B30" w:rsidP="00E34C66">
      <w:pPr>
        <w:spacing w:after="120" w:line="360" w:lineRule="auto"/>
        <w:jc w:val="center"/>
        <w:rPr>
          <w:rFonts w:asciiTheme="majorHAnsi" w:hAnsiTheme="majorHAnsi" w:cstheme="majorHAnsi"/>
          <w:szCs w:val="26"/>
        </w:rPr>
      </w:pPr>
    </w:p>
    <w:p w14:paraId="64E17CDA" w14:textId="397FB1B4" w:rsidR="00FC0D8F" w:rsidRPr="009D2D6D" w:rsidRDefault="00FC0D8F" w:rsidP="0004552B">
      <w:pPr>
        <w:spacing w:after="120" w:line="360" w:lineRule="auto"/>
        <w:jc w:val="both"/>
        <w:rPr>
          <w:rFonts w:asciiTheme="majorHAnsi" w:hAnsiTheme="majorHAnsi" w:cstheme="majorHAnsi"/>
          <w:szCs w:val="26"/>
        </w:rPr>
      </w:pPr>
    </w:p>
    <w:p w14:paraId="72D11F8D" w14:textId="5BB46A45" w:rsidR="00FC0D8F" w:rsidRPr="009D2D6D" w:rsidRDefault="00FC0D8F" w:rsidP="0004552B">
      <w:pPr>
        <w:spacing w:after="120" w:line="360" w:lineRule="auto"/>
        <w:jc w:val="both"/>
        <w:rPr>
          <w:rFonts w:asciiTheme="majorHAnsi" w:hAnsiTheme="majorHAnsi" w:cstheme="majorHAnsi"/>
          <w:szCs w:val="26"/>
        </w:rPr>
      </w:pPr>
    </w:p>
    <w:p w14:paraId="335DB142" w14:textId="2C6602CD" w:rsidR="00FC0D8F" w:rsidRPr="009D2D6D" w:rsidRDefault="00FC0D8F" w:rsidP="0004552B">
      <w:pPr>
        <w:spacing w:after="120" w:line="360" w:lineRule="auto"/>
        <w:jc w:val="both"/>
        <w:rPr>
          <w:rFonts w:asciiTheme="majorHAnsi" w:hAnsiTheme="majorHAnsi" w:cstheme="majorHAnsi"/>
          <w:szCs w:val="26"/>
        </w:rPr>
      </w:pPr>
    </w:p>
    <w:p w14:paraId="77270107" w14:textId="77777777" w:rsidR="00E76721" w:rsidRPr="009D2D6D" w:rsidRDefault="00E76721" w:rsidP="0004552B">
      <w:pPr>
        <w:spacing w:after="120" w:line="360" w:lineRule="auto"/>
        <w:jc w:val="both"/>
        <w:rPr>
          <w:rFonts w:asciiTheme="majorHAnsi" w:hAnsiTheme="majorHAnsi" w:cstheme="majorHAnsi"/>
          <w:b/>
          <w:bCs/>
          <w:szCs w:val="26"/>
        </w:rPr>
      </w:pPr>
    </w:p>
    <w:p w14:paraId="6F4AB811" w14:textId="04A56FE4" w:rsidR="003C7250" w:rsidRPr="009D2D6D" w:rsidRDefault="003C7250" w:rsidP="009D2D6D">
      <w:pPr>
        <w:tabs>
          <w:tab w:val="left" w:pos="283"/>
        </w:tabs>
        <w:spacing w:after="0" w:line="360" w:lineRule="auto"/>
        <w:jc w:val="center"/>
        <w:rPr>
          <w:rFonts w:asciiTheme="majorHAnsi" w:hAnsiTheme="majorHAnsi" w:cstheme="majorHAnsi"/>
          <w:b/>
          <w:bCs/>
          <w:szCs w:val="26"/>
        </w:rPr>
      </w:pPr>
      <w:r w:rsidRPr="009D2D6D">
        <w:rPr>
          <w:rFonts w:asciiTheme="majorHAnsi" w:hAnsiTheme="majorHAnsi" w:cstheme="majorHAnsi"/>
          <w:b/>
          <w:bCs/>
          <w:noProof/>
          <w:szCs w:val="26"/>
          <w:lang w:val="en-US"/>
        </w:rPr>
        <w:drawing>
          <wp:inline distT="0" distB="0" distL="0" distR="0" wp14:anchorId="2E0BA315" wp14:editId="5BD6B21F">
            <wp:extent cx="5562600" cy="3381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2600" cy="3381375"/>
                    </a:xfrm>
                    <a:prstGeom prst="rect">
                      <a:avLst/>
                    </a:prstGeom>
                  </pic:spPr>
                </pic:pic>
              </a:graphicData>
            </a:graphic>
          </wp:inline>
        </w:drawing>
      </w:r>
    </w:p>
    <w:p w14:paraId="59C21F65" w14:textId="073B4DEC" w:rsidR="003C7250" w:rsidRPr="009D2D6D" w:rsidRDefault="003C7250" w:rsidP="0004552B">
      <w:pPr>
        <w:spacing w:after="120" w:line="360" w:lineRule="auto"/>
        <w:jc w:val="both"/>
        <w:rPr>
          <w:rFonts w:asciiTheme="majorHAnsi" w:hAnsiTheme="majorHAnsi" w:cstheme="majorHAnsi"/>
          <w:b/>
          <w:bCs/>
          <w:szCs w:val="26"/>
        </w:rPr>
      </w:pPr>
    </w:p>
    <w:p w14:paraId="046A5BEF" w14:textId="6EE5B082" w:rsidR="003C7250" w:rsidRPr="009D2D6D" w:rsidRDefault="003C7250" w:rsidP="0004552B">
      <w:pPr>
        <w:spacing w:after="120" w:line="360" w:lineRule="auto"/>
        <w:jc w:val="both"/>
        <w:rPr>
          <w:rFonts w:asciiTheme="majorHAnsi" w:hAnsiTheme="majorHAnsi" w:cstheme="majorHAnsi"/>
          <w:b/>
          <w:bCs/>
          <w:szCs w:val="26"/>
        </w:rPr>
      </w:pPr>
      <w:r w:rsidRPr="009D2D6D">
        <w:rPr>
          <w:rFonts w:asciiTheme="majorHAnsi" w:hAnsiTheme="majorHAnsi" w:cstheme="majorHAnsi"/>
          <w:b/>
          <w:bCs/>
          <w:noProof/>
          <w:szCs w:val="26"/>
          <w:lang w:val="en-US"/>
        </w:rPr>
        <w:drawing>
          <wp:inline distT="0" distB="0" distL="0" distR="0" wp14:anchorId="0415D167" wp14:editId="7476ED14">
            <wp:extent cx="5570220" cy="3014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0220" cy="3014345"/>
                    </a:xfrm>
                    <a:prstGeom prst="rect">
                      <a:avLst/>
                    </a:prstGeom>
                  </pic:spPr>
                </pic:pic>
              </a:graphicData>
            </a:graphic>
          </wp:inline>
        </w:drawing>
      </w:r>
    </w:p>
    <w:p w14:paraId="0D437B54" w14:textId="77777777" w:rsidR="00D82B30" w:rsidRPr="009D2D6D" w:rsidRDefault="00D82B30">
      <w:pPr>
        <w:pStyle w:val="Heading3"/>
        <w:jc w:val="center"/>
        <w:rPr>
          <w:ins w:id="447" w:author="Admin" w:date="2023-10-02T18:31:00Z"/>
          <w:rFonts w:asciiTheme="majorHAnsi" w:hAnsiTheme="majorHAnsi" w:cstheme="majorHAnsi"/>
          <w:b w:val="0"/>
          <w:bCs w:val="0"/>
          <w:i/>
          <w:szCs w:val="26"/>
          <w:rPrChange w:id="448" w:author="Admin" w:date="2023-10-02T18:31:00Z">
            <w:rPr>
              <w:ins w:id="449" w:author="Admin" w:date="2023-10-02T18:31:00Z"/>
              <w:rFonts w:asciiTheme="majorHAnsi" w:hAnsiTheme="majorHAnsi" w:cstheme="majorHAnsi"/>
              <w:b/>
              <w:bCs/>
              <w:szCs w:val="26"/>
            </w:rPr>
          </w:rPrChange>
        </w:rPr>
        <w:pPrChange w:id="450" w:author="Admin" w:date="2023-10-02T18:31:00Z">
          <w:pPr>
            <w:spacing w:after="120" w:line="360" w:lineRule="auto"/>
            <w:jc w:val="both"/>
          </w:pPr>
        </w:pPrChange>
      </w:pPr>
      <w:bookmarkStart w:id="451" w:name="_Toc147184102"/>
      <w:bookmarkStart w:id="452" w:name="_Toc147230970"/>
      <w:ins w:id="453" w:author="Admin" w:date="2023-10-02T18:31:00Z">
        <w:r w:rsidRPr="009D2D6D">
          <w:rPr>
            <w:rFonts w:asciiTheme="majorHAnsi" w:hAnsiTheme="majorHAnsi" w:cstheme="majorHAnsi"/>
            <w:b w:val="0"/>
            <w:i/>
            <w:szCs w:val="26"/>
            <w:lang w:val="en-US"/>
            <w:rPrChange w:id="454" w:author="Admin" w:date="2023-10-02T18:31:00Z">
              <w:rPr>
                <w:rFonts w:asciiTheme="majorHAnsi" w:hAnsiTheme="majorHAnsi" w:cstheme="majorHAnsi"/>
                <w:b/>
                <w:bCs/>
                <w:szCs w:val="26"/>
                <w:lang w:val="en-US"/>
              </w:rPr>
            </w:rPrChange>
          </w:rPr>
          <w:t xml:space="preserve">Hình </w:t>
        </w:r>
      </w:ins>
      <w:r w:rsidRPr="009D2D6D">
        <w:rPr>
          <w:rFonts w:asciiTheme="majorHAnsi" w:hAnsiTheme="majorHAnsi" w:cstheme="majorHAnsi"/>
          <w:b w:val="0"/>
          <w:bCs w:val="0"/>
          <w:i/>
          <w:szCs w:val="26"/>
          <w:lang w:val="en-US"/>
        </w:rPr>
        <w:t>4.3.2: Giao diện danh mục sản phẩm</w:t>
      </w:r>
      <w:bookmarkEnd w:id="451"/>
      <w:bookmarkEnd w:id="452"/>
    </w:p>
    <w:p w14:paraId="7CB159AB" w14:textId="77777777" w:rsidR="00BE4733" w:rsidRPr="009D2D6D" w:rsidRDefault="00BE4733" w:rsidP="0004552B">
      <w:pPr>
        <w:spacing w:after="120" w:line="360" w:lineRule="auto"/>
        <w:jc w:val="both"/>
        <w:rPr>
          <w:rFonts w:asciiTheme="majorHAnsi" w:hAnsiTheme="majorHAnsi" w:cstheme="majorHAnsi"/>
          <w:b/>
          <w:bCs/>
          <w:szCs w:val="26"/>
        </w:rPr>
      </w:pPr>
    </w:p>
    <w:p w14:paraId="7408C390" w14:textId="04EE516E" w:rsidR="00DA4691" w:rsidRPr="009D2D6D" w:rsidRDefault="00DA4691" w:rsidP="0004552B">
      <w:pPr>
        <w:spacing w:after="120" w:line="360" w:lineRule="auto"/>
        <w:jc w:val="both"/>
        <w:rPr>
          <w:rFonts w:asciiTheme="majorHAnsi" w:hAnsiTheme="majorHAnsi" w:cstheme="majorHAnsi"/>
          <w:b/>
          <w:bCs/>
          <w:szCs w:val="26"/>
        </w:rPr>
      </w:pPr>
    </w:p>
    <w:p w14:paraId="5A2AB230" w14:textId="3FD989C4" w:rsidR="00DA4691" w:rsidRPr="009D2D6D" w:rsidRDefault="00DA4691" w:rsidP="0004552B">
      <w:pPr>
        <w:spacing w:after="120" w:line="360" w:lineRule="auto"/>
        <w:jc w:val="both"/>
        <w:rPr>
          <w:rFonts w:asciiTheme="majorHAnsi" w:hAnsiTheme="majorHAnsi" w:cstheme="majorHAnsi"/>
          <w:b/>
          <w:bCs/>
          <w:szCs w:val="26"/>
        </w:rPr>
      </w:pPr>
    </w:p>
    <w:p w14:paraId="03B808D0" w14:textId="462E8E22" w:rsidR="00132555" w:rsidRPr="009D2D6D" w:rsidRDefault="00132555" w:rsidP="009D2D6D">
      <w:pPr>
        <w:tabs>
          <w:tab w:val="left" w:pos="283"/>
        </w:tabs>
        <w:spacing w:after="0" w:line="360" w:lineRule="auto"/>
        <w:jc w:val="center"/>
        <w:rPr>
          <w:rFonts w:asciiTheme="majorHAnsi" w:hAnsiTheme="majorHAnsi" w:cstheme="majorHAnsi"/>
          <w:szCs w:val="26"/>
          <w:lang w:val="en-US"/>
        </w:rPr>
      </w:pPr>
      <w:r w:rsidRPr="009D2D6D">
        <w:rPr>
          <w:rFonts w:asciiTheme="majorHAnsi" w:hAnsiTheme="majorHAnsi" w:cstheme="majorHAnsi"/>
          <w:noProof/>
          <w:szCs w:val="26"/>
          <w:lang w:val="en-US"/>
        </w:rPr>
        <w:lastRenderedPageBreak/>
        <w:drawing>
          <wp:inline distT="0" distB="0" distL="0" distR="0" wp14:anchorId="5E6F5CDE" wp14:editId="53C73700">
            <wp:extent cx="4886325" cy="409070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6325" cy="4090702"/>
                    </a:xfrm>
                    <a:prstGeom prst="rect">
                      <a:avLst/>
                    </a:prstGeom>
                  </pic:spPr>
                </pic:pic>
              </a:graphicData>
            </a:graphic>
          </wp:inline>
        </w:drawing>
      </w:r>
    </w:p>
    <w:p w14:paraId="4F1E553D" w14:textId="22A3340D" w:rsidR="00B4423A" w:rsidRPr="009D2D6D" w:rsidRDefault="00180E58" w:rsidP="009D2D6D">
      <w:pPr>
        <w:pStyle w:val="Heading3"/>
        <w:keepNext w:val="0"/>
        <w:keepLines w:val="0"/>
        <w:tabs>
          <w:tab w:val="left" w:pos="283"/>
        </w:tabs>
        <w:spacing w:before="0"/>
        <w:jc w:val="center"/>
        <w:rPr>
          <w:rFonts w:asciiTheme="majorHAnsi" w:hAnsiTheme="majorHAnsi" w:cstheme="majorHAnsi"/>
          <w:b w:val="0"/>
          <w:bCs w:val="0"/>
          <w:i/>
          <w:szCs w:val="26"/>
          <w:lang w:val="en-US"/>
        </w:rPr>
      </w:pPr>
      <w:bookmarkStart w:id="455" w:name="_Toc147184103"/>
      <w:bookmarkStart w:id="456" w:name="_Toc147230971"/>
      <w:ins w:id="457" w:author="Admin" w:date="2023-10-02T18:31:00Z">
        <w:r w:rsidRPr="009D2D6D">
          <w:rPr>
            <w:rFonts w:asciiTheme="majorHAnsi" w:hAnsiTheme="majorHAnsi" w:cstheme="majorHAnsi"/>
            <w:b w:val="0"/>
            <w:i/>
            <w:szCs w:val="26"/>
            <w:lang w:val="en-US"/>
            <w:rPrChange w:id="458" w:author="Admin" w:date="2023-10-02T18:31:00Z">
              <w:rPr>
                <w:rFonts w:asciiTheme="majorHAnsi" w:eastAsiaTheme="minorHAnsi" w:hAnsiTheme="majorHAnsi" w:cstheme="majorHAnsi"/>
                <w:b w:val="0"/>
                <w:bCs w:val="0"/>
                <w:color w:val="auto"/>
                <w:szCs w:val="26"/>
                <w:lang w:val="en-US" w:eastAsia="en-US"/>
              </w:rPr>
            </w:rPrChange>
          </w:rPr>
          <w:t xml:space="preserve">Hình </w:t>
        </w:r>
      </w:ins>
      <w:r w:rsidRPr="009D2D6D">
        <w:rPr>
          <w:rFonts w:asciiTheme="majorHAnsi" w:hAnsiTheme="majorHAnsi" w:cstheme="majorHAnsi"/>
          <w:b w:val="0"/>
          <w:bCs w:val="0"/>
          <w:i/>
          <w:szCs w:val="26"/>
          <w:lang w:val="en-US"/>
        </w:rPr>
        <w:t>4.3.</w:t>
      </w:r>
      <w:r w:rsidR="00654F66" w:rsidRPr="009D2D6D">
        <w:rPr>
          <w:rFonts w:asciiTheme="majorHAnsi" w:hAnsiTheme="majorHAnsi" w:cstheme="majorHAnsi"/>
          <w:b w:val="0"/>
          <w:bCs w:val="0"/>
          <w:i/>
          <w:szCs w:val="26"/>
          <w:lang w:val="en-US"/>
        </w:rPr>
        <w:t>3</w:t>
      </w:r>
      <w:r w:rsidRPr="009D2D6D">
        <w:rPr>
          <w:rFonts w:asciiTheme="majorHAnsi" w:hAnsiTheme="majorHAnsi" w:cstheme="majorHAnsi"/>
          <w:b w:val="0"/>
          <w:bCs w:val="0"/>
          <w:i/>
          <w:szCs w:val="26"/>
          <w:lang w:val="en-US"/>
        </w:rPr>
        <w:t>: Giao diện</w:t>
      </w:r>
      <w:r w:rsidR="008D67F4" w:rsidRPr="009D2D6D">
        <w:rPr>
          <w:rFonts w:asciiTheme="majorHAnsi" w:hAnsiTheme="majorHAnsi" w:cstheme="majorHAnsi"/>
          <w:b w:val="0"/>
          <w:bCs w:val="0"/>
          <w:i/>
          <w:szCs w:val="26"/>
          <w:lang w:val="en-US"/>
        </w:rPr>
        <w:t xml:space="preserve"> </w:t>
      </w:r>
      <w:r w:rsidR="00DA7BA9" w:rsidRPr="009D2D6D">
        <w:rPr>
          <w:rFonts w:asciiTheme="majorHAnsi" w:hAnsiTheme="majorHAnsi" w:cstheme="majorHAnsi"/>
          <w:b w:val="0"/>
          <w:bCs w:val="0"/>
          <w:i/>
          <w:szCs w:val="26"/>
          <w:lang w:val="en-US"/>
        </w:rPr>
        <w:t>form</w:t>
      </w:r>
      <w:r w:rsidRPr="009D2D6D">
        <w:rPr>
          <w:rFonts w:asciiTheme="majorHAnsi" w:hAnsiTheme="majorHAnsi" w:cstheme="majorHAnsi"/>
          <w:b w:val="0"/>
          <w:bCs w:val="0"/>
          <w:i/>
          <w:szCs w:val="26"/>
          <w:lang w:val="en-US"/>
        </w:rPr>
        <w:t xml:space="preserve"> đăng ký thành viên mới</w:t>
      </w:r>
      <w:bookmarkEnd w:id="455"/>
      <w:bookmarkEnd w:id="456"/>
    </w:p>
    <w:p w14:paraId="7AC57143" w14:textId="166A2092" w:rsidR="00B4423A" w:rsidRPr="009D2D6D" w:rsidRDefault="00B4423A" w:rsidP="009D2D6D">
      <w:pPr>
        <w:tabs>
          <w:tab w:val="left" w:pos="283"/>
        </w:tabs>
        <w:spacing w:after="0" w:line="360" w:lineRule="auto"/>
        <w:jc w:val="center"/>
        <w:rPr>
          <w:rFonts w:asciiTheme="majorHAnsi" w:hAnsiTheme="majorHAnsi" w:cstheme="majorHAnsi"/>
          <w:szCs w:val="26"/>
          <w:lang w:val="en-US" w:eastAsia="ja-JP"/>
        </w:rPr>
      </w:pPr>
    </w:p>
    <w:p w14:paraId="00703113" w14:textId="77777777" w:rsidR="00B4423A" w:rsidRPr="009D2D6D" w:rsidRDefault="00B4423A" w:rsidP="009D2D6D">
      <w:pPr>
        <w:tabs>
          <w:tab w:val="left" w:pos="283"/>
        </w:tabs>
        <w:spacing w:after="0" w:line="360" w:lineRule="auto"/>
        <w:jc w:val="center"/>
        <w:rPr>
          <w:rFonts w:asciiTheme="majorHAnsi" w:hAnsiTheme="majorHAnsi" w:cstheme="majorHAnsi"/>
          <w:szCs w:val="26"/>
          <w:lang w:val="en-US" w:eastAsia="ja-JP"/>
        </w:rPr>
      </w:pPr>
    </w:p>
    <w:p w14:paraId="4049C6E9" w14:textId="77777777" w:rsidR="0034083D" w:rsidRPr="009D2D6D" w:rsidRDefault="00132555" w:rsidP="009D2D6D">
      <w:pPr>
        <w:tabs>
          <w:tab w:val="left" w:pos="283"/>
        </w:tabs>
        <w:spacing w:after="0" w:line="360" w:lineRule="auto"/>
        <w:jc w:val="center"/>
        <w:rPr>
          <w:rFonts w:asciiTheme="majorHAnsi" w:hAnsiTheme="majorHAnsi" w:cstheme="majorHAnsi"/>
          <w:bCs/>
          <w:i/>
          <w:szCs w:val="26"/>
          <w:lang w:val="en-US"/>
        </w:rPr>
      </w:pPr>
      <w:r w:rsidRPr="009D2D6D">
        <w:rPr>
          <w:rFonts w:asciiTheme="majorHAnsi" w:hAnsiTheme="majorHAnsi" w:cstheme="majorHAnsi"/>
          <w:noProof/>
          <w:szCs w:val="26"/>
          <w:lang w:val="en-US"/>
        </w:rPr>
        <w:drawing>
          <wp:inline distT="0" distB="0" distL="0" distR="0" wp14:anchorId="02F508BB" wp14:editId="153516CC">
            <wp:extent cx="4152900" cy="27657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900" cy="2765702"/>
                    </a:xfrm>
                    <a:prstGeom prst="rect">
                      <a:avLst/>
                    </a:prstGeom>
                  </pic:spPr>
                </pic:pic>
              </a:graphicData>
            </a:graphic>
          </wp:inline>
        </w:drawing>
      </w:r>
    </w:p>
    <w:p w14:paraId="28390F82" w14:textId="55C890C3" w:rsidR="00093012" w:rsidRPr="009D2D6D" w:rsidRDefault="00093012" w:rsidP="009D2D6D">
      <w:pPr>
        <w:pStyle w:val="Heading3"/>
        <w:keepNext w:val="0"/>
        <w:keepLines w:val="0"/>
        <w:tabs>
          <w:tab w:val="left" w:pos="283"/>
        </w:tabs>
        <w:spacing w:before="0"/>
        <w:jc w:val="center"/>
        <w:rPr>
          <w:rFonts w:asciiTheme="majorHAnsi" w:hAnsiTheme="majorHAnsi" w:cstheme="majorHAnsi"/>
          <w:b w:val="0"/>
          <w:bCs w:val="0"/>
          <w:i/>
          <w:szCs w:val="26"/>
          <w:lang w:val="en-US"/>
        </w:rPr>
      </w:pPr>
      <w:bookmarkStart w:id="459" w:name="_Toc147184104"/>
      <w:bookmarkStart w:id="460" w:name="_Toc147230972"/>
      <w:ins w:id="461" w:author="Admin" w:date="2023-10-02T18:31:00Z">
        <w:r w:rsidRPr="009D2D6D">
          <w:rPr>
            <w:rFonts w:asciiTheme="majorHAnsi" w:hAnsiTheme="majorHAnsi" w:cstheme="majorHAnsi"/>
            <w:b w:val="0"/>
            <w:i/>
            <w:szCs w:val="26"/>
            <w:lang w:val="en-US"/>
            <w:rPrChange w:id="462" w:author="Admin" w:date="2023-10-02T18:31:00Z">
              <w:rPr>
                <w:rFonts w:asciiTheme="majorHAnsi" w:eastAsiaTheme="minorHAnsi" w:hAnsiTheme="majorHAnsi" w:cstheme="majorHAnsi"/>
                <w:b w:val="0"/>
                <w:bCs w:val="0"/>
                <w:color w:val="auto"/>
                <w:szCs w:val="26"/>
                <w:lang w:val="en-US" w:eastAsia="en-US"/>
              </w:rPr>
            </w:rPrChange>
          </w:rPr>
          <w:t xml:space="preserve">Hình </w:t>
        </w:r>
      </w:ins>
      <w:r w:rsidRPr="009D2D6D">
        <w:rPr>
          <w:rFonts w:asciiTheme="majorHAnsi" w:hAnsiTheme="majorHAnsi" w:cstheme="majorHAnsi"/>
          <w:b w:val="0"/>
          <w:bCs w:val="0"/>
          <w:i/>
          <w:szCs w:val="26"/>
          <w:lang w:val="en-US"/>
        </w:rPr>
        <w:t>4.3.</w:t>
      </w:r>
      <w:r w:rsidR="008D67F4" w:rsidRPr="009D2D6D">
        <w:rPr>
          <w:rFonts w:asciiTheme="majorHAnsi" w:hAnsiTheme="majorHAnsi" w:cstheme="majorHAnsi"/>
          <w:b w:val="0"/>
          <w:bCs w:val="0"/>
          <w:i/>
          <w:szCs w:val="26"/>
          <w:lang w:val="en-US"/>
        </w:rPr>
        <w:t>4</w:t>
      </w:r>
      <w:r w:rsidRPr="009D2D6D">
        <w:rPr>
          <w:rFonts w:asciiTheme="majorHAnsi" w:hAnsiTheme="majorHAnsi" w:cstheme="majorHAnsi"/>
          <w:b w:val="0"/>
          <w:bCs w:val="0"/>
          <w:i/>
          <w:szCs w:val="26"/>
          <w:lang w:val="en-US"/>
        </w:rPr>
        <w:t>: Giao diện</w:t>
      </w:r>
      <w:r w:rsidR="00DA7BA9" w:rsidRPr="009D2D6D">
        <w:rPr>
          <w:rFonts w:asciiTheme="majorHAnsi" w:hAnsiTheme="majorHAnsi" w:cstheme="majorHAnsi"/>
          <w:b w:val="0"/>
          <w:bCs w:val="0"/>
          <w:i/>
          <w:szCs w:val="26"/>
          <w:lang w:val="en-US"/>
        </w:rPr>
        <w:t xml:space="preserve"> form </w:t>
      </w:r>
      <w:r w:rsidRPr="009D2D6D">
        <w:rPr>
          <w:rFonts w:asciiTheme="majorHAnsi" w:hAnsiTheme="majorHAnsi" w:cstheme="majorHAnsi"/>
          <w:b w:val="0"/>
          <w:bCs w:val="0"/>
          <w:i/>
          <w:szCs w:val="26"/>
          <w:lang w:val="en-US"/>
        </w:rPr>
        <w:t>đăng nhập</w:t>
      </w:r>
      <w:bookmarkEnd w:id="459"/>
      <w:bookmarkEnd w:id="460"/>
    </w:p>
    <w:p w14:paraId="0A667CAF" w14:textId="0BBBA778" w:rsidR="00B4423A" w:rsidRPr="009D2D6D" w:rsidRDefault="00B4423A" w:rsidP="009D2D6D">
      <w:pPr>
        <w:tabs>
          <w:tab w:val="left" w:pos="283"/>
        </w:tabs>
        <w:spacing w:after="0" w:line="360" w:lineRule="auto"/>
        <w:jc w:val="center"/>
        <w:rPr>
          <w:rFonts w:asciiTheme="majorHAnsi" w:hAnsiTheme="majorHAnsi" w:cstheme="majorHAnsi"/>
          <w:szCs w:val="26"/>
          <w:lang w:val="en-US" w:eastAsia="ja-JP"/>
        </w:rPr>
      </w:pPr>
    </w:p>
    <w:p w14:paraId="39146D2D" w14:textId="04F8F34B" w:rsidR="00B4423A" w:rsidRPr="009D2D6D" w:rsidRDefault="00B4423A" w:rsidP="009D2D6D">
      <w:pPr>
        <w:tabs>
          <w:tab w:val="left" w:pos="283"/>
        </w:tabs>
        <w:spacing w:after="0" w:line="360" w:lineRule="auto"/>
        <w:jc w:val="center"/>
        <w:rPr>
          <w:rFonts w:asciiTheme="majorHAnsi" w:hAnsiTheme="majorHAnsi" w:cstheme="majorHAnsi"/>
          <w:szCs w:val="26"/>
          <w:lang w:val="en-US" w:eastAsia="ja-JP"/>
        </w:rPr>
      </w:pPr>
    </w:p>
    <w:p w14:paraId="0262D814" w14:textId="163FC512" w:rsidR="00132555" w:rsidRPr="009D2D6D" w:rsidRDefault="00132555" w:rsidP="009D2D6D">
      <w:pPr>
        <w:tabs>
          <w:tab w:val="left" w:pos="283"/>
        </w:tabs>
        <w:spacing w:after="0" w:line="360" w:lineRule="auto"/>
        <w:jc w:val="center"/>
        <w:rPr>
          <w:rFonts w:asciiTheme="majorHAnsi" w:hAnsiTheme="majorHAnsi" w:cstheme="majorHAnsi"/>
          <w:szCs w:val="26"/>
          <w:lang w:val="en-US"/>
        </w:rPr>
      </w:pPr>
      <w:r w:rsidRPr="009D2D6D">
        <w:rPr>
          <w:rFonts w:asciiTheme="majorHAnsi" w:hAnsiTheme="majorHAnsi" w:cstheme="majorHAnsi"/>
          <w:noProof/>
          <w:szCs w:val="26"/>
          <w:lang w:val="en-US"/>
        </w:rPr>
        <w:lastRenderedPageBreak/>
        <w:drawing>
          <wp:inline distT="0" distB="0" distL="0" distR="0" wp14:anchorId="277804BA" wp14:editId="5D28DF07">
            <wp:extent cx="5533292" cy="2009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5709" cy="2010018"/>
                    </a:xfrm>
                    <a:prstGeom prst="rect">
                      <a:avLst/>
                    </a:prstGeom>
                  </pic:spPr>
                </pic:pic>
              </a:graphicData>
            </a:graphic>
          </wp:inline>
        </w:drawing>
      </w:r>
    </w:p>
    <w:p w14:paraId="0411F7D3" w14:textId="6666623E" w:rsidR="00E306E9" w:rsidRPr="009D2D6D" w:rsidRDefault="00E306E9">
      <w:pPr>
        <w:pStyle w:val="Heading3"/>
        <w:keepNext w:val="0"/>
        <w:keepLines w:val="0"/>
        <w:tabs>
          <w:tab w:val="left" w:pos="283"/>
        </w:tabs>
        <w:spacing w:before="0"/>
        <w:jc w:val="center"/>
        <w:rPr>
          <w:rFonts w:asciiTheme="majorHAnsi" w:hAnsiTheme="majorHAnsi" w:cstheme="majorHAnsi"/>
          <w:i/>
          <w:szCs w:val="26"/>
          <w:lang w:val="en-US"/>
        </w:rPr>
        <w:pPrChange w:id="463" w:author="Admin" w:date="2023-10-02T18:31:00Z">
          <w:pPr>
            <w:spacing w:after="120" w:line="360" w:lineRule="auto"/>
            <w:jc w:val="both"/>
          </w:pPr>
        </w:pPrChange>
      </w:pPr>
      <w:bookmarkStart w:id="464" w:name="_Toc147184105"/>
      <w:bookmarkStart w:id="465" w:name="_Toc147230973"/>
      <w:ins w:id="466" w:author="Admin" w:date="2023-10-02T18:31:00Z">
        <w:r w:rsidRPr="009D2D6D">
          <w:rPr>
            <w:rFonts w:asciiTheme="majorHAnsi" w:hAnsiTheme="majorHAnsi" w:cstheme="majorHAnsi"/>
            <w:b w:val="0"/>
            <w:i/>
            <w:szCs w:val="26"/>
            <w:lang w:val="en-US"/>
            <w:rPrChange w:id="467" w:author="Admin" w:date="2023-10-02T18:31:00Z">
              <w:rPr>
                <w:rFonts w:asciiTheme="majorHAnsi" w:hAnsiTheme="majorHAnsi" w:cstheme="majorHAnsi"/>
                <w:b/>
                <w:bCs/>
                <w:szCs w:val="26"/>
                <w:lang w:val="en-US"/>
              </w:rPr>
            </w:rPrChange>
          </w:rPr>
          <w:t xml:space="preserve">Hình </w:t>
        </w:r>
      </w:ins>
      <w:r w:rsidRPr="009D2D6D">
        <w:rPr>
          <w:rFonts w:asciiTheme="majorHAnsi" w:hAnsiTheme="majorHAnsi" w:cstheme="majorHAnsi"/>
          <w:b w:val="0"/>
          <w:bCs w:val="0"/>
          <w:i/>
          <w:szCs w:val="26"/>
          <w:lang w:val="en-US"/>
        </w:rPr>
        <w:t>4.3.5: Giao diện</w:t>
      </w:r>
      <w:r w:rsidR="00DA7BA9" w:rsidRPr="009D2D6D">
        <w:rPr>
          <w:rFonts w:asciiTheme="majorHAnsi" w:hAnsiTheme="majorHAnsi" w:cstheme="majorHAnsi"/>
          <w:b w:val="0"/>
          <w:bCs w:val="0"/>
          <w:i/>
          <w:szCs w:val="26"/>
          <w:lang w:val="en-US"/>
        </w:rPr>
        <w:t xml:space="preserve"> form</w:t>
      </w:r>
      <w:r w:rsidRPr="009D2D6D">
        <w:rPr>
          <w:rFonts w:asciiTheme="majorHAnsi" w:hAnsiTheme="majorHAnsi" w:cstheme="majorHAnsi"/>
          <w:b w:val="0"/>
          <w:bCs w:val="0"/>
          <w:i/>
          <w:szCs w:val="26"/>
          <w:lang w:val="en-US"/>
        </w:rPr>
        <w:t xml:space="preserve"> bình luận</w:t>
      </w:r>
      <w:bookmarkEnd w:id="464"/>
      <w:bookmarkEnd w:id="465"/>
    </w:p>
    <w:p w14:paraId="00D3C842" w14:textId="0FC9EF13" w:rsidR="00B4423A" w:rsidRPr="009D2D6D" w:rsidRDefault="00B4423A" w:rsidP="009D2D6D">
      <w:pPr>
        <w:tabs>
          <w:tab w:val="left" w:pos="283"/>
        </w:tabs>
        <w:spacing w:after="0" w:line="360" w:lineRule="auto"/>
        <w:jc w:val="center"/>
        <w:rPr>
          <w:rFonts w:asciiTheme="majorHAnsi" w:hAnsiTheme="majorHAnsi" w:cstheme="majorHAnsi"/>
          <w:szCs w:val="26"/>
          <w:lang w:val="en-US" w:eastAsia="ja-JP"/>
        </w:rPr>
      </w:pPr>
    </w:p>
    <w:p w14:paraId="69B5DA90" w14:textId="4912EF13" w:rsidR="00132555" w:rsidRPr="009D2D6D" w:rsidRDefault="00132555" w:rsidP="009D2D6D">
      <w:pPr>
        <w:tabs>
          <w:tab w:val="left" w:pos="283"/>
        </w:tabs>
        <w:spacing w:after="0" w:line="360" w:lineRule="auto"/>
        <w:jc w:val="center"/>
        <w:rPr>
          <w:rFonts w:asciiTheme="majorHAnsi" w:hAnsiTheme="majorHAnsi" w:cstheme="majorHAnsi"/>
          <w:szCs w:val="26"/>
          <w:lang w:val="en-US"/>
        </w:rPr>
      </w:pPr>
      <w:r w:rsidRPr="009D2D6D">
        <w:rPr>
          <w:rFonts w:asciiTheme="majorHAnsi" w:hAnsiTheme="majorHAnsi" w:cstheme="majorHAnsi"/>
          <w:noProof/>
          <w:szCs w:val="26"/>
          <w:lang w:val="en-US"/>
        </w:rPr>
        <w:drawing>
          <wp:inline distT="0" distB="0" distL="0" distR="0" wp14:anchorId="766A8F1B" wp14:editId="39E843AC">
            <wp:extent cx="4981575" cy="31440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4224" cy="3145704"/>
                    </a:xfrm>
                    <a:prstGeom prst="rect">
                      <a:avLst/>
                    </a:prstGeom>
                  </pic:spPr>
                </pic:pic>
              </a:graphicData>
            </a:graphic>
          </wp:inline>
        </w:drawing>
      </w:r>
    </w:p>
    <w:p w14:paraId="171BCD7C" w14:textId="20D06D59" w:rsidR="00156671" w:rsidRPr="009D2D6D" w:rsidRDefault="00156671">
      <w:pPr>
        <w:pStyle w:val="Heading3"/>
        <w:keepNext w:val="0"/>
        <w:keepLines w:val="0"/>
        <w:tabs>
          <w:tab w:val="left" w:pos="283"/>
        </w:tabs>
        <w:spacing w:before="0"/>
        <w:jc w:val="center"/>
        <w:rPr>
          <w:rFonts w:asciiTheme="majorHAnsi" w:hAnsiTheme="majorHAnsi" w:cstheme="majorHAnsi"/>
          <w:i/>
          <w:szCs w:val="26"/>
          <w:lang w:val="en-US"/>
        </w:rPr>
        <w:pPrChange w:id="468" w:author="Admin" w:date="2023-10-02T18:31:00Z">
          <w:pPr>
            <w:spacing w:after="120" w:line="360" w:lineRule="auto"/>
            <w:jc w:val="both"/>
          </w:pPr>
        </w:pPrChange>
      </w:pPr>
      <w:bookmarkStart w:id="469" w:name="_Toc147184106"/>
      <w:bookmarkStart w:id="470" w:name="_Toc147230974"/>
      <w:ins w:id="471" w:author="Admin" w:date="2023-10-02T18:31:00Z">
        <w:r w:rsidRPr="009D2D6D">
          <w:rPr>
            <w:rFonts w:asciiTheme="majorHAnsi" w:hAnsiTheme="majorHAnsi" w:cstheme="majorHAnsi"/>
            <w:b w:val="0"/>
            <w:i/>
            <w:szCs w:val="26"/>
            <w:lang w:val="en-US"/>
            <w:rPrChange w:id="472" w:author="Admin" w:date="2023-10-02T18:31:00Z">
              <w:rPr>
                <w:rFonts w:asciiTheme="majorHAnsi" w:hAnsiTheme="majorHAnsi" w:cstheme="majorHAnsi"/>
                <w:b/>
                <w:bCs/>
                <w:szCs w:val="26"/>
                <w:lang w:val="en-US"/>
              </w:rPr>
            </w:rPrChange>
          </w:rPr>
          <w:t xml:space="preserve">Hình </w:t>
        </w:r>
      </w:ins>
      <w:r w:rsidRPr="009D2D6D">
        <w:rPr>
          <w:rFonts w:asciiTheme="majorHAnsi" w:hAnsiTheme="majorHAnsi" w:cstheme="majorHAnsi"/>
          <w:b w:val="0"/>
          <w:bCs w:val="0"/>
          <w:i/>
          <w:szCs w:val="26"/>
          <w:lang w:val="en-US"/>
        </w:rPr>
        <w:t>4.3.</w:t>
      </w:r>
      <w:r w:rsidR="00123105" w:rsidRPr="009D2D6D">
        <w:rPr>
          <w:rFonts w:asciiTheme="majorHAnsi" w:hAnsiTheme="majorHAnsi" w:cstheme="majorHAnsi"/>
          <w:b w:val="0"/>
          <w:bCs w:val="0"/>
          <w:i/>
          <w:szCs w:val="26"/>
          <w:lang w:val="en-US"/>
        </w:rPr>
        <w:t>6</w:t>
      </w:r>
      <w:r w:rsidRPr="009D2D6D">
        <w:rPr>
          <w:rFonts w:asciiTheme="majorHAnsi" w:hAnsiTheme="majorHAnsi" w:cstheme="majorHAnsi"/>
          <w:b w:val="0"/>
          <w:bCs w:val="0"/>
          <w:i/>
          <w:szCs w:val="26"/>
          <w:lang w:val="en-US"/>
        </w:rPr>
        <w:t>: Giao diện form tìm kiếm</w:t>
      </w:r>
      <w:bookmarkEnd w:id="469"/>
      <w:bookmarkEnd w:id="470"/>
    </w:p>
    <w:p w14:paraId="76FFC100" w14:textId="77777777" w:rsidR="00B4423A" w:rsidRPr="009D2D6D" w:rsidRDefault="00B4423A" w:rsidP="009D2D6D">
      <w:pPr>
        <w:tabs>
          <w:tab w:val="left" w:pos="283"/>
        </w:tabs>
        <w:spacing w:after="0" w:line="360" w:lineRule="auto"/>
        <w:jc w:val="center"/>
        <w:rPr>
          <w:ins w:id="473" w:author="Admin" w:date="2023-10-02T18:31:00Z"/>
          <w:rFonts w:asciiTheme="majorHAnsi" w:hAnsiTheme="majorHAnsi" w:cstheme="majorHAnsi"/>
          <w:szCs w:val="26"/>
          <w:lang w:val="en-US" w:eastAsia="ja-JP"/>
          <w:rPrChange w:id="474" w:author="Admin" w:date="2023-10-02T18:31:00Z">
            <w:rPr>
              <w:ins w:id="475" w:author="Admin" w:date="2023-10-02T18:31:00Z"/>
              <w:rFonts w:asciiTheme="majorHAnsi" w:hAnsiTheme="majorHAnsi" w:cstheme="majorHAnsi"/>
              <w:b/>
              <w:bCs/>
              <w:szCs w:val="26"/>
            </w:rPr>
          </w:rPrChange>
        </w:rPr>
      </w:pPr>
    </w:p>
    <w:p w14:paraId="28B17543" w14:textId="4316618B" w:rsidR="00D11F7C" w:rsidRPr="009D2D6D" w:rsidRDefault="00132555" w:rsidP="009D2D6D">
      <w:pPr>
        <w:tabs>
          <w:tab w:val="left" w:pos="283"/>
        </w:tabs>
        <w:spacing w:after="0" w:line="360" w:lineRule="auto"/>
        <w:jc w:val="center"/>
        <w:rPr>
          <w:rFonts w:asciiTheme="majorHAnsi" w:hAnsiTheme="majorHAnsi" w:cstheme="majorHAnsi"/>
          <w:szCs w:val="26"/>
          <w:lang w:val="en-US"/>
        </w:rPr>
      </w:pPr>
      <w:r w:rsidRPr="009D2D6D">
        <w:rPr>
          <w:rFonts w:asciiTheme="majorHAnsi" w:hAnsiTheme="majorHAnsi" w:cstheme="majorHAnsi"/>
          <w:noProof/>
          <w:szCs w:val="26"/>
          <w:lang w:val="en-US"/>
        </w:rPr>
        <w:drawing>
          <wp:inline distT="0" distB="0" distL="0" distR="0" wp14:anchorId="4F558B1B" wp14:editId="541C191B">
            <wp:extent cx="5105400" cy="1880404"/>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09560" cy="1881936"/>
                    </a:xfrm>
                    <a:prstGeom prst="rect">
                      <a:avLst/>
                    </a:prstGeom>
                  </pic:spPr>
                </pic:pic>
              </a:graphicData>
            </a:graphic>
          </wp:inline>
        </w:drawing>
      </w:r>
    </w:p>
    <w:p w14:paraId="03E7C41F" w14:textId="41B01276" w:rsidR="00062F23" w:rsidRPr="009D2D6D" w:rsidRDefault="00062F23">
      <w:pPr>
        <w:pStyle w:val="Heading3"/>
        <w:keepNext w:val="0"/>
        <w:keepLines w:val="0"/>
        <w:tabs>
          <w:tab w:val="left" w:pos="283"/>
        </w:tabs>
        <w:spacing w:before="0"/>
        <w:jc w:val="center"/>
        <w:rPr>
          <w:ins w:id="476" w:author="Admin" w:date="2023-10-02T18:31:00Z"/>
          <w:rFonts w:asciiTheme="majorHAnsi" w:hAnsiTheme="majorHAnsi" w:cstheme="majorHAnsi"/>
          <w:b w:val="0"/>
          <w:bCs w:val="0"/>
          <w:i/>
          <w:szCs w:val="26"/>
          <w:rPrChange w:id="477" w:author="Admin" w:date="2023-10-02T18:31:00Z">
            <w:rPr>
              <w:ins w:id="478" w:author="Admin" w:date="2023-10-02T18:31:00Z"/>
              <w:rFonts w:asciiTheme="majorHAnsi" w:hAnsiTheme="majorHAnsi" w:cstheme="majorHAnsi"/>
              <w:b/>
              <w:bCs/>
              <w:szCs w:val="26"/>
            </w:rPr>
          </w:rPrChange>
        </w:rPr>
        <w:pPrChange w:id="479" w:author="Admin" w:date="2023-10-02T18:31:00Z">
          <w:pPr>
            <w:spacing w:after="120" w:line="360" w:lineRule="auto"/>
            <w:jc w:val="both"/>
          </w:pPr>
        </w:pPrChange>
      </w:pPr>
      <w:bookmarkStart w:id="480" w:name="_Toc147184107"/>
      <w:bookmarkStart w:id="481" w:name="_Toc147230975"/>
      <w:ins w:id="482" w:author="Admin" w:date="2023-10-02T18:31:00Z">
        <w:r w:rsidRPr="009D2D6D">
          <w:rPr>
            <w:rFonts w:asciiTheme="majorHAnsi" w:hAnsiTheme="majorHAnsi" w:cstheme="majorHAnsi"/>
            <w:b w:val="0"/>
            <w:i/>
            <w:szCs w:val="26"/>
            <w:lang w:val="en-US"/>
            <w:rPrChange w:id="483" w:author="Admin" w:date="2023-10-02T18:31:00Z">
              <w:rPr>
                <w:rFonts w:asciiTheme="majorHAnsi" w:hAnsiTheme="majorHAnsi" w:cstheme="majorHAnsi"/>
                <w:b/>
                <w:bCs/>
                <w:szCs w:val="26"/>
                <w:lang w:val="en-US"/>
              </w:rPr>
            </w:rPrChange>
          </w:rPr>
          <w:t xml:space="preserve">Hình </w:t>
        </w:r>
      </w:ins>
      <w:r w:rsidRPr="009D2D6D">
        <w:rPr>
          <w:rFonts w:asciiTheme="majorHAnsi" w:hAnsiTheme="majorHAnsi" w:cstheme="majorHAnsi"/>
          <w:b w:val="0"/>
          <w:bCs w:val="0"/>
          <w:i/>
          <w:szCs w:val="26"/>
          <w:lang w:val="en-US"/>
        </w:rPr>
        <w:t>4.3.</w:t>
      </w:r>
      <w:r w:rsidR="006C1094" w:rsidRPr="009D2D6D">
        <w:rPr>
          <w:rFonts w:asciiTheme="majorHAnsi" w:hAnsiTheme="majorHAnsi" w:cstheme="majorHAnsi"/>
          <w:b w:val="0"/>
          <w:bCs w:val="0"/>
          <w:i/>
          <w:szCs w:val="26"/>
          <w:lang w:val="en-US"/>
        </w:rPr>
        <w:t>7</w:t>
      </w:r>
      <w:r w:rsidRPr="009D2D6D">
        <w:rPr>
          <w:rFonts w:asciiTheme="majorHAnsi" w:hAnsiTheme="majorHAnsi" w:cstheme="majorHAnsi"/>
          <w:b w:val="0"/>
          <w:bCs w:val="0"/>
          <w:i/>
          <w:szCs w:val="26"/>
          <w:lang w:val="en-US"/>
        </w:rPr>
        <w:t xml:space="preserve">: Giao diện form đăng ký </w:t>
      </w:r>
      <w:r w:rsidR="0042182F" w:rsidRPr="009D2D6D">
        <w:rPr>
          <w:rFonts w:asciiTheme="majorHAnsi" w:hAnsiTheme="majorHAnsi" w:cstheme="majorHAnsi"/>
          <w:b w:val="0"/>
          <w:bCs w:val="0"/>
          <w:i/>
          <w:szCs w:val="26"/>
          <w:lang w:val="en-US"/>
        </w:rPr>
        <w:t>nhận ưu đãi</w:t>
      </w:r>
      <w:bookmarkEnd w:id="480"/>
      <w:bookmarkEnd w:id="481"/>
    </w:p>
    <w:p w14:paraId="44F2FEF1" w14:textId="7171F7F7" w:rsidR="00FE0541" w:rsidRPr="009D2D6D" w:rsidRDefault="00383048" w:rsidP="009D2D6D">
      <w:pPr>
        <w:pStyle w:val="Heading1"/>
        <w:keepNext w:val="0"/>
        <w:keepLines w:val="0"/>
        <w:spacing w:before="0" w:line="360" w:lineRule="auto"/>
        <w:jc w:val="center"/>
        <w:rPr>
          <w:rFonts w:ascii="Times New Roman" w:hAnsi="Times New Roman" w:cs="Times New Roman"/>
          <w:caps/>
          <w:color w:val="auto"/>
          <w:sz w:val="26"/>
          <w:szCs w:val="26"/>
        </w:rPr>
      </w:pPr>
      <w:bookmarkStart w:id="484" w:name="_Toc147184108"/>
      <w:bookmarkStart w:id="485" w:name="_Toc147230976"/>
      <w:r w:rsidRPr="009D2D6D">
        <w:rPr>
          <w:rFonts w:ascii="Times New Roman" w:hAnsi="Times New Roman" w:cs="Times New Roman"/>
          <w:caps/>
          <w:color w:val="auto"/>
          <w:sz w:val="26"/>
          <w:szCs w:val="26"/>
        </w:rPr>
        <w:lastRenderedPageBreak/>
        <w:t>CHƯƠNG V:  BÁO CÁO KẾT QUẢ BUỔI TEST TỔNG THỂ</w:t>
      </w:r>
      <w:bookmarkEnd w:id="484"/>
      <w:bookmarkEnd w:id="485"/>
    </w:p>
    <w:p w14:paraId="4786970C" w14:textId="33FCEA21" w:rsidR="000B3CA4" w:rsidRPr="009D2D6D" w:rsidRDefault="000B3CA4" w:rsidP="009D2D6D">
      <w:pPr>
        <w:tabs>
          <w:tab w:val="left" w:pos="992"/>
        </w:tabs>
        <w:spacing w:after="0" w:line="360" w:lineRule="auto"/>
        <w:ind w:firstLine="720"/>
        <w:jc w:val="both"/>
        <w:rPr>
          <w:rFonts w:asciiTheme="majorHAnsi" w:hAnsiTheme="majorHAnsi" w:cstheme="majorHAnsi"/>
          <w:b/>
          <w:bCs/>
          <w:szCs w:val="26"/>
        </w:rPr>
      </w:pPr>
      <w:r w:rsidRPr="009D2D6D">
        <w:rPr>
          <w:rFonts w:asciiTheme="majorHAnsi" w:hAnsiTheme="majorHAnsi" w:cstheme="majorHAnsi"/>
          <w:b/>
          <w:bCs/>
          <w:szCs w:val="26"/>
        </w:rPr>
        <w:t>Thiết kế test case</w:t>
      </w:r>
    </w:p>
    <w:p w14:paraId="33D10830" w14:textId="60F0C914" w:rsidR="000B3CA4" w:rsidRPr="009D2D6D" w:rsidRDefault="000B3CA4" w:rsidP="009D2D6D">
      <w:pPr>
        <w:pStyle w:val="Heading3"/>
        <w:keepLines w:val="0"/>
        <w:tabs>
          <w:tab w:val="left" w:pos="283"/>
          <w:tab w:val="left" w:pos="425"/>
          <w:tab w:val="left" w:pos="454"/>
          <w:tab w:val="left" w:pos="567"/>
          <w:tab w:val="left" w:pos="992"/>
        </w:tabs>
        <w:spacing w:before="0"/>
        <w:jc w:val="both"/>
        <w:rPr>
          <w:rFonts w:cs="Times New Roman"/>
          <w:bCs w:val="0"/>
          <w:color w:val="C00000"/>
          <w:szCs w:val="26"/>
        </w:rPr>
      </w:pPr>
      <w:bookmarkStart w:id="486" w:name="_Toc147184109"/>
      <w:bookmarkStart w:id="487" w:name="_Toc147230977"/>
      <w:r w:rsidRPr="009D2D6D">
        <w:rPr>
          <w:rFonts w:cs="Times New Roman"/>
          <w:color w:val="C00000"/>
          <w:szCs w:val="26"/>
        </w:rPr>
        <w:t xml:space="preserve">5.1 </w:t>
      </w:r>
      <w:ins w:id="488" w:author="kiemlongJr" w:date="2023-10-01T12:38:00Z">
        <w:r w:rsidR="00A907A0" w:rsidRPr="009D2D6D">
          <w:rPr>
            <w:rFonts w:cs="Times New Roman"/>
            <w:color w:val="C00000"/>
            <w:szCs w:val="26"/>
            <w:lang w:val="en-US"/>
          </w:rPr>
          <w:t>Điền thông tin thanh toán</w:t>
        </w:r>
      </w:ins>
      <w:bookmarkEnd w:id="486"/>
      <w:bookmarkEnd w:id="487"/>
      <w:del w:id="489" w:author="kiemlongJr" w:date="2023-10-01T12:38:00Z">
        <w:r w:rsidRPr="009D2D6D" w:rsidDel="00A907A0">
          <w:rPr>
            <w:rFonts w:cs="Times New Roman"/>
            <w:color w:val="C00000"/>
            <w:szCs w:val="26"/>
          </w:rPr>
          <w:delText xml:space="preserve">Chức năng </w:delText>
        </w:r>
      </w:del>
      <w:del w:id="490" w:author="kiemlongJr" w:date="2023-09-27T13:58:00Z">
        <w:r w:rsidRPr="009D2D6D" w:rsidDel="0020048A">
          <w:rPr>
            <w:rFonts w:cs="Times New Roman"/>
            <w:color w:val="C00000"/>
            <w:szCs w:val="26"/>
          </w:rPr>
          <w:delText>đăng nhập</w:delText>
        </w:r>
      </w:del>
    </w:p>
    <w:p w14:paraId="1A6D2491" w14:textId="030E91BD" w:rsidR="000B3CA4" w:rsidRPr="009D2D6D" w:rsidRDefault="000B3CA4" w:rsidP="009D2D6D">
      <w:pPr>
        <w:tabs>
          <w:tab w:val="left" w:pos="992"/>
        </w:tabs>
        <w:spacing w:after="0" w:line="360" w:lineRule="auto"/>
        <w:ind w:firstLine="720"/>
        <w:jc w:val="both"/>
        <w:rPr>
          <w:rFonts w:asciiTheme="majorHAnsi" w:hAnsiTheme="majorHAnsi" w:cstheme="majorHAnsi"/>
          <w:b/>
          <w:bCs/>
          <w:szCs w:val="26"/>
        </w:rPr>
      </w:pPr>
      <w:r w:rsidRPr="009D2D6D">
        <w:rPr>
          <w:rFonts w:asciiTheme="majorHAnsi" w:hAnsiTheme="majorHAnsi" w:cstheme="majorHAnsi"/>
          <w:b/>
          <w:bCs/>
          <w:szCs w:val="26"/>
        </w:rPr>
        <w:t>Xác định điều kiện, giá trị điều kiện, chức năng của hệ thống</w:t>
      </w:r>
    </w:p>
    <w:p w14:paraId="54F05AA2" w14:textId="32ED0702" w:rsidR="00A213A6" w:rsidRPr="009D2D6D" w:rsidRDefault="005C439D"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lang w:val="en-US"/>
        </w:rPr>
        <w:t xml:space="preserve">- </w:t>
      </w:r>
      <w:r w:rsidR="00A213A6" w:rsidRPr="009D2D6D">
        <w:rPr>
          <w:rFonts w:asciiTheme="majorHAnsi" w:hAnsiTheme="majorHAnsi" w:cstheme="majorHAnsi"/>
          <w:szCs w:val="26"/>
          <w:lang w:val="en-US"/>
        </w:rPr>
        <w:t xml:space="preserve">Phân tích điều kiện: điều kiện 1: </w:t>
      </w:r>
      <w:ins w:id="491" w:author="kiemlongJr" w:date="2023-09-27T13:59:00Z">
        <w:r w:rsidR="0020048A" w:rsidRPr="009D2D6D">
          <w:rPr>
            <w:rFonts w:asciiTheme="majorHAnsi" w:hAnsiTheme="majorHAnsi" w:cstheme="majorHAnsi"/>
            <w:szCs w:val="26"/>
            <w:lang w:val="en-US"/>
          </w:rPr>
          <w:t>Nhập số điện thoại</w:t>
        </w:r>
      </w:ins>
      <w:del w:id="492" w:author="kiemlongJr" w:date="2023-09-27T13:58:00Z">
        <w:r w:rsidR="00A213A6" w:rsidRPr="009D2D6D" w:rsidDel="0020048A">
          <w:rPr>
            <w:rFonts w:asciiTheme="majorHAnsi" w:hAnsiTheme="majorHAnsi" w:cstheme="majorHAnsi"/>
            <w:szCs w:val="26"/>
            <w:lang w:val="en-US"/>
          </w:rPr>
          <w:delText>Email đúng</w:delText>
        </w:r>
      </w:del>
      <w:r w:rsidR="00A213A6" w:rsidRPr="009D2D6D">
        <w:rPr>
          <w:rFonts w:asciiTheme="majorHAnsi" w:hAnsiTheme="majorHAnsi" w:cstheme="majorHAnsi"/>
          <w:szCs w:val="26"/>
          <w:lang w:val="en-US"/>
        </w:rPr>
        <w:t xml:space="preserve">, điều kiện 2: </w:t>
      </w:r>
      <w:ins w:id="493" w:author="kiemlongJr" w:date="2023-09-27T14:02:00Z">
        <w:r w:rsidR="0020048A" w:rsidRPr="009D2D6D">
          <w:rPr>
            <w:rFonts w:asciiTheme="majorHAnsi" w:hAnsiTheme="majorHAnsi" w:cstheme="majorHAnsi"/>
            <w:szCs w:val="26"/>
            <w:lang w:val="en-US"/>
          </w:rPr>
          <w:t xml:space="preserve">Nhập địa chỉ, điều kiện 3: Chọn </w:t>
        </w:r>
      </w:ins>
      <w:del w:id="494" w:author="kiemlongJr" w:date="2023-09-27T14:02:00Z">
        <w:r w:rsidR="00A213A6" w:rsidRPr="009D2D6D" w:rsidDel="0020048A">
          <w:rPr>
            <w:rFonts w:asciiTheme="majorHAnsi" w:hAnsiTheme="majorHAnsi" w:cstheme="majorHAnsi"/>
            <w:szCs w:val="26"/>
            <w:lang w:val="en-US"/>
          </w:rPr>
          <w:delText xml:space="preserve"> Password đúng</w:delText>
        </w:r>
      </w:del>
      <w:ins w:id="495" w:author="kiemlongJr" w:date="2023-09-27T14:02:00Z">
        <w:r w:rsidR="0020048A" w:rsidRPr="009D2D6D">
          <w:rPr>
            <w:rFonts w:asciiTheme="majorHAnsi" w:hAnsiTheme="majorHAnsi" w:cstheme="majorHAnsi"/>
            <w:szCs w:val="26"/>
            <w:lang w:val="en-US"/>
          </w:rPr>
          <w:t>tỉnh, điều kiện 4: Chọn huyện, điều kiện 5: c</w:t>
        </w:r>
      </w:ins>
      <w:ins w:id="496" w:author="kiemlongJr" w:date="2023-09-27T14:03:00Z">
        <w:r w:rsidR="0020048A" w:rsidRPr="009D2D6D">
          <w:rPr>
            <w:rFonts w:asciiTheme="majorHAnsi" w:hAnsiTheme="majorHAnsi" w:cstheme="majorHAnsi"/>
            <w:szCs w:val="26"/>
            <w:lang w:val="en-US"/>
          </w:rPr>
          <w:t>họn phường</w:t>
        </w:r>
      </w:ins>
    </w:p>
    <w:p w14:paraId="16F5BABA" w14:textId="4A32A6DA" w:rsidR="00A213A6" w:rsidRPr="009D2D6D" w:rsidRDefault="005C439D"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lang w:val="en-US"/>
        </w:rPr>
        <w:t xml:space="preserve">- </w:t>
      </w:r>
      <w:r w:rsidR="00A213A6" w:rsidRPr="009D2D6D">
        <w:rPr>
          <w:rFonts w:asciiTheme="majorHAnsi" w:hAnsiTheme="majorHAnsi" w:cstheme="majorHAnsi"/>
          <w:szCs w:val="26"/>
          <w:lang w:val="en-US"/>
        </w:rPr>
        <w:t>Giá trị điều kiện: T, F, B (T: True, F: False, B: Blank)</w:t>
      </w:r>
    </w:p>
    <w:p w14:paraId="066AF872" w14:textId="6AEF97BF" w:rsidR="00A213A6" w:rsidRPr="009D2D6D" w:rsidRDefault="00A213A6" w:rsidP="009D2D6D">
      <w:pPr>
        <w:pStyle w:val="ListParagraph"/>
        <w:numPr>
          <w:ilvl w:val="0"/>
          <w:numId w:val="35"/>
        </w:numPr>
        <w:tabs>
          <w:tab w:val="left" w:pos="283"/>
        </w:tabs>
        <w:spacing w:after="0" w:line="360" w:lineRule="auto"/>
        <w:ind w:left="0" w:firstLine="0"/>
        <w:jc w:val="center"/>
        <w:rPr>
          <w:rFonts w:asciiTheme="majorHAnsi" w:hAnsiTheme="majorHAnsi" w:cstheme="majorHAnsi"/>
          <w:szCs w:val="26"/>
          <w:lang w:val="en-US"/>
        </w:rPr>
      </w:pPr>
      <m:oMath>
        <m:r>
          <w:rPr>
            <w:rFonts w:ascii="Cambria Math" w:hAnsi="Cambria Math" w:cstheme="majorHAnsi"/>
            <w:szCs w:val="26"/>
            <w:lang w:val="en-US"/>
          </w:rPr>
          <m:t>Số TC=</m:t>
        </m:r>
        <m:sSup>
          <m:sSupPr>
            <m:ctrlPr>
              <w:del w:id="497" w:author="kiemlongJr" w:date="2023-09-27T14:03:00Z">
                <w:rPr>
                  <w:rFonts w:ascii="Cambria Math" w:hAnsi="Cambria Math" w:cstheme="majorHAnsi"/>
                  <w:szCs w:val="26"/>
                  <w:lang w:val="en-US"/>
                </w:rPr>
              </w:del>
            </m:ctrlPr>
          </m:sSupPr>
          <m:e>
            <m:r>
              <w:del w:id="498" w:author="kiemlongJr" w:date="2023-09-27T14:03:00Z">
                <w:rPr>
                  <w:rFonts w:ascii="Cambria Math" w:hAnsi="Cambria Math" w:cstheme="majorHAnsi"/>
                  <w:szCs w:val="26"/>
                  <w:lang w:val="en-US"/>
                </w:rPr>
                <m:t>3</m:t>
              </w:del>
            </m:r>
          </m:e>
          <m:sup>
            <m:r>
              <w:del w:id="499" w:author="kiemlongJr" w:date="2023-09-27T14:03:00Z">
                <w:rPr>
                  <w:rFonts w:ascii="Cambria Math" w:hAnsi="Cambria Math" w:cstheme="majorHAnsi"/>
                  <w:szCs w:val="26"/>
                  <w:lang w:val="en-US"/>
                </w:rPr>
                <m:t>2</m:t>
              </w:del>
            </m:r>
          </m:sup>
        </m:sSup>
        <m:r>
          <w:del w:id="500" w:author="kiemlongJr" w:date="2023-09-27T14:03:00Z">
            <w:rPr>
              <w:rFonts w:ascii="Cambria Math" w:hAnsi="Cambria Math" w:cstheme="majorHAnsi"/>
              <w:szCs w:val="26"/>
              <w:lang w:val="en-US"/>
            </w:rPr>
            <m:t>=</m:t>
          </w:del>
        </m:r>
        <m:r>
          <w:ins w:id="501" w:author="kiemlongJr" w:date="2023-09-27T14:03:00Z">
            <w:rPr>
              <w:rFonts w:ascii="Cambria Math" w:hAnsi="Cambria Math" w:cstheme="majorHAnsi"/>
              <w:szCs w:val="26"/>
              <w:lang w:val="en-US"/>
            </w:rPr>
            <m:t>8</m:t>
          </w:ins>
        </m:r>
        <m:r>
          <w:del w:id="502" w:author="kiemlongJr" w:date="2023-09-27T14:03:00Z">
            <w:rPr>
              <w:rFonts w:ascii="Cambria Math" w:hAnsi="Cambria Math" w:cstheme="majorHAnsi"/>
              <w:szCs w:val="26"/>
              <w:lang w:val="en-US"/>
            </w:rPr>
            <m:t>9</m:t>
          </w:del>
        </m:r>
      </m:oMath>
      <w:r w:rsidRPr="009D2D6D">
        <w:rPr>
          <w:rFonts w:asciiTheme="majorHAnsi" w:eastAsiaTheme="minorEastAsia" w:hAnsiTheme="majorHAnsi" w:cstheme="majorHAnsi"/>
          <w:szCs w:val="26"/>
          <w:lang w:val="en-US"/>
        </w:rPr>
        <w:t xml:space="preserve"> TC</w:t>
      </w:r>
    </w:p>
    <w:p w14:paraId="06BAD21F" w14:textId="1437CBD8" w:rsidR="00A213A6" w:rsidRPr="009D2D6D" w:rsidRDefault="005C439D"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lang w:val="en-US"/>
        </w:rPr>
        <w:t xml:space="preserve">- </w:t>
      </w:r>
      <w:r w:rsidR="00A213A6" w:rsidRPr="009D2D6D">
        <w:rPr>
          <w:rFonts w:asciiTheme="majorHAnsi" w:hAnsiTheme="majorHAnsi" w:cstheme="majorHAnsi"/>
          <w:szCs w:val="26"/>
          <w:lang w:val="en-US"/>
        </w:rPr>
        <w:t xml:space="preserve">Các hành động: </w:t>
      </w:r>
      <w:ins w:id="503" w:author="kiemlongJr" w:date="2023-10-01T12:39:00Z">
        <w:r w:rsidR="00D568DD" w:rsidRPr="009D2D6D">
          <w:rPr>
            <w:rFonts w:asciiTheme="majorHAnsi" w:hAnsiTheme="majorHAnsi" w:cstheme="majorHAnsi"/>
            <w:szCs w:val="26"/>
            <w:lang w:val="en-US"/>
          </w:rPr>
          <w:t>Điền thông tin thất bại</w:t>
        </w:r>
      </w:ins>
      <w:ins w:id="504" w:author="kiemlongJr" w:date="2023-09-27T14:04:00Z">
        <w:r w:rsidR="0020048A" w:rsidRPr="009D2D6D">
          <w:rPr>
            <w:rFonts w:asciiTheme="majorHAnsi" w:hAnsiTheme="majorHAnsi" w:cstheme="majorHAnsi"/>
            <w:szCs w:val="26"/>
            <w:lang w:val="en-US"/>
          </w:rPr>
          <w:t xml:space="preserve">, </w:t>
        </w:r>
      </w:ins>
      <w:del w:id="505" w:author="kiemlongJr" w:date="2023-09-27T14:04:00Z">
        <w:r w:rsidR="00A213A6" w:rsidRPr="009D2D6D" w:rsidDel="0020048A">
          <w:rPr>
            <w:rFonts w:asciiTheme="majorHAnsi" w:hAnsiTheme="majorHAnsi" w:cstheme="majorHAnsi"/>
            <w:szCs w:val="26"/>
            <w:lang w:val="en-US"/>
          </w:rPr>
          <w:delText>đ</w:delText>
        </w:r>
      </w:del>
      <w:del w:id="506" w:author="kiemlongJr" w:date="2023-09-27T14:03:00Z">
        <w:r w:rsidR="00A213A6" w:rsidRPr="009D2D6D" w:rsidDel="0020048A">
          <w:rPr>
            <w:rFonts w:asciiTheme="majorHAnsi" w:hAnsiTheme="majorHAnsi" w:cstheme="majorHAnsi"/>
            <w:szCs w:val="26"/>
            <w:lang w:val="en-US"/>
          </w:rPr>
          <w:delText>ăng nhập thành công, đănh nhập thất bại</w:delText>
        </w:r>
      </w:del>
      <w:ins w:id="507" w:author="kiemlongJr" w:date="2023-10-01T12:39:00Z">
        <w:r w:rsidR="00D568DD" w:rsidRPr="009D2D6D">
          <w:rPr>
            <w:rFonts w:asciiTheme="majorHAnsi" w:hAnsiTheme="majorHAnsi" w:cstheme="majorHAnsi"/>
            <w:szCs w:val="26"/>
            <w:lang w:val="en-US"/>
          </w:rPr>
          <w:t>Điền thông tin thất bại</w:t>
        </w:r>
      </w:ins>
    </w:p>
    <w:p w14:paraId="784CBEC5" w14:textId="515FE115" w:rsidR="000B3CA4" w:rsidRPr="009D2D6D" w:rsidRDefault="000B3CA4">
      <w:pPr>
        <w:tabs>
          <w:tab w:val="left" w:pos="992"/>
        </w:tabs>
        <w:spacing w:after="0" w:line="360" w:lineRule="auto"/>
        <w:ind w:firstLine="720"/>
        <w:jc w:val="both"/>
        <w:rPr>
          <w:rFonts w:asciiTheme="majorHAnsi" w:hAnsiTheme="majorHAnsi" w:cstheme="majorHAnsi"/>
          <w:b/>
          <w:bCs/>
          <w:szCs w:val="26"/>
        </w:rPr>
        <w:pPrChange w:id="508" w:author="kiemlongJr" w:date="2023-09-26T20:56:00Z">
          <w:pPr>
            <w:spacing w:after="120" w:line="360" w:lineRule="auto"/>
            <w:jc w:val="both"/>
          </w:pPr>
        </w:pPrChange>
      </w:pPr>
      <w:r w:rsidRPr="009D2D6D">
        <w:rPr>
          <w:rFonts w:asciiTheme="majorHAnsi" w:hAnsiTheme="majorHAnsi" w:cstheme="majorHAnsi"/>
          <w:b/>
          <w:bCs/>
          <w:szCs w:val="26"/>
        </w:rPr>
        <w:t xml:space="preserve">Bảng quyết định chức năng </w:t>
      </w:r>
      <w:ins w:id="509" w:author="kiemlongJr" w:date="2023-10-01T20:36:00Z">
        <w:r w:rsidR="00DB64B1" w:rsidRPr="009D2D6D">
          <w:rPr>
            <w:rFonts w:asciiTheme="majorHAnsi" w:hAnsiTheme="majorHAnsi" w:cstheme="majorHAnsi"/>
            <w:b/>
            <w:bCs/>
            <w:szCs w:val="26"/>
            <w:lang w:val="en-US"/>
            <w:rPrChange w:id="510" w:author="kiemlongJr" w:date="2023-10-01T20:36:00Z">
              <w:rPr>
                <w:rFonts w:asciiTheme="majorHAnsi" w:hAnsiTheme="majorHAnsi" w:cstheme="majorHAnsi"/>
                <w:szCs w:val="26"/>
                <w:lang w:val="en-US"/>
              </w:rPr>
            </w:rPrChange>
          </w:rPr>
          <w:t>điền thông tin thanh toán</w:t>
        </w:r>
      </w:ins>
      <w:del w:id="511" w:author="kiemlongJr" w:date="2023-09-27T14:04:00Z">
        <w:r w:rsidRPr="009D2D6D" w:rsidDel="0020048A">
          <w:rPr>
            <w:rFonts w:asciiTheme="majorHAnsi" w:hAnsiTheme="majorHAnsi" w:cstheme="majorHAnsi"/>
            <w:b/>
            <w:bCs/>
            <w:szCs w:val="26"/>
          </w:rPr>
          <w:delText>đăng nhập</w:delText>
        </w:r>
      </w:del>
    </w:p>
    <w:tbl>
      <w:tblPr>
        <w:tblStyle w:val="GridTable4-Accent41"/>
        <w:tblW w:w="8550" w:type="dxa"/>
        <w:jc w:val="center"/>
        <w:tblLayout w:type="fixed"/>
        <w:tblLook w:val="04A0" w:firstRow="1" w:lastRow="0" w:firstColumn="1" w:lastColumn="0" w:noHBand="0" w:noVBand="1"/>
      </w:tblPr>
      <w:tblGrid>
        <w:gridCol w:w="1867"/>
        <w:gridCol w:w="850"/>
        <w:gridCol w:w="851"/>
        <w:gridCol w:w="850"/>
        <w:gridCol w:w="851"/>
        <w:gridCol w:w="850"/>
        <w:gridCol w:w="851"/>
        <w:gridCol w:w="850"/>
        <w:gridCol w:w="730"/>
        <w:tblGridChange w:id="512">
          <w:tblGrid>
            <w:gridCol w:w="1867"/>
            <w:gridCol w:w="850"/>
            <w:gridCol w:w="851"/>
            <w:gridCol w:w="850"/>
            <w:gridCol w:w="851"/>
            <w:gridCol w:w="850"/>
            <w:gridCol w:w="851"/>
            <w:gridCol w:w="850"/>
            <w:gridCol w:w="730"/>
            <w:gridCol w:w="1440"/>
          </w:tblGrid>
        </w:tblGridChange>
      </w:tblGrid>
      <w:tr w:rsidR="00FA5289" w:rsidRPr="009D2D6D" w14:paraId="1E503C0D" w14:textId="77777777" w:rsidTr="00FA52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14:paraId="1D82C471" w14:textId="77777777" w:rsidR="0020048A" w:rsidRPr="009D2D6D" w:rsidRDefault="0020048A">
            <w:pPr>
              <w:spacing w:after="120" w:line="360" w:lineRule="auto"/>
              <w:jc w:val="center"/>
              <w:rPr>
                <w:rFonts w:asciiTheme="majorHAnsi" w:hAnsiTheme="majorHAnsi" w:cstheme="majorHAnsi"/>
                <w:sz w:val="26"/>
                <w:szCs w:val="26"/>
                <w:rPrChange w:id="513" w:author="kiemlongJr" w:date="2023-09-26T20:57:00Z">
                  <w:rPr>
                    <w:b w:val="0"/>
                    <w:bCs w:val="0"/>
                    <w:color w:val="auto"/>
                    <w:sz w:val="20"/>
                    <w:szCs w:val="20"/>
                    <w:lang w:val="vi-VN"/>
                  </w:rPr>
                </w:rPrChange>
              </w:rPr>
              <w:pPrChange w:id="514" w:author="kiemlongJr" w:date="2023-09-26T20:55:00Z">
                <w:pPr>
                  <w:spacing w:after="120" w:line="360" w:lineRule="auto"/>
                </w:pPr>
              </w:pPrChange>
            </w:pPr>
            <w:r w:rsidRPr="009D2D6D">
              <w:rPr>
                <w:rFonts w:asciiTheme="majorHAnsi" w:hAnsiTheme="majorHAnsi" w:cstheme="majorHAnsi"/>
                <w:sz w:val="26"/>
                <w:szCs w:val="26"/>
                <w:rPrChange w:id="515" w:author="kiemlongJr" w:date="2023-09-26T20:57:00Z">
                  <w:rPr>
                    <w:sz w:val="20"/>
                    <w:szCs w:val="20"/>
                  </w:rPr>
                </w:rPrChange>
              </w:rPr>
              <w:t>Điều kiện</w:t>
            </w:r>
          </w:p>
        </w:tc>
        <w:tc>
          <w:tcPr>
            <w:tcW w:w="850" w:type="dxa"/>
          </w:tcPr>
          <w:p w14:paraId="3CB6D780" w14:textId="77777777" w:rsidR="0020048A" w:rsidRPr="009D2D6D" w:rsidRDefault="0020048A">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16" w:author="kiemlongJr" w:date="2023-09-26T20:57:00Z">
                  <w:rPr>
                    <w:b w:val="0"/>
                    <w:bCs w:val="0"/>
                    <w:color w:val="auto"/>
                    <w:sz w:val="20"/>
                    <w:szCs w:val="20"/>
                    <w:lang w:val="vi-VN"/>
                  </w:rPr>
                </w:rPrChange>
              </w:rPr>
              <w:pPrChange w:id="517" w:author="kiemlongJr" w:date="2023-09-26T20:55:00Z">
                <w:pPr>
                  <w:spacing w:after="120" w:line="360" w:lineRule="auto"/>
                  <w:cnfStyle w:val="100000000000" w:firstRow="1" w:lastRow="0" w:firstColumn="0" w:lastColumn="0" w:oddVBand="0" w:evenVBand="0" w:oddHBand="0" w:evenHBand="0" w:firstRowFirstColumn="0" w:firstRowLastColumn="0" w:lastRowFirstColumn="0" w:lastRowLastColumn="0"/>
                </w:pPr>
              </w:pPrChange>
            </w:pPr>
            <w:r w:rsidRPr="009D2D6D">
              <w:rPr>
                <w:rFonts w:asciiTheme="majorHAnsi" w:hAnsiTheme="majorHAnsi" w:cstheme="majorHAnsi"/>
                <w:sz w:val="26"/>
                <w:szCs w:val="26"/>
                <w:rPrChange w:id="518" w:author="kiemlongJr" w:date="2023-09-26T20:57:00Z">
                  <w:rPr>
                    <w:sz w:val="20"/>
                    <w:szCs w:val="20"/>
                  </w:rPr>
                </w:rPrChange>
              </w:rPr>
              <w:t>TH1</w:t>
            </w:r>
          </w:p>
        </w:tc>
        <w:tc>
          <w:tcPr>
            <w:tcW w:w="851" w:type="dxa"/>
          </w:tcPr>
          <w:p w14:paraId="4D762908" w14:textId="77777777" w:rsidR="0020048A" w:rsidRPr="009D2D6D" w:rsidRDefault="0020048A">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19" w:author="kiemlongJr" w:date="2023-09-26T20:57:00Z">
                  <w:rPr>
                    <w:b w:val="0"/>
                    <w:bCs w:val="0"/>
                    <w:color w:val="auto"/>
                    <w:sz w:val="20"/>
                    <w:szCs w:val="20"/>
                    <w:lang w:val="vi-VN"/>
                  </w:rPr>
                </w:rPrChange>
              </w:rPr>
              <w:pPrChange w:id="520" w:author="kiemlongJr" w:date="2023-09-26T20:55:00Z">
                <w:pPr>
                  <w:spacing w:after="120" w:line="360" w:lineRule="auto"/>
                  <w:cnfStyle w:val="100000000000" w:firstRow="1" w:lastRow="0" w:firstColumn="0" w:lastColumn="0" w:oddVBand="0" w:evenVBand="0" w:oddHBand="0" w:evenHBand="0" w:firstRowFirstColumn="0" w:firstRowLastColumn="0" w:lastRowFirstColumn="0" w:lastRowLastColumn="0"/>
                </w:pPr>
              </w:pPrChange>
            </w:pPr>
            <w:r w:rsidRPr="009D2D6D">
              <w:rPr>
                <w:rFonts w:asciiTheme="majorHAnsi" w:hAnsiTheme="majorHAnsi" w:cstheme="majorHAnsi"/>
                <w:sz w:val="26"/>
                <w:szCs w:val="26"/>
                <w:rPrChange w:id="521" w:author="kiemlongJr" w:date="2023-09-26T20:57:00Z">
                  <w:rPr>
                    <w:sz w:val="20"/>
                    <w:szCs w:val="20"/>
                  </w:rPr>
                </w:rPrChange>
              </w:rPr>
              <w:t>TH2</w:t>
            </w:r>
          </w:p>
        </w:tc>
        <w:tc>
          <w:tcPr>
            <w:tcW w:w="850" w:type="dxa"/>
          </w:tcPr>
          <w:p w14:paraId="49110873" w14:textId="77777777" w:rsidR="0020048A" w:rsidRPr="009D2D6D" w:rsidRDefault="0020048A">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22" w:author="kiemlongJr" w:date="2023-09-26T20:57:00Z">
                  <w:rPr>
                    <w:b w:val="0"/>
                    <w:bCs w:val="0"/>
                    <w:color w:val="auto"/>
                    <w:sz w:val="20"/>
                    <w:szCs w:val="20"/>
                    <w:lang w:val="vi-VN"/>
                  </w:rPr>
                </w:rPrChange>
              </w:rPr>
              <w:pPrChange w:id="523" w:author="kiemlongJr" w:date="2023-09-26T20:55:00Z">
                <w:pPr>
                  <w:spacing w:after="120" w:line="360" w:lineRule="auto"/>
                  <w:cnfStyle w:val="100000000000" w:firstRow="1" w:lastRow="0" w:firstColumn="0" w:lastColumn="0" w:oddVBand="0" w:evenVBand="0" w:oddHBand="0" w:evenHBand="0" w:firstRowFirstColumn="0" w:firstRowLastColumn="0" w:lastRowFirstColumn="0" w:lastRowLastColumn="0"/>
                </w:pPr>
              </w:pPrChange>
            </w:pPr>
            <w:r w:rsidRPr="009D2D6D">
              <w:rPr>
                <w:rFonts w:asciiTheme="majorHAnsi" w:hAnsiTheme="majorHAnsi" w:cstheme="majorHAnsi"/>
                <w:sz w:val="26"/>
                <w:szCs w:val="26"/>
                <w:rPrChange w:id="524" w:author="kiemlongJr" w:date="2023-09-26T20:57:00Z">
                  <w:rPr>
                    <w:sz w:val="20"/>
                    <w:szCs w:val="20"/>
                  </w:rPr>
                </w:rPrChange>
              </w:rPr>
              <w:t>TH3</w:t>
            </w:r>
          </w:p>
        </w:tc>
        <w:tc>
          <w:tcPr>
            <w:tcW w:w="851" w:type="dxa"/>
          </w:tcPr>
          <w:p w14:paraId="2D7DF6E0" w14:textId="77777777" w:rsidR="0020048A" w:rsidRPr="009D2D6D" w:rsidRDefault="0020048A">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25" w:author="kiemlongJr" w:date="2023-09-26T20:57:00Z">
                  <w:rPr>
                    <w:b w:val="0"/>
                    <w:bCs w:val="0"/>
                    <w:color w:val="auto"/>
                    <w:sz w:val="20"/>
                    <w:szCs w:val="20"/>
                    <w:lang w:val="vi-VN"/>
                  </w:rPr>
                </w:rPrChange>
              </w:rPr>
              <w:pPrChange w:id="526" w:author="kiemlongJr" w:date="2023-09-26T20:55:00Z">
                <w:pPr>
                  <w:spacing w:after="120" w:line="360" w:lineRule="auto"/>
                  <w:cnfStyle w:val="100000000000" w:firstRow="1" w:lastRow="0" w:firstColumn="0" w:lastColumn="0" w:oddVBand="0" w:evenVBand="0" w:oddHBand="0" w:evenHBand="0" w:firstRowFirstColumn="0" w:firstRowLastColumn="0" w:lastRowFirstColumn="0" w:lastRowLastColumn="0"/>
                </w:pPr>
              </w:pPrChange>
            </w:pPr>
            <w:r w:rsidRPr="009D2D6D">
              <w:rPr>
                <w:rFonts w:asciiTheme="majorHAnsi" w:hAnsiTheme="majorHAnsi" w:cstheme="majorHAnsi"/>
                <w:sz w:val="26"/>
                <w:szCs w:val="26"/>
                <w:rPrChange w:id="527" w:author="kiemlongJr" w:date="2023-09-26T20:57:00Z">
                  <w:rPr>
                    <w:sz w:val="20"/>
                    <w:szCs w:val="20"/>
                  </w:rPr>
                </w:rPrChange>
              </w:rPr>
              <w:t>TH4</w:t>
            </w:r>
          </w:p>
        </w:tc>
        <w:tc>
          <w:tcPr>
            <w:tcW w:w="850" w:type="dxa"/>
          </w:tcPr>
          <w:p w14:paraId="5474B3B5" w14:textId="77777777" w:rsidR="0020048A" w:rsidRPr="009D2D6D" w:rsidRDefault="0020048A">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28" w:author="kiemlongJr" w:date="2023-09-26T20:57:00Z">
                  <w:rPr>
                    <w:b w:val="0"/>
                    <w:bCs w:val="0"/>
                    <w:color w:val="auto"/>
                    <w:sz w:val="20"/>
                    <w:szCs w:val="20"/>
                    <w:lang w:val="vi-VN"/>
                  </w:rPr>
                </w:rPrChange>
              </w:rPr>
              <w:pPrChange w:id="529" w:author="kiemlongJr" w:date="2023-09-26T20:55:00Z">
                <w:pPr>
                  <w:spacing w:after="120" w:line="360" w:lineRule="auto"/>
                  <w:cnfStyle w:val="100000000000" w:firstRow="1" w:lastRow="0" w:firstColumn="0" w:lastColumn="0" w:oddVBand="0" w:evenVBand="0" w:oddHBand="0" w:evenHBand="0" w:firstRowFirstColumn="0" w:firstRowLastColumn="0" w:lastRowFirstColumn="0" w:lastRowLastColumn="0"/>
                </w:pPr>
              </w:pPrChange>
            </w:pPr>
            <w:r w:rsidRPr="009D2D6D">
              <w:rPr>
                <w:rFonts w:asciiTheme="majorHAnsi" w:hAnsiTheme="majorHAnsi" w:cstheme="majorHAnsi"/>
                <w:sz w:val="26"/>
                <w:szCs w:val="26"/>
                <w:rPrChange w:id="530" w:author="kiemlongJr" w:date="2023-09-26T20:57:00Z">
                  <w:rPr>
                    <w:sz w:val="20"/>
                    <w:szCs w:val="20"/>
                  </w:rPr>
                </w:rPrChange>
              </w:rPr>
              <w:t>TH5</w:t>
            </w:r>
          </w:p>
        </w:tc>
        <w:tc>
          <w:tcPr>
            <w:tcW w:w="851" w:type="dxa"/>
          </w:tcPr>
          <w:p w14:paraId="1C1F19C5" w14:textId="77777777" w:rsidR="0020048A" w:rsidRPr="009D2D6D" w:rsidRDefault="0020048A">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31" w:author="kiemlongJr" w:date="2023-09-26T20:57:00Z">
                  <w:rPr>
                    <w:b w:val="0"/>
                    <w:bCs w:val="0"/>
                    <w:color w:val="auto"/>
                    <w:sz w:val="20"/>
                    <w:szCs w:val="20"/>
                    <w:lang w:val="vi-VN"/>
                  </w:rPr>
                </w:rPrChange>
              </w:rPr>
              <w:pPrChange w:id="532" w:author="kiemlongJr" w:date="2023-09-26T20:55:00Z">
                <w:pPr>
                  <w:spacing w:after="120" w:line="360" w:lineRule="auto"/>
                  <w:cnfStyle w:val="100000000000" w:firstRow="1" w:lastRow="0" w:firstColumn="0" w:lastColumn="0" w:oddVBand="0" w:evenVBand="0" w:oddHBand="0" w:evenHBand="0" w:firstRowFirstColumn="0" w:firstRowLastColumn="0" w:lastRowFirstColumn="0" w:lastRowLastColumn="0"/>
                </w:pPr>
              </w:pPrChange>
            </w:pPr>
            <w:r w:rsidRPr="009D2D6D">
              <w:rPr>
                <w:rFonts w:asciiTheme="majorHAnsi" w:hAnsiTheme="majorHAnsi" w:cstheme="majorHAnsi"/>
                <w:sz w:val="26"/>
                <w:szCs w:val="26"/>
                <w:rPrChange w:id="533" w:author="kiemlongJr" w:date="2023-09-26T20:57:00Z">
                  <w:rPr>
                    <w:sz w:val="20"/>
                    <w:szCs w:val="20"/>
                  </w:rPr>
                </w:rPrChange>
              </w:rPr>
              <w:t>TH6</w:t>
            </w:r>
          </w:p>
        </w:tc>
        <w:tc>
          <w:tcPr>
            <w:tcW w:w="850" w:type="dxa"/>
          </w:tcPr>
          <w:p w14:paraId="702C6D6F" w14:textId="77777777" w:rsidR="0020048A" w:rsidRPr="009D2D6D" w:rsidRDefault="0020048A">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34" w:author="kiemlongJr" w:date="2023-09-26T20:57:00Z">
                  <w:rPr>
                    <w:b w:val="0"/>
                    <w:bCs w:val="0"/>
                    <w:color w:val="auto"/>
                    <w:sz w:val="20"/>
                    <w:szCs w:val="20"/>
                    <w:lang w:val="vi-VN"/>
                  </w:rPr>
                </w:rPrChange>
              </w:rPr>
              <w:pPrChange w:id="535" w:author="kiemlongJr" w:date="2023-09-26T20:55:00Z">
                <w:pPr>
                  <w:spacing w:after="120" w:line="360" w:lineRule="auto"/>
                  <w:cnfStyle w:val="100000000000" w:firstRow="1" w:lastRow="0" w:firstColumn="0" w:lastColumn="0" w:oddVBand="0" w:evenVBand="0" w:oddHBand="0" w:evenHBand="0" w:firstRowFirstColumn="0" w:firstRowLastColumn="0" w:lastRowFirstColumn="0" w:lastRowLastColumn="0"/>
                </w:pPr>
              </w:pPrChange>
            </w:pPr>
            <w:r w:rsidRPr="009D2D6D">
              <w:rPr>
                <w:rFonts w:asciiTheme="majorHAnsi" w:hAnsiTheme="majorHAnsi" w:cstheme="majorHAnsi"/>
                <w:sz w:val="26"/>
                <w:szCs w:val="26"/>
                <w:rPrChange w:id="536" w:author="kiemlongJr" w:date="2023-09-26T20:57:00Z">
                  <w:rPr>
                    <w:sz w:val="20"/>
                    <w:szCs w:val="20"/>
                  </w:rPr>
                </w:rPrChange>
              </w:rPr>
              <w:t>TH7</w:t>
            </w:r>
          </w:p>
        </w:tc>
        <w:tc>
          <w:tcPr>
            <w:tcW w:w="730" w:type="dxa"/>
          </w:tcPr>
          <w:p w14:paraId="736F377A" w14:textId="77777777" w:rsidR="0020048A" w:rsidRPr="009D2D6D" w:rsidRDefault="0020048A">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37" w:author="kiemlongJr" w:date="2023-09-26T20:57:00Z">
                  <w:rPr>
                    <w:b w:val="0"/>
                    <w:bCs w:val="0"/>
                    <w:color w:val="auto"/>
                    <w:sz w:val="20"/>
                    <w:szCs w:val="20"/>
                    <w:lang w:val="vi-VN"/>
                  </w:rPr>
                </w:rPrChange>
              </w:rPr>
              <w:pPrChange w:id="538" w:author="kiemlongJr" w:date="2023-09-26T20:55:00Z">
                <w:pPr>
                  <w:spacing w:after="120" w:line="360" w:lineRule="auto"/>
                  <w:cnfStyle w:val="100000000000" w:firstRow="1" w:lastRow="0" w:firstColumn="0" w:lastColumn="0" w:oddVBand="0" w:evenVBand="0" w:oddHBand="0" w:evenHBand="0" w:firstRowFirstColumn="0" w:firstRowLastColumn="0" w:lastRowFirstColumn="0" w:lastRowLastColumn="0"/>
                </w:pPr>
              </w:pPrChange>
            </w:pPr>
            <w:r w:rsidRPr="009D2D6D">
              <w:rPr>
                <w:rFonts w:asciiTheme="majorHAnsi" w:hAnsiTheme="majorHAnsi" w:cstheme="majorHAnsi"/>
                <w:sz w:val="26"/>
                <w:szCs w:val="26"/>
                <w:rPrChange w:id="539" w:author="kiemlongJr" w:date="2023-09-26T20:57:00Z">
                  <w:rPr>
                    <w:sz w:val="20"/>
                    <w:szCs w:val="20"/>
                  </w:rPr>
                </w:rPrChange>
              </w:rPr>
              <w:t>TH8</w:t>
            </w:r>
          </w:p>
        </w:tc>
      </w:tr>
      <w:tr w:rsidR="00FA5289" w:rsidRPr="009D2D6D" w14:paraId="17DBDF79" w14:textId="77777777" w:rsidTr="00FA52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67" w:type="dxa"/>
          </w:tcPr>
          <w:p w14:paraId="071C8516" w14:textId="0978F909" w:rsidR="0020048A" w:rsidRPr="009D2D6D" w:rsidRDefault="0020048A" w:rsidP="003866CB">
            <w:pPr>
              <w:spacing w:after="120" w:line="360" w:lineRule="auto"/>
              <w:rPr>
                <w:rFonts w:asciiTheme="majorHAnsi" w:hAnsiTheme="majorHAnsi" w:cstheme="majorHAnsi"/>
                <w:sz w:val="26"/>
                <w:szCs w:val="26"/>
                <w:rPrChange w:id="540" w:author="kiemlongJr" w:date="2023-09-26T20:57:00Z">
                  <w:rPr>
                    <w:b w:val="0"/>
                    <w:bCs w:val="0"/>
                    <w:sz w:val="20"/>
                    <w:szCs w:val="20"/>
                    <w:lang w:val="vi-VN"/>
                  </w:rPr>
                </w:rPrChange>
              </w:rPr>
            </w:pPr>
            <w:ins w:id="541" w:author="kiemlongJr" w:date="2023-09-27T14:06:00Z">
              <w:r w:rsidRPr="009D2D6D">
                <w:rPr>
                  <w:rFonts w:asciiTheme="majorHAnsi" w:hAnsiTheme="majorHAnsi" w:cstheme="majorHAnsi"/>
                  <w:sz w:val="26"/>
                  <w:szCs w:val="26"/>
                </w:rPr>
                <w:t>SĐT</w:t>
              </w:r>
            </w:ins>
            <w:del w:id="542" w:author="kiemlongJr" w:date="2023-09-27T14:06:00Z">
              <w:r w:rsidRPr="009D2D6D" w:rsidDel="0020048A">
                <w:rPr>
                  <w:rFonts w:asciiTheme="majorHAnsi" w:hAnsiTheme="majorHAnsi" w:cstheme="majorHAnsi"/>
                  <w:sz w:val="26"/>
                  <w:szCs w:val="26"/>
                  <w:rPrChange w:id="543" w:author="kiemlongJr" w:date="2023-09-26T20:57:00Z">
                    <w:rPr>
                      <w:sz w:val="20"/>
                      <w:szCs w:val="20"/>
                    </w:rPr>
                  </w:rPrChange>
                </w:rPr>
                <w:delText>Email</w:delText>
              </w:r>
            </w:del>
          </w:p>
        </w:tc>
        <w:tc>
          <w:tcPr>
            <w:tcW w:w="850" w:type="dxa"/>
          </w:tcPr>
          <w:p w14:paraId="6C2A3F9B" w14:textId="4409F22C" w:rsidR="0020048A" w:rsidRPr="009D2D6D" w:rsidRDefault="0020048A"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544" w:author="kiemlongJr" w:date="2023-09-26T20:57:00Z">
                  <w:rPr>
                    <w:sz w:val="20"/>
                    <w:szCs w:val="20"/>
                    <w:lang w:val="vi-VN"/>
                  </w:rPr>
                </w:rPrChange>
              </w:rPr>
            </w:pPr>
            <w:r w:rsidRPr="009D2D6D">
              <w:rPr>
                <w:rFonts w:asciiTheme="majorHAnsi" w:hAnsiTheme="majorHAnsi" w:cstheme="majorHAnsi"/>
                <w:sz w:val="26"/>
                <w:szCs w:val="26"/>
                <w:rPrChange w:id="545" w:author="kiemlongJr" w:date="2023-09-26T20:57:00Z">
                  <w:rPr>
                    <w:sz w:val="20"/>
                    <w:szCs w:val="20"/>
                  </w:rPr>
                </w:rPrChange>
              </w:rPr>
              <w:t>T</w:t>
            </w:r>
          </w:p>
        </w:tc>
        <w:tc>
          <w:tcPr>
            <w:tcW w:w="851" w:type="dxa"/>
          </w:tcPr>
          <w:p w14:paraId="2BD71A5E" w14:textId="474C75AC" w:rsidR="0020048A" w:rsidRPr="009D2D6D" w:rsidRDefault="0020048A"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546" w:author="kiemlongJr" w:date="2023-09-26T20:57:00Z">
                  <w:rPr>
                    <w:sz w:val="20"/>
                    <w:szCs w:val="20"/>
                    <w:lang w:val="vi-VN"/>
                  </w:rPr>
                </w:rPrChange>
              </w:rPr>
            </w:pPr>
            <w:r w:rsidRPr="009D2D6D">
              <w:rPr>
                <w:rFonts w:asciiTheme="majorHAnsi" w:hAnsiTheme="majorHAnsi" w:cstheme="majorHAnsi"/>
                <w:sz w:val="26"/>
                <w:szCs w:val="26"/>
                <w:rPrChange w:id="547" w:author="kiemlongJr" w:date="2023-09-26T20:57:00Z">
                  <w:rPr>
                    <w:sz w:val="20"/>
                    <w:szCs w:val="20"/>
                  </w:rPr>
                </w:rPrChange>
              </w:rPr>
              <w:t>T</w:t>
            </w:r>
          </w:p>
        </w:tc>
        <w:tc>
          <w:tcPr>
            <w:tcW w:w="850" w:type="dxa"/>
          </w:tcPr>
          <w:p w14:paraId="761B41C4" w14:textId="6D6C91C3" w:rsidR="0020048A" w:rsidRPr="009D2D6D" w:rsidRDefault="0020048A"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548" w:author="kiemlongJr" w:date="2023-09-26T20:57:00Z">
                  <w:rPr>
                    <w:sz w:val="20"/>
                    <w:szCs w:val="20"/>
                    <w:lang w:val="vi-VN"/>
                  </w:rPr>
                </w:rPrChange>
              </w:rPr>
            </w:pPr>
            <w:r w:rsidRPr="009D2D6D">
              <w:rPr>
                <w:rFonts w:asciiTheme="majorHAnsi" w:hAnsiTheme="majorHAnsi" w:cstheme="majorHAnsi"/>
                <w:sz w:val="26"/>
                <w:szCs w:val="26"/>
                <w:rPrChange w:id="549" w:author="kiemlongJr" w:date="2023-09-26T20:57:00Z">
                  <w:rPr>
                    <w:sz w:val="20"/>
                    <w:szCs w:val="20"/>
                  </w:rPr>
                </w:rPrChange>
              </w:rPr>
              <w:t>T</w:t>
            </w:r>
          </w:p>
        </w:tc>
        <w:tc>
          <w:tcPr>
            <w:tcW w:w="851" w:type="dxa"/>
          </w:tcPr>
          <w:p w14:paraId="0EB6F032" w14:textId="3FE0AEA7"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550" w:author="kiemlongJr" w:date="2023-09-26T20:57:00Z">
                  <w:rPr>
                    <w:sz w:val="20"/>
                    <w:szCs w:val="20"/>
                    <w:lang w:val="vi-VN"/>
                  </w:rPr>
                </w:rPrChange>
              </w:rPr>
            </w:pPr>
            <w:ins w:id="551" w:author="kiemlongJr" w:date="2023-09-27T14:12:00Z">
              <w:r w:rsidRPr="009D2D6D">
                <w:rPr>
                  <w:rFonts w:asciiTheme="majorHAnsi" w:hAnsiTheme="majorHAnsi" w:cstheme="majorHAnsi"/>
                  <w:sz w:val="26"/>
                  <w:szCs w:val="26"/>
                </w:rPr>
                <w:t>T</w:t>
              </w:r>
            </w:ins>
            <w:del w:id="552" w:author="kiemlongJr" w:date="2023-09-27T14:12:00Z">
              <w:r w:rsidR="0020048A" w:rsidRPr="009D2D6D" w:rsidDel="003866CB">
                <w:rPr>
                  <w:rFonts w:asciiTheme="majorHAnsi" w:hAnsiTheme="majorHAnsi" w:cstheme="majorHAnsi"/>
                  <w:sz w:val="26"/>
                  <w:szCs w:val="26"/>
                  <w:rPrChange w:id="553" w:author="kiemlongJr" w:date="2023-09-26T20:57:00Z">
                    <w:rPr>
                      <w:sz w:val="20"/>
                      <w:szCs w:val="20"/>
                    </w:rPr>
                  </w:rPrChange>
                </w:rPr>
                <w:delText>F</w:delText>
              </w:r>
            </w:del>
          </w:p>
        </w:tc>
        <w:tc>
          <w:tcPr>
            <w:tcW w:w="850" w:type="dxa"/>
          </w:tcPr>
          <w:p w14:paraId="1B296889" w14:textId="03024072"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554" w:author="kiemlongJr" w:date="2023-09-26T20:57:00Z">
                  <w:rPr>
                    <w:sz w:val="20"/>
                    <w:szCs w:val="20"/>
                    <w:lang w:val="vi-VN"/>
                  </w:rPr>
                </w:rPrChange>
              </w:rPr>
            </w:pPr>
            <w:ins w:id="555" w:author="kiemlongJr" w:date="2023-09-27T14:12:00Z">
              <w:r w:rsidRPr="009D2D6D">
                <w:rPr>
                  <w:rFonts w:asciiTheme="majorHAnsi" w:hAnsiTheme="majorHAnsi" w:cstheme="majorHAnsi"/>
                  <w:sz w:val="26"/>
                  <w:szCs w:val="26"/>
                </w:rPr>
                <w:t>T</w:t>
              </w:r>
            </w:ins>
            <w:del w:id="556" w:author="kiemlongJr" w:date="2023-09-27T14:12:00Z">
              <w:r w:rsidR="0020048A" w:rsidRPr="009D2D6D" w:rsidDel="003866CB">
                <w:rPr>
                  <w:rFonts w:asciiTheme="majorHAnsi" w:hAnsiTheme="majorHAnsi" w:cstheme="majorHAnsi"/>
                  <w:sz w:val="26"/>
                  <w:szCs w:val="26"/>
                  <w:rPrChange w:id="557" w:author="kiemlongJr" w:date="2023-09-26T20:57:00Z">
                    <w:rPr>
                      <w:sz w:val="20"/>
                      <w:szCs w:val="20"/>
                    </w:rPr>
                  </w:rPrChange>
                </w:rPr>
                <w:delText>F</w:delText>
              </w:r>
            </w:del>
          </w:p>
        </w:tc>
        <w:tc>
          <w:tcPr>
            <w:tcW w:w="851" w:type="dxa"/>
          </w:tcPr>
          <w:p w14:paraId="1E9C165B" w14:textId="4EB5B123"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558" w:author="kiemlongJr" w:date="2023-09-26T20:57:00Z">
                  <w:rPr>
                    <w:sz w:val="20"/>
                    <w:szCs w:val="20"/>
                    <w:lang w:val="vi-VN"/>
                  </w:rPr>
                </w:rPrChange>
              </w:rPr>
            </w:pPr>
            <w:ins w:id="559" w:author="kiemlongJr" w:date="2023-09-27T14:13:00Z">
              <w:r w:rsidRPr="009D2D6D">
                <w:rPr>
                  <w:rFonts w:asciiTheme="majorHAnsi" w:hAnsiTheme="majorHAnsi" w:cstheme="majorHAnsi"/>
                  <w:sz w:val="26"/>
                  <w:szCs w:val="26"/>
                </w:rPr>
                <w:t>T</w:t>
              </w:r>
            </w:ins>
            <w:del w:id="560" w:author="kiemlongJr" w:date="2023-09-27T14:13:00Z">
              <w:r w:rsidR="0020048A" w:rsidRPr="009D2D6D" w:rsidDel="003866CB">
                <w:rPr>
                  <w:rFonts w:asciiTheme="majorHAnsi" w:hAnsiTheme="majorHAnsi" w:cstheme="majorHAnsi"/>
                  <w:sz w:val="26"/>
                  <w:szCs w:val="26"/>
                  <w:rPrChange w:id="561" w:author="kiemlongJr" w:date="2023-09-26T20:57:00Z">
                    <w:rPr>
                      <w:sz w:val="20"/>
                      <w:szCs w:val="20"/>
                    </w:rPr>
                  </w:rPrChange>
                </w:rPr>
                <w:delText>F</w:delText>
              </w:r>
            </w:del>
          </w:p>
        </w:tc>
        <w:tc>
          <w:tcPr>
            <w:tcW w:w="850" w:type="dxa"/>
          </w:tcPr>
          <w:p w14:paraId="65125894" w14:textId="5E8B4C04"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562" w:author="kiemlongJr" w:date="2023-09-26T20:57:00Z">
                  <w:rPr>
                    <w:sz w:val="20"/>
                    <w:szCs w:val="20"/>
                    <w:lang w:val="vi-VN"/>
                  </w:rPr>
                </w:rPrChange>
              </w:rPr>
            </w:pPr>
            <w:ins w:id="563" w:author="kiemlongJr" w:date="2023-09-27T14:13:00Z">
              <w:r w:rsidRPr="009D2D6D">
                <w:rPr>
                  <w:rFonts w:asciiTheme="majorHAnsi" w:hAnsiTheme="majorHAnsi" w:cstheme="majorHAnsi"/>
                  <w:sz w:val="26"/>
                  <w:szCs w:val="26"/>
                </w:rPr>
                <w:t>F</w:t>
              </w:r>
            </w:ins>
            <w:del w:id="564" w:author="kiemlongJr" w:date="2023-09-27T14:13:00Z">
              <w:r w:rsidR="0020048A" w:rsidRPr="009D2D6D" w:rsidDel="003866CB">
                <w:rPr>
                  <w:rFonts w:asciiTheme="majorHAnsi" w:hAnsiTheme="majorHAnsi" w:cstheme="majorHAnsi"/>
                  <w:sz w:val="26"/>
                  <w:szCs w:val="26"/>
                  <w:rPrChange w:id="565" w:author="kiemlongJr" w:date="2023-09-26T20:57:00Z">
                    <w:rPr>
                      <w:sz w:val="20"/>
                      <w:szCs w:val="20"/>
                    </w:rPr>
                  </w:rPrChange>
                </w:rPr>
                <w:delText>Blank</w:delText>
              </w:r>
            </w:del>
          </w:p>
        </w:tc>
        <w:tc>
          <w:tcPr>
            <w:tcW w:w="730" w:type="dxa"/>
          </w:tcPr>
          <w:p w14:paraId="0BDD1676" w14:textId="782F698C" w:rsidR="0020048A" w:rsidRPr="009D2D6D" w:rsidRDefault="0020048A"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566" w:author="kiemlongJr" w:date="2023-09-26T20:57:00Z">
                  <w:rPr>
                    <w:sz w:val="20"/>
                    <w:szCs w:val="20"/>
                    <w:lang w:val="vi-VN"/>
                  </w:rPr>
                </w:rPrChange>
              </w:rPr>
            </w:pPr>
            <w:del w:id="567" w:author="kiemlongJr" w:date="2023-09-27T14:13:00Z">
              <w:r w:rsidRPr="009D2D6D" w:rsidDel="003866CB">
                <w:rPr>
                  <w:rFonts w:asciiTheme="majorHAnsi" w:hAnsiTheme="majorHAnsi" w:cstheme="majorHAnsi"/>
                  <w:sz w:val="26"/>
                  <w:szCs w:val="26"/>
                  <w:rPrChange w:id="568" w:author="kiemlongJr" w:date="2023-09-26T20:57:00Z">
                    <w:rPr>
                      <w:sz w:val="20"/>
                      <w:szCs w:val="20"/>
                    </w:rPr>
                  </w:rPrChange>
                </w:rPr>
                <w:delText>Blan</w:delText>
              </w:r>
            </w:del>
            <w:ins w:id="569" w:author="kiemlongJr" w:date="2023-09-27T14:13:00Z">
              <w:r w:rsidR="003866CB" w:rsidRPr="009D2D6D">
                <w:rPr>
                  <w:rFonts w:asciiTheme="majorHAnsi" w:hAnsiTheme="majorHAnsi" w:cstheme="majorHAnsi"/>
                  <w:sz w:val="26"/>
                  <w:szCs w:val="26"/>
                </w:rPr>
                <w:t>B</w:t>
              </w:r>
            </w:ins>
            <w:del w:id="570" w:author="kiemlongJr" w:date="2023-09-27T14:13:00Z">
              <w:r w:rsidRPr="009D2D6D" w:rsidDel="003866CB">
                <w:rPr>
                  <w:rFonts w:asciiTheme="majorHAnsi" w:hAnsiTheme="majorHAnsi" w:cstheme="majorHAnsi"/>
                  <w:sz w:val="26"/>
                  <w:szCs w:val="26"/>
                  <w:rPrChange w:id="571" w:author="kiemlongJr" w:date="2023-09-26T20:57:00Z">
                    <w:rPr>
                      <w:sz w:val="20"/>
                      <w:szCs w:val="20"/>
                    </w:rPr>
                  </w:rPrChange>
                </w:rPr>
                <w:delText>k</w:delText>
              </w:r>
            </w:del>
          </w:p>
        </w:tc>
      </w:tr>
      <w:tr w:rsidR="00FA5289" w:rsidRPr="009D2D6D" w14:paraId="0C503B7F" w14:textId="77777777" w:rsidTr="00FA5289">
        <w:trPr>
          <w:jc w:val="center"/>
        </w:trPr>
        <w:tc>
          <w:tcPr>
            <w:cnfStyle w:val="001000000000" w:firstRow="0" w:lastRow="0" w:firstColumn="1" w:lastColumn="0" w:oddVBand="0" w:evenVBand="0" w:oddHBand="0" w:evenHBand="0" w:firstRowFirstColumn="0" w:firstRowLastColumn="0" w:lastRowFirstColumn="0" w:lastRowLastColumn="0"/>
            <w:tcW w:w="1867" w:type="dxa"/>
          </w:tcPr>
          <w:p w14:paraId="6918F0DB" w14:textId="03642F05" w:rsidR="0020048A" w:rsidRPr="009D2D6D" w:rsidRDefault="0020048A" w:rsidP="003866CB">
            <w:pPr>
              <w:spacing w:after="120" w:line="360" w:lineRule="auto"/>
              <w:rPr>
                <w:rFonts w:asciiTheme="majorHAnsi" w:hAnsiTheme="majorHAnsi" w:cstheme="majorHAnsi"/>
                <w:sz w:val="26"/>
                <w:szCs w:val="26"/>
                <w:rPrChange w:id="572" w:author="kiemlongJr" w:date="2023-09-26T20:57:00Z">
                  <w:rPr>
                    <w:b w:val="0"/>
                    <w:bCs w:val="0"/>
                    <w:sz w:val="20"/>
                    <w:szCs w:val="20"/>
                    <w:lang w:val="vi-VN"/>
                  </w:rPr>
                </w:rPrChange>
              </w:rPr>
            </w:pPr>
            <w:ins w:id="573" w:author="kiemlongJr" w:date="2023-09-27T14:06:00Z">
              <w:r w:rsidRPr="009D2D6D">
                <w:rPr>
                  <w:rFonts w:asciiTheme="majorHAnsi" w:hAnsiTheme="majorHAnsi" w:cstheme="majorHAnsi"/>
                  <w:sz w:val="26"/>
                  <w:szCs w:val="26"/>
                </w:rPr>
                <w:t>Địa chỉ</w:t>
              </w:r>
            </w:ins>
            <w:del w:id="574" w:author="kiemlongJr" w:date="2023-09-27T14:06:00Z">
              <w:r w:rsidRPr="009D2D6D" w:rsidDel="0020048A">
                <w:rPr>
                  <w:rFonts w:asciiTheme="majorHAnsi" w:hAnsiTheme="majorHAnsi" w:cstheme="majorHAnsi"/>
                  <w:sz w:val="26"/>
                  <w:szCs w:val="26"/>
                  <w:rPrChange w:id="575" w:author="kiemlongJr" w:date="2023-09-26T20:57:00Z">
                    <w:rPr>
                      <w:sz w:val="20"/>
                      <w:szCs w:val="20"/>
                    </w:rPr>
                  </w:rPrChange>
                </w:rPr>
                <w:delText>PassWord</w:delText>
              </w:r>
            </w:del>
          </w:p>
        </w:tc>
        <w:tc>
          <w:tcPr>
            <w:tcW w:w="850" w:type="dxa"/>
          </w:tcPr>
          <w:p w14:paraId="7CDD01D5" w14:textId="4C9C5AD9" w:rsidR="0020048A" w:rsidRPr="009D2D6D" w:rsidRDefault="0020048A"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76" w:author="kiemlongJr" w:date="2023-09-26T20:57:00Z">
                  <w:rPr>
                    <w:sz w:val="20"/>
                    <w:szCs w:val="20"/>
                    <w:lang w:val="vi-VN"/>
                  </w:rPr>
                </w:rPrChange>
              </w:rPr>
            </w:pPr>
            <w:r w:rsidRPr="009D2D6D">
              <w:rPr>
                <w:rFonts w:asciiTheme="majorHAnsi" w:hAnsiTheme="majorHAnsi" w:cstheme="majorHAnsi"/>
                <w:sz w:val="26"/>
                <w:szCs w:val="26"/>
                <w:rPrChange w:id="577" w:author="kiemlongJr" w:date="2023-09-26T20:57:00Z">
                  <w:rPr>
                    <w:sz w:val="20"/>
                    <w:szCs w:val="20"/>
                  </w:rPr>
                </w:rPrChange>
              </w:rPr>
              <w:t>T</w:t>
            </w:r>
          </w:p>
        </w:tc>
        <w:tc>
          <w:tcPr>
            <w:tcW w:w="851" w:type="dxa"/>
          </w:tcPr>
          <w:p w14:paraId="459C4762" w14:textId="520C612C"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78" w:author="kiemlongJr" w:date="2023-09-26T20:57:00Z">
                  <w:rPr>
                    <w:sz w:val="20"/>
                    <w:szCs w:val="20"/>
                    <w:lang w:val="vi-VN"/>
                  </w:rPr>
                </w:rPrChange>
              </w:rPr>
            </w:pPr>
            <w:ins w:id="579" w:author="kiemlongJr" w:date="2023-09-27T14:12:00Z">
              <w:r w:rsidRPr="009D2D6D">
                <w:rPr>
                  <w:rFonts w:asciiTheme="majorHAnsi" w:hAnsiTheme="majorHAnsi" w:cstheme="majorHAnsi"/>
                  <w:sz w:val="26"/>
                  <w:szCs w:val="26"/>
                </w:rPr>
                <w:t>T</w:t>
              </w:r>
            </w:ins>
            <w:del w:id="580" w:author="kiemlongJr" w:date="2023-09-27T14:12:00Z">
              <w:r w:rsidR="0020048A" w:rsidRPr="009D2D6D" w:rsidDel="003866CB">
                <w:rPr>
                  <w:rFonts w:asciiTheme="majorHAnsi" w:hAnsiTheme="majorHAnsi" w:cstheme="majorHAnsi"/>
                  <w:sz w:val="26"/>
                  <w:szCs w:val="26"/>
                  <w:rPrChange w:id="581" w:author="kiemlongJr" w:date="2023-09-26T20:57:00Z">
                    <w:rPr>
                      <w:sz w:val="20"/>
                      <w:szCs w:val="20"/>
                    </w:rPr>
                  </w:rPrChange>
                </w:rPr>
                <w:delText>F</w:delText>
              </w:r>
            </w:del>
          </w:p>
        </w:tc>
        <w:tc>
          <w:tcPr>
            <w:tcW w:w="850" w:type="dxa"/>
          </w:tcPr>
          <w:p w14:paraId="176B4FF3" w14:textId="281332B0"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82" w:author="kiemlongJr" w:date="2023-09-26T20:57:00Z">
                  <w:rPr>
                    <w:sz w:val="20"/>
                    <w:szCs w:val="20"/>
                    <w:lang w:val="vi-VN"/>
                  </w:rPr>
                </w:rPrChange>
              </w:rPr>
            </w:pPr>
            <w:ins w:id="583" w:author="kiemlongJr" w:date="2023-09-27T14:12:00Z">
              <w:r w:rsidRPr="009D2D6D">
                <w:rPr>
                  <w:rFonts w:asciiTheme="majorHAnsi" w:hAnsiTheme="majorHAnsi" w:cstheme="majorHAnsi"/>
                  <w:sz w:val="26"/>
                  <w:szCs w:val="26"/>
                </w:rPr>
                <w:t>T</w:t>
              </w:r>
            </w:ins>
            <w:del w:id="584" w:author="kiemlongJr" w:date="2023-09-27T14:12:00Z">
              <w:r w:rsidR="0020048A" w:rsidRPr="009D2D6D" w:rsidDel="003866CB">
                <w:rPr>
                  <w:rFonts w:asciiTheme="majorHAnsi" w:hAnsiTheme="majorHAnsi" w:cstheme="majorHAnsi"/>
                  <w:sz w:val="26"/>
                  <w:szCs w:val="26"/>
                  <w:rPrChange w:id="585" w:author="kiemlongJr" w:date="2023-09-26T20:57:00Z">
                    <w:rPr>
                      <w:sz w:val="20"/>
                      <w:szCs w:val="20"/>
                    </w:rPr>
                  </w:rPrChange>
                </w:rPr>
                <w:delText>Blank</w:delText>
              </w:r>
            </w:del>
          </w:p>
        </w:tc>
        <w:tc>
          <w:tcPr>
            <w:tcW w:w="851" w:type="dxa"/>
          </w:tcPr>
          <w:p w14:paraId="0AE6CC7C" w14:textId="00C75DCB"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86" w:author="kiemlongJr" w:date="2023-09-26T20:57:00Z">
                  <w:rPr>
                    <w:sz w:val="20"/>
                    <w:szCs w:val="20"/>
                    <w:lang w:val="vi-VN"/>
                  </w:rPr>
                </w:rPrChange>
              </w:rPr>
            </w:pPr>
            <w:ins w:id="587" w:author="kiemlongJr" w:date="2023-09-27T14:12:00Z">
              <w:r w:rsidRPr="009D2D6D">
                <w:rPr>
                  <w:rFonts w:asciiTheme="majorHAnsi" w:hAnsiTheme="majorHAnsi" w:cstheme="majorHAnsi"/>
                  <w:sz w:val="26"/>
                  <w:szCs w:val="26"/>
                </w:rPr>
                <w:t>T</w:t>
              </w:r>
            </w:ins>
            <w:del w:id="588" w:author="kiemlongJr" w:date="2023-09-27T14:12:00Z">
              <w:r w:rsidR="0020048A" w:rsidRPr="009D2D6D" w:rsidDel="003866CB">
                <w:rPr>
                  <w:rFonts w:asciiTheme="majorHAnsi" w:hAnsiTheme="majorHAnsi" w:cstheme="majorHAnsi"/>
                  <w:sz w:val="26"/>
                  <w:szCs w:val="26"/>
                  <w:rPrChange w:id="589" w:author="kiemlongJr" w:date="2023-09-26T20:57:00Z">
                    <w:rPr>
                      <w:sz w:val="20"/>
                      <w:szCs w:val="20"/>
                    </w:rPr>
                  </w:rPrChange>
                </w:rPr>
                <w:delText>T</w:delText>
              </w:r>
            </w:del>
          </w:p>
        </w:tc>
        <w:tc>
          <w:tcPr>
            <w:tcW w:w="850" w:type="dxa"/>
          </w:tcPr>
          <w:p w14:paraId="533F7528" w14:textId="1DC54A65"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90" w:author="kiemlongJr" w:date="2023-09-26T20:57:00Z">
                  <w:rPr>
                    <w:sz w:val="20"/>
                    <w:szCs w:val="20"/>
                    <w:lang w:val="vi-VN"/>
                  </w:rPr>
                </w:rPrChange>
              </w:rPr>
            </w:pPr>
            <w:ins w:id="591" w:author="kiemlongJr" w:date="2023-09-27T14:12:00Z">
              <w:r w:rsidRPr="009D2D6D">
                <w:rPr>
                  <w:rFonts w:asciiTheme="majorHAnsi" w:hAnsiTheme="majorHAnsi" w:cstheme="majorHAnsi"/>
                  <w:sz w:val="26"/>
                  <w:szCs w:val="26"/>
                </w:rPr>
                <w:t>B</w:t>
              </w:r>
            </w:ins>
            <w:del w:id="592" w:author="kiemlongJr" w:date="2023-09-27T14:12:00Z">
              <w:r w:rsidR="0020048A" w:rsidRPr="009D2D6D" w:rsidDel="003866CB">
                <w:rPr>
                  <w:rFonts w:asciiTheme="majorHAnsi" w:hAnsiTheme="majorHAnsi" w:cstheme="majorHAnsi"/>
                  <w:sz w:val="26"/>
                  <w:szCs w:val="26"/>
                  <w:rPrChange w:id="593" w:author="kiemlongJr" w:date="2023-09-26T20:57:00Z">
                    <w:rPr>
                      <w:sz w:val="20"/>
                      <w:szCs w:val="20"/>
                    </w:rPr>
                  </w:rPrChange>
                </w:rPr>
                <w:delText>F</w:delText>
              </w:r>
            </w:del>
          </w:p>
        </w:tc>
        <w:tc>
          <w:tcPr>
            <w:tcW w:w="851" w:type="dxa"/>
          </w:tcPr>
          <w:p w14:paraId="447E5DA4" w14:textId="32B410B0"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94" w:author="kiemlongJr" w:date="2023-09-26T20:57:00Z">
                  <w:rPr>
                    <w:sz w:val="20"/>
                    <w:szCs w:val="20"/>
                    <w:lang w:val="vi-VN"/>
                  </w:rPr>
                </w:rPrChange>
              </w:rPr>
            </w:pPr>
            <w:ins w:id="595" w:author="kiemlongJr" w:date="2023-09-27T14:13:00Z">
              <w:r w:rsidRPr="009D2D6D">
                <w:rPr>
                  <w:rFonts w:asciiTheme="majorHAnsi" w:hAnsiTheme="majorHAnsi" w:cstheme="majorHAnsi"/>
                  <w:sz w:val="26"/>
                  <w:szCs w:val="26"/>
                </w:rPr>
                <w:t>F</w:t>
              </w:r>
            </w:ins>
            <w:del w:id="596" w:author="kiemlongJr" w:date="2023-09-27T14:13:00Z">
              <w:r w:rsidR="0020048A" w:rsidRPr="009D2D6D" w:rsidDel="003866CB">
                <w:rPr>
                  <w:rFonts w:asciiTheme="majorHAnsi" w:hAnsiTheme="majorHAnsi" w:cstheme="majorHAnsi"/>
                  <w:sz w:val="26"/>
                  <w:szCs w:val="26"/>
                  <w:rPrChange w:id="597" w:author="kiemlongJr" w:date="2023-09-26T20:57:00Z">
                    <w:rPr>
                      <w:sz w:val="20"/>
                      <w:szCs w:val="20"/>
                    </w:rPr>
                  </w:rPrChange>
                </w:rPr>
                <w:delText>Blank</w:delText>
              </w:r>
            </w:del>
          </w:p>
        </w:tc>
        <w:tc>
          <w:tcPr>
            <w:tcW w:w="850" w:type="dxa"/>
          </w:tcPr>
          <w:p w14:paraId="3EDB3BD0" w14:textId="5A191792"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598" w:author="kiemlongJr" w:date="2023-09-26T20:57:00Z">
                  <w:rPr>
                    <w:sz w:val="20"/>
                    <w:szCs w:val="20"/>
                    <w:lang w:val="vi-VN"/>
                  </w:rPr>
                </w:rPrChange>
              </w:rPr>
            </w:pPr>
            <w:ins w:id="599" w:author="kiemlongJr" w:date="2023-09-27T14:13:00Z">
              <w:r w:rsidRPr="009D2D6D">
                <w:rPr>
                  <w:rFonts w:asciiTheme="majorHAnsi" w:hAnsiTheme="majorHAnsi" w:cstheme="majorHAnsi"/>
                  <w:sz w:val="26"/>
                  <w:szCs w:val="26"/>
                </w:rPr>
                <w:t>-</w:t>
              </w:r>
            </w:ins>
            <w:del w:id="600" w:author="kiemlongJr" w:date="2023-09-27T14:13:00Z">
              <w:r w:rsidR="0020048A" w:rsidRPr="009D2D6D" w:rsidDel="003866CB">
                <w:rPr>
                  <w:rFonts w:asciiTheme="majorHAnsi" w:hAnsiTheme="majorHAnsi" w:cstheme="majorHAnsi"/>
                  <w:sz w:val="26"/>
                  <w:szCs w:val="26"/>
                  <w:rPrChange w:id="601" w:author="kiemlongJr" w:date="2023-09-26T20:57:00Z">
                    <w:rPr>
                      <w:sz w:val="20"/>
                      <w:szCs w:val="20"/>
                    </w:rPr>
                  </w:rPrChange>
                </w:rPr>
                <w:delText>T</w:delText>
              </w:r>
            </w:del>
          </w:p>
        </w:tc>
        <w:tc>
          <w:tcPr>
            <w:tcW w:w="730" w:type="dxa"/>
          </w:tcPr>
          <w:p w14:paraId="7B926F3A" w14:textId="635638A0"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602" w:author="kiemlongJr" w:date="2023-09-26T20:57:00Z">
                  <w:rPr>
                    <w:sz w:val="20"/>
                    <w:szCs w:val="20"/>
                    <w:lang w:val="vi-VN"/>
                  </w:rPr>
                </w:rPrChange>
              </w:rPr>
            </w:pPr>
            <w:ins w:id="603" w:author="kiemlongJr" w:date="2023-09-27T14:13:00Z">
              <w:r w:rsidRPr="009D2D6D">
                <w:rPr>
                  <w:rFonts w:asciiTheme="majorHAnsi" w:hAnsiTheme="majorHAnsi" w:cstheme="majorHAnsi"/>
                  <w:sz w:val="26"/>
                  <w:szCs w:val="26"/>
                </w:rPr>
                <w:t>-</w:t>
              </w:r>
            </w:ins>
            <w:del w:id="604" w:author="kiemlongJr" w:date="2023-09-27T14:13:00Z">
              <w:r w:rsidR="0020048A" w:rsidRPr="009D2D6D" w:rsidDel="003866CB">
                <w:rPr>
                  <w:rFonts w:asciiTheme="majorHAnsi" w:hAnsiTheme="majorHAnsi" w:cstheme="majorHAnsi"/>
                  <w:sz w:val="26"/>
                  <w:szCs w:val="26"/>
                  <w:rPrChange w:id="605" w:author="kiemlongJr" w:date="2023-09-26T20:57:00Z">
                    <w:rPr>
                      <w:sz w:val="20"/>
                      <w:szCs w:val="20"/>
                    </w:rPr>
                  </w:rPrChange>
                </w:rPr>
                <w:delText>F</w:delText>
              </w:r>
            </w:del>
          </w:p>
        </w:tc>
      </w:tr>
      <w:tr w:rsidR="00FA5289" w:rsidRPr="009D2D6D" w14:paraId="5AA19AAC" w14:textId="77777777" w:rsidTr="00FA5289">
        <w:trPr>
          <w:cnfStyle w:val="000000100000" w:firstRow="0" w:lastRow="0" w:firstColumn="0" w:lastColumn="0" w:oddVBand="0" w:evenVBand="0" w:oddHBand="1" w:evenHBand="0" w:firstRowFirstColumn="0" w:firstRowLastColumn="0" w:lastRowFirstColumn="0" w:lastRowLastColumn="0"/>
          <w:jc w:val="center"/>
          <w:ins w:id="606" w:author="kiemlongJr" w:date="2023-09-27T14:06:00Z"/>
        </w:trPr>
        <w:tc>
          <w:tcPr>
            <w:cnfStyle w:val="001000000000" w:firstRow="0" w:lastRow="0" w:firstColumn="1" w:lastColumn="0" w:oddVBand="0" w:evenVBand="0" w:oddHBand="0" w:evenHBand="0" w:firstRowFirstColumn="0" w:firstRowLastColumn="0" w:lastRowFirstColumn="0" w:lastRowLastColumn="0"/>
            <w:tcW w:w="1867" w:type="dxa"/>
          </w:tcPr>
          <w:p w14:paraId="2B8577BA" w14:textId="5CCFB7EC" w:rsidR="0020048A" w:rsidRPr="009D2D6D" w:rsidRDefault="0020048A">
            <w:pPr>
              <w:spacing w:after="120" w:line="360" w:lineRule="auto"/>
              <w:rPr>
                <w:ins w:id="607" w:author="kiemlongJr" w:date="2023-09-27T14:06:00Z"/>
                <w:rFonts w:asciiTheme="majorHAnsi" w:hAnsiTheme="majorHAnsi" w:cstheme="majorHAnsi"/>
                <w:b w:val="0"/>
                <w:bCs w:val="0"/>
                <w:sz w:val="26"/>
                <w:szCs w:val="26"/>
                <w:lang w:val="vi-VN"/>
              </w:rPr>
              <w:pPrChange w:id="608" w:author="kiemlongJr" w:date="2023-09-27T14:11:00Z">
                <w:pPr>
                  <w:spacing w:after="120" w:line="360" w:lineRule="auto"/>
                  <w:jc w:val="center"/>
                </w:pPr>
              </w:pPrChange>
            </w:pPr>
            <w:ins w:id="609" w:author="kiemlongJr" w:date="2023-09-27T14:07:00Z">
              <w:r w:rsidRPr="009D2D6D">
                <w:rPr>
                  <w:rFonts w:asciiTheme="majorHAnsi" w:hAnsiTheme="majorHAnsi" w:cstheme="majorHAnsi"/>
                  <w:sz w:val="26"/>
                  <w:szCs w:val="26"/>
                </w:rPr>
                <w:t>Chọn tỉnh</w:t>
              </w:r>
            </w:ins>
          </w:p>
        </w:tc>
        <w:tc>
          <w:tcPr>
            <w:tcW w:w="850" w:type="dxa"/>
          </w:tcPr>
          <w:p w14:paraId="3A4EE13A" w14:textId="22B84F87"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10" w:author="kiemlongJr" w:date="2023-09-27T14:06:00Z"/>
                <w:rFonts w:asciiTheme="majorHAnsi" w:hAnsiTheme="majorHAnsi" w:cstheme="majorHAnsi"/>
                <w:sz w:val="26"/>
                <w:szCs w:val="26"/>
              </w:rPr>
            </w:pPr>
            <w:ins w:id="611" w:author="kiemlongJr" w:date="2023-09-27T14:12:00Z">
              <w:r w:rsidRPr="009D2D6D">
                <w:rPr>
                  <w:rFonts w:asciiTheme="majorHAnsi" w:hAnsiTheme="majorHAnsi" w:cstheme="majorHAnsi"/>
                  <w:sz w:val="26"/>
                  <w:szCs w:val="26"/>
                </w:rPr>
                <w:t>T</w:t>
              </w:r>
            </w:ins>
          </w:p>
        </w:tc>
        <w:tc>
          <w:tcPr>
            <w:tcW w:w="851" w:type="dxa"/>
          </w:tcPr>
          <w:p w14:paraId="7F2352EC" w14:textId="2D37EA69"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12" w:author="kiemlongJr" w:date="2023-09-27T14:06:00Z"/>
                <w:rFonts w:asciiTheme="majorHAnsi" w:hAnsiTheme="majorHAnsi" w:cstheme="majorHAnsi"/>
                <w:sz w:val="26"/>
                <w:szCs w:val="26"/>
              </w:rPr>
            </w:pPr>
            <w:ins w:id="613" w:author="kiemlongJr" w:date="2023-09-27T14:12:00Z">
              <w:r w:rsidRPr="009D2D6D">
                <w:rPr>
                  <w:rFonts w:asciiTheme="majorHAnsi" w:hAnsiTheme="majorHAnsi" w:cstheme="majorHAnsi"/>
                  <w:sz w:val="26"/>
                  <w:szCs w:val="26"/>
                </w:rPr>
                <w:t>T</w:t>
              </w:r>
            </w:ins>
          </w:p>
        </w:tc>
        <w:tc>
          <w:tcPr>
            <w:tcW w:w="850" w:type="dxa"/>
          </w:tcPr>
          <w:p w14:paraId="0931144F" w14:textId="7AE3A627"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14" w:author="kiemlongJr" w:date="2023-09-27T14:06:00Z"/>
                <w:rFonts w:asciiTheme="majorHAnsi" w:hAnsiTheme="majorHAnsi" w:cstheme="majorHAnsi"/>
                <w:sz w:val="26"/>
                <w:szCs w:val="26"/>
              </w:rPr>
            </w:pPr>
            <w:ins w:id="615" w:author="kiemlongJr" w:date="2023-09-27T14:12:00Z">
              <w:r w:rsidRPr="009D2D6D">
                <w:rPr>
                  <w:rFonts w:asciiTheme="majorHAnsi" w:hAnsiTheme="majorHAnsi" w:cstheme="majorHAnsi"/>
                  <w:sz w:val="26"/>
                  <w:szCs w:val="26"/>
                </w:rPr>
                <w:t>T</w:t>
              </w:r>
            </w:ins>
          </w:p>
        </w:tc>
        <w:tc>
          <w:tcPr>
            <w:tcW w:w="851" w:type="dxa"/>
          </w:tcPr>
          <w:p w14:paraId="3AE4D5D1" w14:textId="399E8AAD"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16" w:author="kiemlongJr" w:date="2023-09-27T14:06:00Z"/>
                <w:rFonts w:asciiTheme="majorHAnsi" w:hAnsiTheme="majorHAnsi" w:cstheme="majorHAnsi"/>
                <w:sz w:val="26"/>
                <w:szCs w:val="26"/>
              </w:rPr>
            </w:pPr>
            <w:ins w:id="617" w:author="kiemlongJr" w:date="2023-09-27T14:12:00Z">
              <w:r w:rsidRPr="009D2D6D">
                <w:rPr>
                  <w:rFonts w:asciiTheme="majorHAnsi" w:hAnsiTheme="majorHAnsi" w:cstheme="majorHAnsi"/>
                  <w:sz w:val="26"/>
                  <w:szCs w:val="26"/>
                </w:rPr>
                <w:t>B</w:t>
              </w:r>
            </w:ins>
          </w:p>
        </w:tc>
        <w:tc>
          <w:tcPr>
            <w:tcW w:w="850" w:type="dxa"/>
          </w:tcPr>
          <w:p w14:paraId="77EB98D3" w14:textId="7CEFD1DA"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18" w:author="kiemlongJr" w:date="2023-09-27T14:06:00Z"/>
                <w:rFonts w:asciiTheme="majorHAnsi" w:hAnsiTheme="majorHAnsi" w:cstheme="majorHAnsi"/>
                <w:sz w:val="26"/>
                <w:szCs w:val="26"/>
              </w:rPr>
            </w:pPr>
            <w:ins w:id="619" w:author="kiemlongJr" w:date="2023-09-27T14:13:00Z">
              <w:r w:rsidRPr="009D2D6D">
                <w:rPr>
                  <w:rFonts w:asciiTheme="majorHAnsi" w:hAnsiTheme="majorHAnsi" w:cstheme="majorHAnsi"/>
                  <w:sz w:val="26"/>
                  <w:szCs w:val="26"/>
                </w:rPr>
                <w:t>-</w:t>
              </w:r>
            </w:ins>
          </w:p>
        </w:tc>
        <w:tc>
          <w:tcPr>
            <w:tcW w:w="851" w:type="dxa"/>
          </w:tcPr>
          <w:p w14:paraId="2452D80E" w14:textId="22B52EDF"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20" w:author="kiemlongJr" w:date="2023-09-27T14:06:00Z"/>
                <w:rFonts w:asciiTheme="majorHAnsi" w:hAnsiTheme="majorHAnsi" w:cstheme="majorHAnsi"/>
                <w:sz w:val="26"/>
                <w:szCs w:val="26"/>
              </w:rPr>
            </w:pPr>
            <w:ins w:id="621" w:author="kiemlongJr" w:date="2023-09-27T14:13:00Z">
              <w:r w:rsidRPr="009D2D6D">
                <w:rPr>
                  <w:rFonts w:asciiTheme="majorHAnsi" w:hAnsiTheme="majorHAnsi" w:cstheme="majorHAnsi"/>
                  <w:sz w:val="26"/>
                  <w:szCs w:val="26"/>
                </w:rPr>
                <w:t>-</w:t>
              </w:r>
            </w:ins>
          </w:p>
        </w:tc>
        <w:tc>
          <w:tcPr>
            <w:tcW w:w="850" w:type="dxa"/>
          </w:tcPr>
          <w:p w14:paraId="19375F3D" w14:textId="7DD77A3C"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22" w:author="kiemlongJr" w:date="2023-09-27T14:06:00Z"/>
                <w:rFonts w:asciiTheme="majorHAnsi" w:hAnsiTheme="majorHAnsi" w:cstheme="majorHAnsi"/>
                <w:sz w:val="26"/>
                <w:szCs w:val="26"/>
              </w:rPr>
            </w:pPr>
            <w:ins w:id="623" w:author="kiemlongJr" w:date="2023-09-27T14:13:00Z">
              <w:r w:rsidRPr="009D2D6D">
                <w:rPr>
                  <w:rFonts w:asciiTheme="majorHAnsi" w:hAnsiTheme="majorHAnsi" w:cstheme="majorHAnsi"/>
                  <w:sz w:val="26"/>
                  <w:szCs w:val="26"/>
                </w:rPr>
                <w:t>-</w:t>
              </w:r>
            </w:ins>
          </w:p>
        </w:tc>
        <w:tc>
          <w:tcPr>
            <w:tcW w:w="730" w:type="dxa"/>
          </w:tcPr>
          <w:p w14:paraId="7C4D6BF1" w14:textId="3FBD2F23"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24" w:author="kiemlongJr" w:date="2023-09-27T14:06:00Z"/>
                <w:rFonts w:asciiTheme="majorHAnsi" w:hAnsiTheme="majorHAnsi" w:cstheme="majorHAnsi"/>
                <w:sz w:val="26"/>
                <w:szCs w:val="26"/>
              </w:rPr>
            </w:pPr>
            <w:ins w:id="625" w:author="kiemlongJr" w:date="2023-09-27T14:13:00Z">
              <w:r w:rsidRPr="009D2D6D">
                <w:rPr>
                  <w:rFonts w:asciiTheme="majorHAnsi" w:hAnsiTheme="majorHAnsi" w:cstheme="majorHAnsi"/>
                  <w:sz w:val="26"/>
                  <w:szCs w:val="26"/>
                </w:rPr>
                <w:t>-</w:t>
              </w:r>
            </w:ins>
          </w:p>
        </w:tc>
      </w:tr>
      <w:tr w:rsidR="00FA5289" w:rsidRPr="009D2D6D" w14:paraId="3A0129E3" w14:textId="77777777" w:rsidTr="00FA5289">
        <w:trPr>
          <w:jc w:val="center"/>
          <w:ins w:id="626" w:author="kiemlongJr" w:date="2023-09-27T14:07:00Z"/>
        </w:trPr>
        <w:tc>
          <w:tcPr>
            <w:cnfStyle w:val="001000000000" w:firstRow="0" w:lastRow="0" w:firstColumn="1" w:lastColumn="0" w:oddVBand="0" w:evenVBand="0" w:oddHBand="0" w:evenHBand="0" w:firstRowFirstColumn="0" w:firstRowLastColumn="0" w:lastRowFirstColumn="0" w:lastRowLastColumn="0"/>
            <w:tcW w:w="1867" w:type="dxa"/>
          </w:tcPr>
          <w:p w14:paraId="0FFA939F" w14:textId="6B8FA2FB" w:rsidR="0020048A" w:rsidRPr="009D2D6D" w:rsidRDefault="0020048A">
            <w:pPr>
              <w:spacing w:after="120" w:line="360" w:lineRule="auto"/>
              <w:rPr>
                <w:ins w:id="627" w:author="kiemlongJr" w:date="2023-09-27T14:07:00Z"/>
                <w:rFonts w:asciiTheme="majorHAnsi" w:hAnsiTheme="majorHAnsi" w:cstheme="majorHAnsi"/>
                <w:b w:val="0"/>
                <w:bCs w:val="0"/>
                <w:sz w:val="26"/>
                <w:szCs w:val="26"/>
                <w:lang w:val="vi-VN"/>
              </w:rPr>
              <w:pPrChange w:id="628" w:author="kiemlongJr" w:date="2023-09-27T14:11:00Z">
                <w:pPr>
                  <w:spacing w:after="120" w:line="360" w:lineRule="auto"/>
                  <w:jc w:val="center"/>
                </w:pPr>
              </w:pPrChange>
            </w:pPr>
            <w:ins w:id="629" w:author="kiemlongJr" w:date="2023-09-27T14:07:00Z">
              <w:r w:rsidRPr="009D2D6D">
                <w:rPr>
                  <w:rFonts w:asciiTheme="majorHAnsi" w:hAnsiTheme="majorHAnsi" w:cstheme="majorHAnsi"/>
                  <w:sz w:val="26"/>
                  <w:szCs w:val="26"/>
                </w:rPr>
                <w:t>Chọn huyện</w:t>
              </w:r>
            </w:ins>
          </w:p>
        </w:tc>
        <w:tc>
          <w:tcPr>
            <w:tcW w:w="850" w:type="dxa"/>
          </w:tcPr>
          <w:p w14:paraId="1AFE00BF" w14:textId="79E76A26"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630" w:author="kiemlongJr" w:date="2023-09-27T14:07:00Z"/>
                <w:rFonts w:asciiTheme="majorHAnsi" w:hAnsiTheme="majorHAnsi" w:cstheme="majorHAnsi"/>
                <w:sz w:val="26"/>
                <w:szCs w:val="26"/>
              </w:rPr>
            </w:pPr>
            <w:ins w:id="631" w:author="kiemlongJr" w:date="2023-09-27T14:12:00Z">
              <w:r w:rsidRPr="009D2D6D">
                <w:rPr>
                  <w:rFonts w:asciiTheme="majorHAnsi" w:hAnsiTheme="majorHAnsi" w:cstheme="majorHAnsi"/>
                  <w:sz w:val="26"/>
                  <w:szCs w:val="26"/>
                </w:rPr>
                <w:t>T</w:t>
              </w:r>
            </w:ins>
          </w:p>
        </w:tc>
        <w:tc>
          <w:tcPr>
            <w:tcW w:w="851" w:type="dxa"/>
          </w:tcPr>
          <w:p w14:paraId="1D6F6BE4" w14:textId="41EF5D82"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632" w:author="kiemlongJr" w:date="2023-09-27T14:07:00Z"/>
                <w:rFonts w:asciiTheme="majorHAnsi" w:hAnsiTheme="majorHAnsi" w:cstheme="majorHAnsi"/>
                <w:sz w:val="26"/>
                <w:szCs w:val="26"/>
              </w:rPr>
            </w:pPr>
            <w:ins w:id="633" w:author="kiemlongJr" w:date="2023-09-27T14:12:00Z">
              <w:r w:rsidRPr="009D2D6D">
                <w:rPr>
                  <w:rFonts w:asciiTheme="majorHAnsi" w:hAnsiTheme="majorHAnsi" w:cstheme="majorHAnsi"/>
                  <w:sz w:val="26"/>
                  <w:szCs w:val="26"/>
                </w:rPr>
                <w:t>T</w:t>
              </w:r>
            </w:ins>
          </w:p>
        </w:tc>
        <w:tc>
          <w:tcPr>
            <w:tcW w:w="850" w:type="dxa"/>
          </w:tcPr>
          <w:p w14:paraId="568ACEC3" w14:textId="366DCADB"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634" w:author="kiemlongJr" w:date="2023-09-27T14:07:00Z"/>
                <w:rFonts w:asciiTheme="majorHAnsi" w:hAnsiTheme="majorHAnsi" w:cstheme="majorHAnsi"/>
                <w:sz w:val="26"/>
                <w:szCs w:val="26"/>
              </w:rPr>
            </w:pPr>
            <w:ins w:id="635" w:author="kiemlongJr" w:date="2023-09-27T14:12:00Z">
              <w:r w:rsidRPr="009D2D6D">
                <w:rPr>
                  <w:rFonts w:asciiTheme="majorHAnsi" w:hAnsiTheme="majorHAnsi" w:cstheme="majorHAnsi"/>
                  <w:sz w:val="26"/>
                  <w:szCs w:val="26"/>
                </w:rPr>
                <w:t>B</w:t>
              </w:r>
            </w:ins>
          </w:p>
        </w:tc>
        <w:tc>
          <w:tcPr>
            <w:tcW w:w="851" w:type="dxa"/>
          </w:tcPr>
          <w:p w14:paraId="262AECE0" w14:textId="39EE574A"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636" w:author="kiemlongJr" w:date="2023-09-27T14:07:00Z"/>
                <w:rFonts w:asciiTheme="majorHAnsi" w:hAnsiTheme="majorHAnsi" w:cstheme="majorHAnsi"/>
                <w:sz w:val="26"/>
                <w:szCs w:val="26"/>
              </w:rPr>
            </w:pPr>
            <w:ins w:id="637" w:author="kiemlongJr" w:date="2023-09-27T14:13:00Z">
              <w:r w:rsidRPr="009D2D6D">
                <w:rPr>
                  <w:rFonts w:asciiTheme="majorHAnsi" w:hAnsiTheme="majorHAnsi" w:cstheme="majorHAnsi"/>
                  <w:sz w:val="26"/>
                  <w:szCs w:val="26"/>
                </w:rPr>
                <w:t>-</w:t>
              </w:r>
            </w:ins>
          </w:p>
        </w:tc>
        <w:tc>
          <w:tcPr>
            <w:tcW w:w="850" w:type="dxa"/>
          </w:tcPr>
          <w:p w14:paraId="57CE25A4" w14:textId="37E6595E"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638" w:author="kiemlongJr" w:date="2023-09-27T14:07:00Z"/>
                <w:rFonts w:asciiTheme="majorHAnsi" w:hAnsiTheme="majorHAnsi" w:cstheme="majorHAnsi"/>
                <w:sz w:val="26"/>
                <w:szCs w:val="26"/>
              </w:rPr>
            </w:pPr>
            <w:ins w:id="639" w:author="kiemlongJr" w:date="2023-09-27T14:13:00Z">
              <w:r w:rsidRPr="009D2D6D">
                <w:rPr>
                  <w:rFonts w:asciiTheme="majorHAnsi" w:hAnsiTheme="majorHAnsi" w:cstheme="majorHAnsi"/>
                  <w:sz w:val="26"/>
                  <w:szCs w:val="26"/>
                </w:rPr>
                <w:t>-</w:t>
              </w:r>
            </w:ins>
          </w:p>
        </w:tc>
        <w:tc>
          <w:tcPr>
            <w:tcW w:w="851" w:type="dxa"/>
          </w:tcPr>
          <w:p w14:paraId="1A86DD5F" w14:textId="70F0C3EF"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640" w:author="kiemlongJr" w:date="2023-09-27T14:07:00Z"/>
                <w:rFonts w:asciiTheme="majorHAnsi" w:hAnsiTheme="majorHAnsi" w:cstheme="majorHAnsi"/>
                <w:sz w:val="26"/>
                <w:szCs w:val="26"/>
              </w:rPr>
            </w:pPr>
            <w:ins w:id="641" w:author="kiemlongJr" w:date="2023-09-27T14:13:00Z">
              <w:r w:rsidRPr="009D2D6D">
                <w:rPr>
                  <w:rFonts w:asciiTheme="majorHAnsi" w:hAnsiTheme="majorHAnsi" w:cstheme="majorHAnsi"/>
                  <w:sz w:val="26"/>
                  <w:szCs w:val="26"/>
                </w:rPr>
                <w:t>-</w:t>
              </w:r>
            </w:ins>
          </w:p>
        </w:tc>
        <w:tc>
          <w:tcPr>
            <w:tcW w:w="850" w:type="dxa"/>
          </w:tcPr>
          <w:p w14:paraId="42E7425B" w14:textId="6E8C7DD6"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642" w:author="kiemlongJr" w:date="2023-09-27T14:07:00Z"/>
                <w:rFonts w:asciiTheme="majorHAnsi" w:hAnsiTheme="majorHAnsi" w:cstheme="majorHAnsi"/>
                <w:sz w:val="26"/>
                <w:szCs w:val="26"/>
              </w:rPr>
            </w:pPr>
            <w:ins w:id="643" w:author="kiemlongJr" w:date="2023-09-27T14:13:00Z">
              <w:r w:rsidRPr="009D2D6D">
                <w:rPr>
                  <w:rFonts w:asciiTheme="majorHAnsi" w:hAnsiTheme="majorHAnsi" w:cstheme="majorHAnsi"/>
                  <w:sz w:val="26"/>
                  <w:szCs w:val="26"/>
                </w:rPr>
                <w:t>-</w:t>
              </w:r>
            </w:ins>
          </w:p>
        </w:tc>
        <w:tc>
          <w:tcPr>
            <w:tcW w:w="730" w:type="dxa"/>
          </w:tcPr>
          <w:p w14:paraId="3CE9636B" w14:textId="4590235B" w:rsidR="0020048A" w:rsidRPr="009D2D6D" w:rsidRDefault="003866CB" w:rsidP="00FB6774">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644" w:author="kiemlongJr" w:date="2023-09-27T14:07:00Z"/>
                <w:rFonts w:asciiTheme="majorHAnsi" w:hAnsiTheme="majorHAnsi" w:cstheme="majorHAnsi"/>
                <w:sz w:val="26"/>
                <w:szCs w:val="26"/>
              </w:rPr>
            </w:pPr>
            <w:ins w:id="645" w:author="kiemlongJr" w:date="2023-09-27T14:13:00Z">
              <w:r w:rsidRPr="009D2D6D">
                <w:rPr>
                  <w:rFonts w:asciiTheme="majorHAnsi" w:hAnsiTheme="majorHAnsi" w:cstheme="majorHAnsi"/>
                  <w:sz w:val="26"/>
                  <w:szCs w:val="26"/>
                </w:rPr>
                <w:t>-</w:t>
              </w:r>
            </w:ins>
          </w:p>
        </w:tc>
      </w:tr>
      <w:tr w:rsidR="00FA5289" w:rsidRPr="009D2D6D" w14:paraId="43457B34" w14:textId="77777777" w:rsidTr="00FA5289">
        <w:trPr>
          <w:cnfStyle w:val="000000100000" w:firstRow="0" w:lastRow="0" w:firstColumn="0" w:lastColumn="0" w:oddVBand="0" w:evenVBand="0" w:oddHBand="1" w:evenHBand="0" w:firstRowFirstColumn="0" w:firstRowLastColumn="0" w:lastRowFirstColumn="0" w:lastRowLastColumn="0"/>
          <w:jc w:val="center"/>
          <w:ins w:id="646" w:author="kiemlongJr" w:date="2023-09-27T14:07:00Z"/>
        </w:trPr>
        <w:tc>
          <w:tcPr>
            <w:cnfStyle w:val="001000000000" w:firstRow="0" w:lastRow="0" w:firstColumn="1" w:lastColumn="0" w:oddVBand="0" w:evenVBand="0" w:oddHBand="0" w:evenHBand="0" w:firstRowFirstColumn="0" w:firstRowLastColumn="0" w:lastRowFirstColumn="0" w:lastRowLastColumn="0"/>
            <w:tcW w:w="1867" w:type="dxa"/>
          </w:tcPr>
          <w:p w14:paraId="7DA7FB32" w14:textId="345B416B" w:rsidR="0020048A" w:rsidRPr="009D2D6D" w:rsidRDefault="0020048A">
            <w:pPr>
              <w:spacing w:after="120" w:line="360" w:lineRule="auto"/>
              <w:rPr>
                <w:ins w:id="647" w:author="kiemlongJr" w:date="2023-09-27T14:07:00Z"/>
                <w:rFonts w:asciiTheme="majorHAnsi" w:hAnsiTheme="majorHAnsi" w:cstheme="majorHAnsi"/>
                <w:b w:val="0"/>
                <w:bCs w:val="0"/>
                <w:sz w:val="26"/>
                <w:szCs w:val="26"/>
                <w:lang w:val="vi-VN"/>
              </w:rPr>
              <w:pPrChange w:id="648" w:author="kiemlongJr" w:date="2023-09-27T14:11:00Z">
                <w:pPr>
                  <w:spacing w:after="120" w:line="360" w:lineRule="auto"/>
                  <w:jc w:val="center"/>
                </w:pPr>
              </w:pPrChange>
            </w:pPr>
            <w:ins w:id="649" w:author="kiemlongJr" w:date="2023-09-27T14:07:00Z">
              <w:r w:rsidRPr="009D2D6D">
                <w:rPr>
                  <w:rFonts w:asciiTheme="majorHAnsi" w:hAnsiTheme="majorHAnsi" w:cstheme="majorHAnsi"/>
                  <w:sz w:val="26"/>
                  <w:szCs w:val="26"/>
                </w:rPr>
                <w:t xml:space="preserve">Chọn </w:t>
              </w:r>
            </w:ins>
            <w:ins w:id="650" w:author="kiemlongJr" w:date="2023-09-27T14:24:00Z">
              <w:r w:rsidR="006D6F5C" w:rsidRPr="009D2D6D">
                <w:rPr>
                  <w:rFonts w:asciiTheme="majorHAnsi" w:hAnsiTheme="majorHAnsi" w:cstheme="majorHAnsi"/>
                  <w:sz w:val="26"/>
                  <w:szCs w:val="26"/>
                </w:rPr>
                <w:t>phường</w:t>
              </w:r>
            </w:ins>
          </w:p>
        </w:tc>
        <w:tc>
          <w:tcPr>
            <w:tcW w:w="850" w:type="dxa"/>
          </w:tcPr>
          <w:p w14:paraId="305CB263" w14:textId="2FD70674"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51" w:author="kiemlongJr" w:date="2023-09-27T14:07:00Z"/>
                <w:rFonts w:asciiTheme="majorHAnsi" w:hAnsiTheme="majorHAnsi" w:cstheme="majorHAnsi"/>
                <w:sz w:val="26"/>
                <w:szCs w:val="26"/>
              </w:rPr>
            </w:pPr>
            <w:ins w:id="652" w:author="kiemlongJr" w:date="2023-09-27T14:12:00Z">
              <w:r w:rsidRPr="009D2D6D">
                <w:rPr>
                  <w:rFonts w:asciiTheme="majorHAnsi" w:hAnsiTheme="majorHAnsi" w:cstheme="majorHAnsi"/>
                  <w:sz w:val="26"/>
                  <w:szCs w:val="26"/>
                </w:rPr>
                <w:t>T</w:t>
              </w:r>
            </w:ins>
          </w:p>
        </w:tc>
        <w:tc>
          <w:tcPr>
            <w:tcW w:w="851" w:type="dxa"/>
          </w:tcPr>
          <w:p w14:paraId="6F34584E" w14:textId="4E4B0D8E"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53" w:author="kiemlongJr" w:date="2023-09-27T14:07:00Z"/>
                <w:rFonts w:asciiTheme="majorHAnsi" w:hAnsiTheme="majorHAnsi" w:cstheme="majorHAnsi"/>
                <w:sz w:val="26"/>
                <w:szCs w:val="26"/>
              </w:rPr>
            </w:pPr>
            <w:ins w:id="654" w:author="kiemlongJr" w:date="2023-09-27T14:12:00Z">
              <w:r w:rsidRPr="009D2D6D">
                <w:rPr>
                  <w:rFonts w:asciiTheme="majorHAnsi" w:hAnsiTheme="majorHAnsi" w:cstheme="majorHAnsi"/>
                  <w:sz w:val="26"/>
                  <w:szCs w:val="26"/>
                </w:rPr>
                <w:t>B</w:t>
              </w:r>
            </w:ins>
          </w:p>
        </w:tc>
        <w:tc>
          <w:tcPr>
            <w:tcW w:w="850" w:type="dxa"/>
          </w:tcPr>
          <w:p w14:paraId="462C8818" w14:textId="3B9E3102"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55" w:author="kiemlongJr" w:date="2023-09-27T14:07:00Z"/>
                <w:rFonts w:asciiTheme="majorHAnsi" w:hAnsiTheme="majorHAnsi" w:cstheme="majorHAnsi"/>
                <w:sz w:val="26"/>
                <w:szCs w:val="26"/>
              </w:rPr>
            </w:pPr>
            <w:ins w:id="656" w:author="kiemlongJr" w:date="2023-09-27T14:13:00Z">
              <w:r w:rsidRPr="009D2D6D">
                <w:rPr>
                  <w:rFonts w:asciiTheme="majorHAnsi" w:hAnsiTheme="majorHAnsi" w:cstheme="majorHAnsi"/>
                  <w:sz w:val="26"/>
                  <w:szCs w:val="26"/>
                </w:rPr>
                <w:t>-</w:t>
              </w:r>
            </w:ins>
          </w:p>
        </w:tc>
        <w:tc>
          <w:tcPr>
            <w:tcW w:w="851" w:type="dxa"/>
          </w:tcPr>
          <w:p w14:paraId="356DDFF4" w14:textId="2CC6A994"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57" w:author="kiemlongJr" w:date="2023-09-27T14:07:00Z"/>
                <w:rFonts w:asciiTheme="majorHAnsi" w:hAnsiTheme="majorHAnsi" w:cstheme="majorHAnsi"/>
                <w:sz w:val="26"/>
                <w:szCs w:val="26"/>
              </w:rPr>
            </w:pPr>
            <w:ins w:id="658" w:author="kiemlongJr" w:date="2023-09-27T14:13:00Z">
              <w:r w:rsidRPr="009D2D6D">
                <w:rPr>
                  <w:rFonts w:asciiTheme="majorHAnsi" w:hAnsiTheme="majorHAnsi" w:cstheme="majorHAnsi"/>
                  <w:sz w:val="26"/>
                  <w:szCs w:val="26"/>
                </w:rPr>
                <w:t>-</w:t>
              </w:r>
            </w:ins>
          </w:p>
        </w:tc>
        <w:tc>
          <w:tcPr>
            <w:tcW w:w="850" w:type="dxa"/>
          </w:tcPr>
          <w:p w14:paraId="5335684F" w14:textId="68322583"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59" w:author="kiemlongJr" w:date="2023-09-27T14:07:00Z"/>
                <w:rFonts w:asciiTheme="majorHAnsi" w:hAnsiTheme="majorHAnsi" w:cstheme="majorHAnsi"/>
                <w:sz w:val="26"/>
                <w:szCs w:val="26"/>
              </w:rPr>
            </w:pPr>
            <w:ins w:id="660" w:author="kiemlongJr" w:date="2023-09-27T14:13:00Z">
              <w:r w:rsidRPr="009D2D6D">
                <w:rPr>
                  <w:rFonts w:asciiTheme="majorHAnsi" w:hAnsiTheme="majorHAnsi" w:cstheme="majorHAnsi"/>
                  <w:sz w:val="26"/>
                  <w:szCs w:val="26"/>
                </w:rPr>
                <w:t>-</w:t>
              </w:r>
            </w:ins>
          </w:p>
        </w:tc>
        <w:tc>
          <w:tcPr>
            <w:tcW w:w="851" w:type="dxa"/>
          </w:tcPr>
          <w:p w14:paraId="42EF8247" w14:textId="57BF0A73"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61" w:author="kiemlongJr" w:date="2023-09-27T14:07:00Z"/>
                <w:rFonts w:asciiTheme="majorHAnsi" w:hAnsiTheme="majorHAnsi" w:cstheme="majorHAnsi"/>
                <w:sz w:val="26"/>
                <w:szCs w:val="26"/>
              </w:rPr>
            </w:pPr>
            <w:ins w:id="662" w:author="kiemlongJr" w:date="2023-09-27T14:13:00Z">
              <w:r w:rsidRPr="009D2D6D">
                <w:rPr>
                  <w:rFonts w:asciiTheme="majorHAnsi" w:hAnsiTheme="majorHAnsi" w:cstheme="majorHAnsi"/>
                  <w:sz w:val="26"/>
                  <w:szCs w:val="26"/>
                </w:rPr>
                <w:t>-</w:t>
              </w:r>
            </w:ins>
          </w:p>
        </w:tc>
        <w:tc>
          <w:tcPr>
            <w:tcW w:w="850" w:type="dxa"/>
          </w:tcPr>
          <w:p w14:paraId="7965C6FD" w14:textId="5FB142B3"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63" w:author="kiemlongJr" w:date="2023-09-27T14:07:00Z"/>
                <w:rFonts w:asciiTheme="majorHAnsi" w:hAnsiTheme="majorHAnsi" w:cstheme="majorHAnsi"/>
                <w:sz w:val="26"/>
                <w:szCs w:val="26"/>
              </w:rPr>
            </w:pPr>
            <w:ins w:id="664" w:author="kiemlongJr" w:date="2023-09-27T14:13:00Z">
              <w:r w:rsidRPr="009D2D6D">
                <w:rPr>
                  <w:rFonts w:asciiTheme="majorHAnsi" w:hAnsiTheme="majorHAnsi" w:cstheme="majorHAnsi"/>
                  <w:sz w:val="26"/>
                  <w:szCs w:val="26"/>
                </w:rPr>
                <w:t>-</w:t>
              </w:r>
            </w:ins>
          </w:p>
        </w:tc>
        <w:tc>
          <w:tcPr>
            <w:tcW w:w="730" w:type="dxa"/>
          </w:tcPr>
          <w:p w14:paraId="508FD903" w14:textId="336392A4" w:rsidR="0020048A"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665" w:author="kiemlongJr" w:date="2023-09-27T14:07:00Z"/>
                <w:rFonts w:asciiTheme="majorHAnsi" w:hAnsiTheme="majorHAnsi" w:cstheme="majorHAnsi"/>
                <w:sz w:val="26"/>
                <w:szCs w:val="26"/>
              </w:rPr>
            </w:pPr>
            <w:ins w:id="666" w:author="kiemlongJr" w:date="2023-09-27T14:13:00Z">
              <w:r w:rsidRPr="009D2D6D">
                <w:rPr>
                  <w:rFonts w:asciiTheme="majorHAnsi" w:hAnsiTheme="majorHAnsi" w:cstheme="majorHAnsi"/>
                  <w:sz w:val="26"/>
                  <w:szCs w:val="26"/>
                </w:rPr>
                <w:t>-</w:t>
              </w:r>
            </w:ins>
          </w:p>
        </w:tc>
      </w:tr>
      <w:tr w:rsidR="00517DBA" w:rsidRPr="009D2D6D" w14:paraId="6E91E9CE" w14:textId="77777777" w:rsidTr="009D2D6D">
        <w:tblPrEx>
          <w:tblW w:w="8550" w:type="dxa"/>
          <w:jc w:val="center"/>
          <w:tblLayout w:type="fixed"/>
          <w:tblPrExChange w:id="667" w:author="kiemlongJr" w:date="2023-09-27T14:10:00Z">
            <w:tblPrEx>
              <w:tblW w:w="9990" w:type="dxa"/>
              <w:jc w:val="center"/>
              <w:tblLayout w:type="fixed"/>
            </w:tblPrEx>
          </w:tblPrExChange>
        </w:tblPrEx>
        <w:trPr>
          <w:jc w:val="center"/>
          <w:trPrChange w:id="668" w:author="kiemlongJr" w:date="2023-09-27T14:10:00Z">
            <w:trPr>
              <w:jc w:val="center"/>
            </w:trPr>
          </w:trPrChange>
        </w:trPr>
        <w:tc>
          <w:tcPr>
            <w:cnfStyle w:val="001000000000" w:firstRow="0" w:lastRow="0" w:firstColumn="1" w:lastColumn="0" w:oddVBand="0" w:evenVBand="0" w:oddHBand="0" w:evenHBand="0" w:firstRowFirstColumn="0" w:firstRowLastColumn="0" w:lastRowFirstColumn="0" w:lastRowLastColumn="0"/>
            <w:tcW w:w="8550" w:type="dxa"/>
            <w:gridSpan w:val="9"/>
            <w:tcPrChange w:id="669" w:author="kiemlongJr" w:date="2023-09-27T14:10:00Z">
              <w:tcPr>
                <w:tcW w:w="9990" w:type="dxa"/>
                <w:gridSpan w:val="10"/>
              </w:tcPr>
            </w:tcPrChange>
          </w:tcPr>
          <w:p w14:paraId="2340232B" w14:textId="7C262813" w:rsidR="00517DBA" w:rsidRPr="009D2D6D" w:rsidRDefault="00517DBA" w:rsidP="003866CB">
            <w:pPr>
              <w:spacing w:after="120" w:line="360" w:lineRule="auto"/>
              <w:rPr>
                <w:rFonts w:asciiTheme="majorHAnsi" w:hAnsiTheme="majorHAnsi" w:cstheme="majorHAnsi"/>
                <w:sz w:val="26"/>
                <w:szCs w:val="26"/>
                <w:rPrChange w:id="670" w:author="kiemlongJr" w:date="2023-09-26T20:57:00Z">
                  <w:rPr>
                    <w:b w:val="0"/>
                    <w:bCs w:val="0"/>
                    <w:sz w:val="20"/>
                    <w:szCs w:val="20"/>
                    <w:lang w:val="vi-VN"/>
                  </w:rPr>
                </w:rPrChange>
              </w:rPr>
            </w:pPr>
            <w:r w:rsidRPr="009D2D6D">
              <w:rPr>
                <w:rFonts w:asciiTheme="majorHAnsi" w:hAnsiTheme="majorHAnsi" w:cstheme="majorHAnsi"/>
                <w:sz w:val="26"/>
                <w:szCs w:val="26"/>
                <w:rPrChange w:id="671" w:author="kiemlongJr" w:date="2023-09-26T20:57:00Z">
                  <w:rPr>
                    <w:sz w:val="20"/>
                    <w:szCs w:val="20"/>
                  </w:rPr>
                </w:rPrChange>
              </w:rPr>
              <w:t>Hành động hệ thống</w:t>
            </w:r>
          </w:p>
        </w:tc>
      </w:tr>
      <w:tr w:rsidR="00FA5289" w:rsidRPr="009D2D6D" w14:paraId="0DCF44F1" w14:textId="77777777" w:rsidTr="003262F8">
        <w:trPr>
          <w:cnfStyle w:val="000000100000" w:firstRow="0" w:lastRow="0" w:firstColumn="0" w:lastColumn="0" w:oddVBand="0" w:evenVBand="0" w:oddHBand="1" w:evenHBand="0" w:firstRowFirstColumn="0" w:firstRowLastColumn="0" w:lastRowFirstColumn="0" w:lastRowLastColumn="0"/>
          <w:trHeight w:val="801"/>
          <w:jc w:val="center"/>
        </w:trPr>
        <w:tc>
          <w:tcPr>
            <w:cnfStyle w:val="001000000000" w:firstRow="0" w:lastRow="0" w:firstColumn="1" w:lastColumn="0" w:oddVBand="0" w:evenVBand="0" w:oddHBand="0" w:evenHBand="0" w:firstRowFirstColumn="0" w:firstRowLastColumn="0" w:lastRowFirstColumn="0" w:lastRowLastColumn="0"/>
            <w:tcW w:w="1867" w:type="dxa"/>
          </w:tcPr>
          <w:p w14:paraId="6EC38516" w14:textId="041F95DF" w:rsidR="003866CB" w:rsidRPr="009D2D6D" w:rsidRDefault="00A97D40" w:rsidP="003866CB">
            <w:pPr>
              <w:spacing w:after="120" w:line="360" w:lineRule="auto"/>
              <w:rPr>
                <w:rFonts w:asciiTheme="majorHAnsi" w:hAnsiTheme="majorHAnsi" w:cstheme="majorHAnsi"/>
                <w:sz w:val="26"/>
                <w:szCs w:val="26"/>
                <w:rPrChange w:id="672" w:author="kiemlongJr" w:date="2023-09-26T20:57:00Z">
                  <w:rPr>
                    <w:b w:val="0"/>
                    <w:bCs w:val="0"/>
                    <w:sz w:val="20"/>
                    <w:szCs w:val="20"/>
                    <w:lang w:val="vi-VN"/>
                  </w:rPr>
                </w:rPrChange>
              </w:rPr>
            </w:pPr>
            <w:r>
              <w:rPr>
                <w:rFonts w:asciiTheme="majorHAnsi" w:hAnsiTheme="majorHAnsi" w:cstheme="majorHAnsi"/>
                <w:sz w:val="26"/>
                <w:szCs w:val="26"/>
              </w:rPr>
              <w:t>Điền thông tin thất bại</w:t>
            </w:r>
            <w:del w:id="673" w:author="kiemlongJr" w:date="2023-09-27T14:08:00Z">
              <w:r w:rsidR="003866CB" w:rsidRPr="009D2D6D" w:rsidDel="0020048A">
                <w:rPr>
                  <w:rFonts w:asciiTheme="majorHAnsi" w:hAnsiTheme="majorHAnsi" w:cstheme="majorHAnsi"/>
                  <w:sz w:val="26"/>
                  <w:szCs w:val="26"/>
                  <w:rPrChange w:id="674" w:author="kiemlongJr" w:date="2023-09-26T20:57:00Z">
                    <w:rPr>
                      <w:sz w:val="20"/>
                      <w:szCs w:val="20"/>
                    </w:rPr>
                  </w:rPrChange>
                </w:rPr>
                <w:delText>Đăng nhập  thành công</w:delText>
              </w:r>
            </w:del>
          </w:p>
        </w:tc>
        <w:tc>
          <w:tcPr>
            <w:tcW w:w="850" w:type="dxa"/>
          </w:tcPr>
          <w:p w14:paraId="5DD58391" w14:textId="5EDC67FF" w:rsidR="003866CB"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675" w:author="kiemlongJr" w:date="2023-09-26T20:57:00Z">
                  <w:rPr>
                    <w:sz w:val="20"/>
                    <w:szCs w:val="20"/>
                    <w:lang w:val="vi-VN"/>
                  </w:rPr>
                </w:rPrChange>
              </w:rPr>
            </w:pPr>
            <w:r w:rsidRPr="009D2D6D">
              <w:rPr>
                <w:rFonts w:asciiTheme="majorHAnsi" w:hAnsiTheme="majorHAnsi" w:cstheme="majorHAnsi"/>
                <w:sz w:val="26"/>
                <w:szCs w:val="26"/>
                <w:rPrChange w:id="676" w:author="kiemlongJr" w:date="2023-09-26T20:57:00Z">
                  <w:rPr>
                    <w:sz w:val="20"/>
                    <w:szCs w:val="20"/>
                  </w:rPr>
                </w:rPrChange>
              </w:rPr>
              <w:t>T</w:t>
            </w:r>
          </w:p>
        </w:tc>
        <w:tc>
          <w:tcPr>
            <w:tcW w:w="851" w:type="dxa"/>
          </w:tcPr>
          <w:p w14:paraId="63254523" w14:textId="6582BD9A" w:rsidR="003866CB"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677" w:author="kiemlongJr" w:date="2023-09-26T20:57:00Z">
                  <w:rPr>
                    <w:sz w:val="20"/>
                    <w:szCs w:val="20"/>
                    <w:lang w:val="vi-VN"/>
                  </w:rPr>
                </w:rPrChange>
              </w:rPr>
            </w:pPr>
            <w:r w:rsidRPr="009D2D6D">
              <w:rPr>
                <w:rFonts w:asciiTheme="majorHAnsi" w:hAnsiTheme="majorHAnsi" w:cstheme="majorHAnsi"/>
                <w:sz w:val="26"/>
                <w:szCs w:val="26"/>
                <w:rPrChange w:id="678" w:author="kiemlongJr" w:date="2023-09-26T20:57:00Z">
                  <w:rPr>
                    <w:sz w:val="20"/>
                    <w:szCs w:val="20"/>
                  </w:rPr>
                </w:rPrChange>
              </w:rPr>
              <w:t>F</w:t>
            </w:r>
          </w:p>
        </w:tc>
        <w:tc>
          <w:tcPr>
            <w:tcW w:w="850" w:type="dxa"/>
          </w:tcPr>
          <w:p w14:paraId="27DA4C66" w14:textId="63B0A82A" w:rsidR="003866CB"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679" w:author="kiemlongJr" w:date="2023-09-26T20:57:00Z">
                  <w:rPr>
                    <w:sz w:val="20"/>
                    <w:szCs w:val="20"/>
                    <w:lang w:val="vi-VN"/>
                  </w:rPr>
                </w:rPrChange>
              </w:rPr>
            </w:pPr>
            <w:r w:rsidRPr="009D2D6D">
              <w:rPr>
                <w:rFonts w:asciiTheme="majorHAnsi" w:hAnsiTheme="majorHAnsi" w:cstheme="majorHAnsi"/>
                <w:sz w:val="26"/>
                <w:szCs w:val="26"/>
                <w:rPrChange w:id="680" w:author="kiemlongJr" w:date="2023-09-26T20:57:00Z">
                  <w:rPr>
                    <w:sz w:val="20"/>
                    <w:szCs w:val="20"/>
                  </w:rPr>
                </w:rPrChange>
              </w:rPr>
              <w:t>F</w:t>
            </w:r>
          </w:p>
        </w:tc>
        <w:tc>
          <w:tcPr>
            <w:tcW w:w="851" w:type="dxa"/>
          </w:tcPr>
          <w:p w14:paraId="7CB1A21E" w14:textId="0B3050B1" w:rsidR="003866CB"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681" w:author="kiemlongJr" w:date="2023-09-26T20:57:00Z">
                  <w:rPr>
                    <w:sz w:val="20"/>
                    <w:szCs w:val="20"/>
                    <w:lang w:val="vi-VN"/>
                  </w:rPr>
                </w:rPrChange>
              </w:rPr>
            </w:pPr>
            <w:r w:rsidRPr="009D2D6D">
              <w:rPr>
                <w:rFonts w:asciiTheme="majorHAnsi" w:hAnsiTheme="majorHAnsi" w:cstheme="majorHAnsi"/>
                <w:sz w:val="26"/>
                <w:szCs w:val="26"/>
                <w:rPrChange w:id="682" w:author="kiemlongJr" w:date="2023-09-26T20:57:00Z">
                  <w:rPr>
                    <w:sz w:val="20"/>
                    <w:szCs w:val="20"/>
                  </w:rPr>
                </w:rPrChange>
              </w:rPr>
              <w:t>F</w:t>
            </w:r>
          </w:p>
        </w:tc>
        <w:tc>
          <w:tcPr>
            <w:tcW w:w="850" w:type="dxa"/>
          </w:tcPr>
          <w:p w14:paraId="45A55A86" w14:textId="57944C53" w:rsidR="003866CB"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683" w:author="kiemlongJr" w:date="2023-09-26T20:57:00Z">
                  <w:rPr>
                    <w:sz w:val="20"/>
                    <w:szCs w:val="20"/>
                    <w:lang w:val="vi-VN"/>
                  </w:rPr>
                </w:rPrChange>
              </w:rPr>
            </w:pPr>
            <w:r w:rsidRPr="009D2D6D">
              <w:rPr>
                <w:rFonts w:asciiTheme="majorHAnsi" w:hAnsiTheme="majorHAnsi" w:cstheme="majorHAnsi"/>
                <w:sz w:val="26"/>
                <w:szCs w:val="26"/>
                <w:rPrChange w:id="684" w:author="kiemlongJr" w:date="2023-09-26T20:57:00Z">
                  <w:rPr>
                    <w:sz w:val="20"/>
                    <w:szCs w:val="20"/>
                  </w:rPr>
                </w:rPrChange>
              </w:rPr>
              <w:t>F</w:t>
            </w:r>
          </w:p>
        </w:tc>
        <w:tc>
          <w:tcPr>
            <w:tcW w:w="851" w:type="dxa"/>
          </w:tcPr>
          <w:p w14:paraId="738EA9CF" w14:textId="1FE9792F" w:rsidR="003866CB" w:rsidRPr="009D2D6D" w:rsidRDefault="004338D5"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685" w:author="kiemlongJr" w:date="2023-09-26T20:57:00Z">
                  <w:rPr>
                    <w:sz w:val="20"/>
                    <w:szCs w:val="20"/>
                    <w:lang w:val="vi-VN"/>
                  </w:rPr>
                </w:rPrChange>
              </w:rPr>
            </w:pPr>
            <w:r>
              <w:rPr>
                <w:rFonts w:asciiTheme="majorHAnsi" w:hAnsiTheme="majorHAnsi" w:cstheme="majorHAnsi"/>
                <w:sz w:val="26"/>
                <w:szCs w:val="26"/>
              </w:rPr>
              <w:t>F</w:t>
            </w:r>
            <w:del w:id="686" w:author="kiemlongJr" w:date="2023-10-01T13:02:00Z">
              <w:r w:rsidR="003866CB" w:rsidRPr="009D2D6D" w:rsidDel="00D122A7">
                <w:rPr>
                  <w:rFonts w:asciiTheme="majorHAnsi" w:hAnsiTheme="majorHAnsi" w:cstheme="majorHAnsi"/>
                  <w:sz w:val="26"/>
                  <w:szCs w:val="26"/>
                  <w:rPrChange w:id="687" w:author="kiemlongJr" w:date="2023-09-26T20:57:00Z">
                    <w:rPr>
                      <w:sz w:val="20"/>
                      <w:szCs w:val="20"/>
                    </w:rPr>
                  </w:rPrChange>
                </w:rPr>
                <w:delText>F</w:delText>
              </w:r>
            </w:del>
          </w:p>
        </w:tc>
        <w:tc>
          <w:tcPr>
            <w:tcW w:w="850" w:type="dxa"/>
          </w:tcPr>
          <w:p w14:paraId="43154FF4" w14:textId="278D7567" w:rsidR="003866CB"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688" w:author="kiemlongJr" w:date="2023-09-26T20:57:00Z">
                  <w:rPr>
                    <w:sz w:val="20"/>
                    <w:szCs w:val="20"/>
                    <w:lang w:val="vi-VN"/>
                  </w:rPr>
                </w:rPrChange>
              </w:rPr>
            </w:pPr>
            <w:r w:rsidRPr="009D2D6D">
              <w:rPr>
                <w:rFonts w:asciiTheme="majorHAnsi" w:hAnsiTheme="majorHAnsi" w:cstheme="majorHAnsi"/>
                <w:sz w:val="26"/>
                <w:szCs w:val="26"/>
                <w:rPrChange w:id="689" w:author="kiemlongJr" w:date="2023-09-26T20:57:00Z">
                  <w:rPr>
                    <w:sz w:val="20"/>
                    <w:szCs w:val="20"/>
                  </w:rPr>
                </w:rPrChange>
              </w:rPr>
              <w:t>F</w:t>
            </w:r>
          </w:p>
        </w:tc>
        <w:tc>
          <w:tcPr>
            <w:tcW w:w="730" w:type="dxa"/>
          </w:tcPr>
          <w:p w14:paraId="23A910E5" w14:textId="78DDCB74" w:rsidR="003866CB" w:rsidRPr="009D2D6D" w:rsidRDefault="003866CB" w:rsidP="00FB6774">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690" w:author="kiemlongJr" w:date="2023-09-26T20:57:00Z">
                  <w:rPr>
                    <w:sz w:val="20"/>
                    <w:szCs w:val="20"/>
                    <w:lang w:val="vi-VN"/>
                  </w:rPr>
                </w:rPrChange>
              </w:rPr>
            </w:pPr>
            <w:r w:rsidRPr="009D2D6D">
              <w:rPr>
                <w:rFonts w:asciiTheme="majorHAnsi" w:hAnsiTheme="majorHAnsi" w:cstheme="majorHAnsi"/>
                <w:sz w:val="26"/>
                <w:szCs w:val="26"/>
                <w:rPrChange w:id="691" w:author="kiemlongJr" w:date="2023-09-26T20:57:00Z">
                  <w:rPr>
                    <w:sz w:val="20"/>
                    <w:szCs w:val="20"/>
                  </w:rPr>
                </w:rPrChange>
              </w:rPr>
              <w:t>F</w:t>
            </w:r>
          </w:p>
        </w:tc>
      </w:tr>
    </w:tbl>
    <w:p w14:paraId="5F773CB6" w14:textId="4E1FDC12" w:rsidR="00D568DD" w:rsidRPr="009D2D6D" w:rsidRDefault="00D568DD" w:rsidP="0004552B">
      <w:pPr>
        <w:spacing w:after="120" w:line="360" w:lineRule="auto"/>
        <w:jc w:val="both"/>
        <w:rPr>
          <w:rFonts w:asciiTheme="majorHAnsi" w:hAnsiTheme="majorHAnsi" w:cstheme="majorHAnsi"/>
          <w:szCs w:val="26"/>
        </w:rPr>
      </w:pPr>
    </w:p>
    <w:p w14:paraId="70D86418" w14:textId="6DA31AD1" w:rsidR="00517DBA" w:rsidRPr="003A5418" w:rsidRDefault="00D568DD" w:rsidP="003A5418">
      <w:pPr>
        <w:spacing w:after="120" w:line="312" w:lineRule="auto"/>
        <w:jc w:val="both"/>
        <w:rPr>
          <w:rFonts w:asciiTheme="majorHAnsi" w:hAnsiTheme="majorHAnsi" w:cstheme="majorHAnsi"/>
          <w:szCs w:val="26"/>
        </w:rPr>
      </w:pPr>
      <w:r w:rsidRPr="009D2D6D">
        <w:rPr>
          <w:rFonts w:asciiTheme="majorHAnsi" w:hAnsiTheme="majorHAnsi" w:cstheme="majorHAnsi"/>
          <w:szCs w:val="26"/>
        </w:rPr>
        <w:br w:type="page"/>
      </w:r>
    </w:p>
    <w:p w14:paraId="0F2F8405" w14:textId="13977DD7" w:rsidR="006B014C" w:rsidRPr="009D2D6D" w:rsidRDefault="006B014C" w:rsidP="009D2D6D">
      <w:pPr>
        <w:keepNext/>
        <w:tabs>
          <w:tab w:val="left" w:pos="992"/>
        </w:tabs>
        <w:spacing w:after="0" w:line="360" w:lineRule="auto"/>
        <w:ind w:firstLine="720"/>
        <w:jc w:val="both"/>
        <w:rPr>
          <w:rFonts w:asciiTheme="majorHAnsi" w:hAnsiTheme="majorHAnsi" w:cstheme="majorHAnsi"/>
          <w:b/>
          <w:bCs/>
          <w:szCs w:val="26"/>
          <w:lang w:val="en-US"/>
        </w:rPr>
      </w:pPr>
      <w:r w:rsidRPr="009D2D6D">
        <w:rPr>
          <w:rFonts w:asciiTheme="majorHAnsi" w:hAnsiTheme="majorHAnsi" w:cstheme="majorHAnsi"/>
          <w:b/>
          <w:bCs/>
          <w:szCs w:val="26"/>
          <w:lang w:val="en-US"/>
        </w:rPr>
        <w:lastRenderedPageBreak/>
        <w:t xml:space="preserve">Bảng kết quả test </w:t>
      </w:r>
      <w:del w:id="692" w:author="Admin" w:date="2023-10-02T20:40:00Z">
        <w:r w:rsidRPr="009D2D6D" w:rsidDel="00056BB8">
          <w:rPr>
            <w:rFonts w:asciiTheme="majorHAnsi" w:hAnsiTheme="majorHAnsi" w:cstheme="majorHAnsi"/>
            <w:b/>
            <w:bCs/>
            <w:szCs w:val="26"/>
            <w:lang w:val="en-US"/>
          </w:rPr>
          <w:delText xml:space="preserve">chức năng </w:delText>
        </w:r>
      </w:del>
      <w:ins w:id="693" w:author="Admin" w:date="2023-10-02T20:40:00Z">
        <w:r w:rsidR="00056BB8" w:rsidRPr="009D2D6D">
          <w:rPr>
            <w:rFonts w:asciiTheme="majorHAnsi" w:hAnsiTheme="majorHAnsi" w:cstheme="majorHAnsi"/>
            <w:b/>
            <w:bCs/>
            <w:szCs w:val="26"/>
            <w:lang w:val="en-US"/>
          </w:rPr>
          <w:t>chức năng điền thông tin thanh toán</w:t>
        </w:r>
      </w:ins>
      <w:del w:id="694" w:author="Admin" w:date="2023-10-02T20:40:00Z">
        <w:r w:rsidRPr="009D2D6D" w:rsidDel="00056BB8">
          <w:rPr>
            <w:rFonts w:asciiTheme="majorHAnsi" w:hAnsiTheme="majorHAnsi" w:cstheme="majorHAnsi"/>
            <w:b/>
            <w:bCs/>
            <w:szCs w:val="26"/>
            <w:lang w:val="en-US"/>
          </w:rPr>
          <w:delText>đăng nhập</w:delText>
        </w:r>
      </w:del>
    </w:p>
    <w:tbl>
      <w:tblPr>
        <w:tblStyle w:val="GridTable4-Accent41"/>
        <w:tblW w:w="9058" w:type="dxa"/>
        <w:tblInd w:w="-5" w:type="dxa"/>
        <w:tblLook w:val="04A0" w:firstRow="1" w:lastRow="0" w:firstColumn="1" w:lastColumn="0" w:noHBand="0" w:noVBand="1"/>
      </w:tblPr>
      <w:tblGrid>
        <w:gridCol w:w="505"/>
        <w:gridCol w:w="1285"/>
        <w:gridCol w:w="3178"/>
        <w:gridCol w:w="1318"/>
        <w:gridCol w:w="1530"/>
        <w:gridCol w:w="1242"/>
      </w:tblGrid>
      <w:tr w:rsidR="001B4BEB" w:rsidRPr="009D2D6D" w14:paraId="7FC197C9" w14:textId="77777777" w:rsidTr="009C00CE">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505" w:type="dxa"/>
          </w:tcPr>
          <w:p w14:paraId="70D52702" w14:textId="5FC53D42" w:rsidR="006B014C" w:rsidRPr="009D2D6D" w:rsidRDefault="006B014C" w:rsidP="008E4DA9">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ID</w:t>
            </w:r>
          </w:p>
        </w:tc>
        <w:tc>
          <w:tcPr>
            <w:tcW w:w="1285" w:type="dxa"/>
          </w:tcPr>
          <w:p w14:paraId="3C467DB3" w14:textId="3CCC4DC7" w:rsidR="006B014C" w:rsidRPr="009D2D6D" w:rsidRDefault="006B014C" w:rsidP="008E4DA9">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Tiêu đề</w:t>
            </w:r>
          </w:p>
        </w:tc>
        <w:tc>
          <w:tcPr>
            <w:tcW w:w="3178" w:type="dxa"/>
          </w:tcPr>
          <w:p w14:paraId="77510D2C" w14:textId="66429063" w:rsidR="006B014C" w:rsidRPr="009D2D6D" w:rsidRDefault="006B014C" w:rsidP="008E4DA9">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Inputs</w:t>
            </w:r>
          </w:p>
        </w:tc>
        <w:tc>
          <w:tcPr>
            <w:tcW w:w="1318" w:type="dxa"/>
          </w:tcPr>
          <w:p w14:paraId="7B734652" w14:textId="6A8CBC84" w:rsidR="006B014C" w:rsidRPr="009D2D6D" w:rsidRDefault="006B014C" w:rsidP="008E4DA9">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EO</w:t>
            </w:r>
            <w:r w:rsidR="0008583C" w:rsidRPr="009D2D6D">
              <w:rPr>
                <w:rFonts w:asciiTheme="majorHAnsi" w:hAnsiTheme="majorHAnsi" w:cstheme="majorHAnsi"/>
                <w:sz w:val="26"/>
                <w:szCs w:val="26"/>
              </w:rPr>
              <w:t xml:space="preserve"> (Kết quả mong đợi)</w:t>
            </w:r>
          </w:p>
        </w:tc>
        <w:tc>
          <w:tcPr>
            <w:tcW w:w="1530" w:type="dxa"/>
          </w:tcPr>
          <w:p w14:paraId="105DA304" w14:textId="0DEF6673" w:rsidR="006B014C" w:rsidRPr="009D2D6D" w:rsidRDefault="006B014C" w:rsidP="008E4DA9">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RO</w:t>
            </w:r>
            <w:r w:rsidR="0008583C" w:rsidRPr="009D2D6D">
              <w:rPr>
                <w:rFonts w:asciiTheme="majorHAnsi" w:hAnsiTheme="majorHAnsi" w:cstheme="majorHAnsi"/>
                <w:sz w:val="26"/>
                <w:szCs w:val="26"/>
              </w:rPr>
              <w:t xml:space="preserve"> (Kết quả thực tế)</w:t>
            </w:r>
          </w:p>
        </w:tc>
        <w:tc>
          <w:tcPr>
            <w:tcW w:w="1242" w:type="dxa"/>
          </w:tcPr>
          <w:p w14:paraId="7343813B" w14:textId="22C14AB0" w:rsidR="006B014C" w:rsidRPr="009D2D6D" w:rsidRDefault="006B014C" w:rsidP="008E4DA9">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Kết luận</w:t>
            </w:r>
          </w:p>
        </w:tc>
      </w:tr>
      <w:tr w:rsidR="001B4BEB" w:rsidRPr="009D2D6D" w14:paraId="640EFF98" w14:textId="77777777" w:rsidTr="009C0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 w:type="dxa"/>
          </w:tcPr>
          <w:p w14:paraId="40E8F4D4" w14:textId="2CCBF953" w:rsidR="006B014C" w:rsidRPr="009D2D6D" w:rsidRDefault="006B014C" w:rsidP="008E4DA9">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1</w:t>
            </w:r>
          </w:p>
        </w:tc>
        <w:tc>
          <w:tcPr>
            <w:tcW w:w="1285" w:type="dxa"/>
          </w:tcPr>
          <w:p w14:paraId="440537C4" w14:textId="31382461" w:rsidR="006B014C" w:rsidRPr="009D2D6D" w:rsidRDefault="003E3B3F"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695" w:author="kiemlongJr" w:date="2023-10-01T13:04:00Z">
              <w:r w:rsidRPr="009D2D6D">
                <w:rPr>
                  <w:rFonts w:asciiTheme="majorHAnsi" w:hAnsiTheme="majorHAnsi" w:cstheme="majorHAnsi"/>
                  <w:sz w:val="26"/>
                  <w:szCs w:val="26"/>
                </w:rPr>
                <w:t>Điền thông tin thành công</w:t>
              </w:r>
            </w:ins>
            <w:del w:id="696" w:author="kiemlongJr" w:date="2023-10-01T13:04:00Z">
              <w:r w:rsidR="006B014C" w:rsidRPr="009D2D6D" w:rsidDel="003E3B3F">
                <w:rPr>
                  <w:rFonts w:asciiTheme="majorHAnsi" w:hAnsiTheme="majorHAnsi" w:cstheme="majorHAnsi"/>
                  <w:sz w:val="26"/>
                  <w:szCs w:val="26"/>
                </w:rPr>
                <w:delText>Đăng nhập thành công</w:delText>
              </w:r>
            </w:del>
          </w:p>
        </w:tc>
        <w:tc>
          <w:tcPr>
            <w:tcW w:w="3178" w:type="dxa"/>
          </w:tcPr>
          <w:p w14:paraId="4EC7A3D0" w14:textId="762A6C41" w:rsidR="006B014C" w:rsidRPr="009D2D6D" w:rsidDel="001E7B87" w:rsidRDefault="001E7B87">
            <w:pPr>
              <w:spacing w:after="120" w:line="276" w:lineRule="auto"/>
              <w:cnfStyle w:val="000000100000" w:firstRow="0" w:lastRow="0" w:firstColumn="0" w:lastColumn="0" w:oddVBand="0" w:evenVBand="0" w:oddHBand="1" w:evenHBand="0" w:firstRowFirstColumn="0" w:firstRowLastColumn="0" w:lastRowFirstColumn="0" w:lastRowLastColumn="0"/>
              <w:rPr>
                <w:del w:id="697" w:author="kiemlongJr" w:date="2023-10-01T13:05:00Z"/>
                <w:rFonts w:asciiTheme="majorHAnsi" w:hAnsiTheme="majorHAnsi" w:cstheme="majorHAnsi"/>
                <w:sz w:val="26"/>
                <w:szCs w:val="26"/>
                <w:lang w:val="vi-VN"/>
              </w:rPr>
              <w:pPrChange w:id="698" w:author="kiemlongJr" w:date="2023-10-01T13:07:00Z">
                <w:pPr>
                  <w:spacing w:after="120" w:line="360" w:lineRule="auto"/>
                  <w:cnfStyle w:val="000000100000" w:firstRow="0" w:lastRow="0" w:firstColumn="0" w:lastColumn="0" w:oddVBand="0" w:evenVBand="0" w:oddHBand="1" w:evenHBand="0" w:firstRowFirstColumn="0" w:firstRowLastColumn="0" w:lastRowFirstColumn="0" w:lastRowLastColumn="0"/>
                </w:pPr>
              </w:pPrChange>
            </w:pPr>
            <w:ins w:id="699" w:author="kiemlongJr" w:date="2023-10-01T13:05:00Z">
              <w:r w:rsidRPr="009D2D6D">
                <w:rPr>
                  <w:rFonts w:asciiTheme="majorHAnsi" w:hAnsiTheme="majorHAnsi" w:cstheme="majorHAnsi"/>
                  <w:sz w:val="26"/>
                  <w:szCs w:val="26"/>
                </w:rPr>
                <w:t>SĐT: 0906029708</w:t>
              </w:r>
            </w:ins>
            <w:del w:id="700" w:author="kiemlongJr" w:date="2023-10-01T13:05:00Z">
              <w:r w:rsidR="006B014C" w:rsidRPr="009D2D6D" w:rsidDel="001E7B87">
                <w:rPr>
                  <w:rFonts w:asciiTheme="majorHAnsi" w:hAnsiTheme="majorHAnsi" w:cstheme="majorHAnsi"/>
                  <w:sz w:val="26"/>
                  <w:szCs w:val="26"/>
                </w:rPr>
                <w:delText xml:space="preserve">Tài khoản: </w:delText>
              </w:r>
              <w:r w:rsidR="006B014C" w:rsidRPr="009D2D6D" w:rsidDel="001E7B87">
                <w:fldChar w:fldCharType="begin"/>
              </w:r>
              <w:r w:rsidR="006B014C" w:rsidRPr="009D2D6D" w:rsidDel="001E7B87">
                <w:rPr>
                  <w:rFonts w:asciiTheme="majorHAnsi" w:hAnsiTheme="majorHAnsi" w:cstheme="majorHAnsi"/>
                  <w:sz w:val="26"/>
                  <w:szCs w:val="26"/>
                </w:rPr>
                <w:delInstrText>HYPERLINK "mailto:longnguyen123@gmail.com"</w:delInstrText>
              </w:r>
              <w:r w:rsidR="006B014C" w:rsidRPr="009D2D6D" w:rsidDel="001E7B87">
                <w:fldChar w:fldCharType="separate"/>
              </w:r>
              <w:r w:rsidR="006B014C" w:rsidRPr="009D2D6D" w:rsidDel="001E7B87">
                <w:rPr>
                  <w:rStyle w:val="Hyperlink"/>
                  <w:rFonts w:asciiTheme="majorHAnsi" w:hAnsiTheme="majorHAnsi" w:cstheme="majorHAnsi"/>
                  <w:color w:val="000000" w:themeColor="text1"/>
                  <w:sz w:val="26"/>
                  <w:szCs w:val="26"/>
                  <w:u w:val="none"/>
                </w:rPr>
                <w:delText>longnguyen123@gmail.com</w:delText>
              </w:r>
              <w:r w:rsidR="006B014C" w:rsidRPr="009D2D6D" w:rsidDel="001E7B87">
                <w:rPr>
                  <w:rStyle w:val="Hyperlink"/>
                  <w:rFonts w:asciiTheme="majorHAnsi" w:hAnsiTheme="majorHAnsi" w:cstheme="majorHAnsi"/>
                  <w:color w:val="000000" w:themeColor="text1"/>
                  <w:szCs w:val="26"/>
                  <w:u w:val="none"/>
                </w:rPr>
                <w:fldChar w:fldCharType="end"/>
              </w:r>
            </w:del>
          </w:p>
          <w:p w14:paraId="066D5041" w14:textId="77777777" w:rsidR="001E7B87" w:rsidRPr="009D2D6D" w:rsidRDefault="001E7B87">
            <w:pPr>
              <w:spacing w:after="120" w:line="276" w:lineRule="auto"/>
              <w:cnfStyle w:val="000000100000" w:firstRow="0" w:lastRow="0" w:firstColumn="0" w:lastColumn="0" w:oddVBand="0" w:evenVBand="0" w:oddHBand="1" w:evenHBand="0" w:firstRowFirstColumn="0" w:firstRowLastColumn="0" w:lastRowFirstColumn="0" w:lastRowLastColumn="0"/>
              <w:rPr>
                <w:ins w:id="701" w:author="kiemlongJr" w:date="2023-10-01T13:05:00Z"/>
                <w:rFonts w:asciiTheme="majorHAnsi" w:hAnsiTheme="majorHAnsi" w:cstheme="majorHAnsi"/>
                <w:sz w:val="26"/>
                <w:szCs w:val="26"/>
                <w:lang w:val="vi-VN"/>
              </w:rPr>
              <w:pPrChange w:id="702" w:author="kiemlongJr" w:date="2023-10-01T13:07:00Z">
                <w:pPr>
                  <w:spacing w:after="120" w:line="360" w:lineRule="auto"/>
                  <w:cnfStyle w:val="000000100000" w:firstRow="0" w:lastRow="0" w:firstColumn="0" w:lastColumn="0" w:oddVBand="0" w:evenVBand="0" w:oddHBand="1" w:evenHBand="0" w:firstRowFirstColumn="0" w:firstRowLastColumn="0" w:lastRowFirstColumn="0" w:lastRowLastColumn="0"/>
                </w:pPr>
              </w:pPrChange>
            </w:pPr>
          </w:p>
          <w:p w14:paraId="508B4122" w14:textId="78F246F7" w:rsidR="001E7B87" w:rsidRPr="009D2D6D" w:rsidRDefault="001E7B87">
            <w:pPr>
              <w:spacing w:after="120" w:line="276" w:lineRule="auto"/>
              <w:cnfStyle w:val="000000100000" w:firstRow="0" w:lastRow="0" w:firstColumn="0" w:lastColumn="0" w:oddVBand="0" w:evenVBand="0" w:oddHBand="1" w:evenHBand="0" w:firstRowFirstColumn="0" w:firstRowLastColumn="0" w:lastRowFirstColumn="0" w:lastRowLastColumn="0"/>
              <w:rPr>
                <w:ins w:id="703" w:author="kiemlongJr" w:date="2023-10-01T13:06:00Z"/>
                <w:rFonts w:asciiTheme="majorHAnsi" w:hAnsiTheme="majorHAnsi" w:cstheme="majorHAnsi"/>
                <w:sz w:val="26"/>
                <w:szCs w:val="26"/>
                <w:lang w:val="vi-VN"/>
              </w:rPr>
              <w:pPrChange w:id="704" w:author="kiemlongJr" w:date="2023-10-01T13:07:00Z">
                <w:pPr>
                  <w:spacing w:after="120" w:line="360" w:lineRule="auto"/>
                  <w:cnfStyle w:val="000000100000" w:firstRow="0" w:lastRow="0" w:firstColumn="0" w:lastColumn="0" w:oddVBand="0" w:evenVBand="0" w:oddHBand="1" w:evenHBand="0" w:firstRowFirstColumn="0" w:firstRowLastColumn="0" w:lastRowFirstColumn="0" w:lastRowLastColumn="0"/>
                </w:pPr>
              </w:pPrChange>
            </w:pPr>
            <w:ins w:id="705" w:author="kiemlongJr" w:date="2023-10-01T13:05:00Z">
              <w:r w:rsidRPr="009D2D6D">
                <w:rPr>
                  <w:rFonts w:asciiTheme="majorHAnsi" w:hAnsiTheme="majorHAnsi" w:cstheme="majorHAnsi"/>
                  <w:sz w:val="26"/>
                  <w:szCs w:val="26"/>
                </w:rPr>
                <w:t>Địa chỉ</w:t>
              </w:r>
            </w:ins>
            <w:ins w:id="706" w:author="kiemlongJr" w:date="2023-10-01T13:06:00Z">
              <w:r w:rsidRPr="009D2D6D">
                <w:rPr>
                  <w:rFonts w:asciiTheme="majorHAnsi" w:hAnsiTheme="majorHAnsi" w:cstheme="majorHAnsi"/>
                  <w:sz w:val="26"/>
                  <w:szCs w:val="26"/>
                </w:rPr>
                <w:t>: Tổ 1 Khu 7</w:t>
              </w:r>
            </w:ins>
          </w:p>
          <w:p w14:paraId="39631520" w14:textId="4CF09770" w:rsidR="001E7B87" w:rsidRPr="009D2D6D" w:rsidRDefault="001E7B87">
            <w:pPr>
              <w:spacing w:after="120" w:line="276" w:lineRule="auto"/>
              <w:cnfStyle w:val="000000100000" w:firstRow="0" w:lastRow="0" w:firstColumn="0" w:lastColumn="0" w:oddVBand="0" w:evenVBand="0" w:oddHBand="1" w:evenHBand="0" w:firstRowFirstColumn="0" w:firstRowLastColumn="0" w:lastRowFirstColumn="0" w:lastRowLastColumn="0"/>
              <w:rPr>
                <w:ins w:id="707" w:author="kiemlongJr" w:date="2023-10-01T13:06:00Z"/>
                <w:rFonts w:asciiTheme="majorHAnsi" w:hAnsiTheme="majorHAnsi" w:cstheme="majorHAnsi"/>
                <w:sz w:val="26"/>
                <w:szCs w:val="26"/>
                <w:lang w:val="vi-VN"/>
              </w:rPr>
              <w:pPrChange w:id="708" w:author="kiemlongJr" w:date="2023-10-01T13:07:00Z">
                <w:pPr>
                  <w:spacing w:after="120" w:line="360" w:lineRule="auto"/>
                  <w:cnfStyle w:val="000000100000" w:firstRow="0" w:lastRow="0" w:firstColumn="0" w:lastColumn="0" w:oddVBand="0" w:evenVBand="0" w:oddHBand="1" w:evenHBand="0" w:firstRowFirstColumn="0" w:firstRowLastColumn="0" w:lastRowFirstColumn="0" w:lastRowLastColumn="0"/>
                </w:pPr>
              </w:pPrChange>
            </w:pPr>
            <w:ins w:id="709" w:author="kiemlongJr" w:date="2023-10-01T13:06:00Z">
              <w:r w:rsidRPr="009D2D6D">
                <w:rPr>
                  <w:rFonts w:asciiTheme="majorHAnsi" w:hAnsiTheme="majorHAnsi" w:cstheme="majorHAnsi"/>
                  <w:sz w:val="26"/>
                  <w:szCs w:val="26"/>
                </w:rPr>
                <w:t>Tỉnh</w:t>
              </w:r>
            </w:ins>
            <w:ins w:id="710" w:author="kiemlongJr" w:date="2023-10-01T13:07:00Z">
              <w:r w:rsidR="001B4BEB" w:rsidRPr="009D2D6D">
                <w:rPr>
                  <w:rFonts w:asciiTheme="majorHAnsi" w:hAnsiTheme="majorHAnsi" w:cstheme="majorHAnsi"/>
                  <w:sz w:val="26"/>
                  <w:szCs w:val="26"/>
                </w:rPr>
                <w:t xml:space="preserve">: </w:t>
              </w:r>
            </w:ins>
            <w:ins w:id="711" w:author="kiemlongJr" w:date="2023-10-01T13:06:00Z">
              <w:r w:rsidRPr="009D2D6D">
                <w:rPr>
                  <w:rFonts w:asciiTheme="majorHAnsi" w:hAnsiTheme="majorHAnsi" w:cstheme="majorHAnsi"/>
                  <w:sz w:val="26"/>
                  <w:szCs w:val="26"/>
                </w:rPr>
                <w:t xml:space="preserve"> Quảng Ninh</w:t>
              </w:r>
            </w:ins>
          </w:p>
          <w:p w14:paraId="7F2C9F3E" w14:textId="3A54E36F" w:rsidR="001E7B87" w:rsidRPr="009D2D6D" w:rsidRDefault="001B4BEB">
            <w:pPr>
              <w:spacing w:after="120" w:line="276" w:lineRule="auto"/>
              <w:cnfStyle w:val="000000100000" w:firstRow="0" w:lastRow="0" w:firstColumn="0" w:lastColumn="0" w:oddVBand="0" w:evenVBand="0" w:oddHBand="1" w:evenHBand="0" w:firstRowFirstColumn="0" w:firstRowLastColumn="0" w:lastRowFirstColumn="0" w:lastRowLastColumn="0"/>
              <w:rPr>
                <w:ins w:id="712" w:author="kiemlongJr" w:date="2023-10-01T13:05:00Z"/>
                <w:rFonts w:asciiTheme="majorHAnsi" w:hAnsiTheme="majorHAnsi" w:cstheme="majorHAnsi"/>
                <w:sz w:val="26"/>
                <w:szCs w:val="26"/>
                <w:lang w:val="vi-VN"/>
              </w:rPr>
              <w:pPrChange w:id="713" w:author="kiemlongJr" w:date="2023-10-01T13:07:00Z">
                <w:pPr>
                  <w:spacing w:after="120" w:line="360" w:lineRule="auto"/>
                  <w:jc w:val="center"/>
                  <w:cnfStyle w:val="000000100000" w:firstRow="0" w:lastRow="0" w:firstColumn="0" w:lastColumn="0" w:oddVBand="0" w:evenVBand="0" w:oddHBand="1" w:evenHBand="0" w:firstRowFirstColumn="0" w:firstRowLastColumn="0" w:lastRowFirstColumn="0" w:lastRowLastColumn="0"/>
                </w:pPr>
              </w:pPrChange>
            </w:pPr>
            <w:ins w:id="714" w:author="kiemlongJr" w:date="2023-10-01T13:07:00Z">
              <w:r w:rsidRPr="009D2D6D">
                <w:rPr>
                  <w:rFonts w:asciiTheme="majorHAnsi" w:hAnsiTheme="majorHAnsi" w:cstheme="majorHAnsi"/>
                  <w:sz w:val="26"/>
                  <w:szCs w:val="26"/>
                </w:rPr>
                <w:t xml:space="preserve">Huyện: </w:t>
              </w:r>
            </w:ins>
            <w:ins w:id="715" w:author="kiemlongJr" w:date="2023-10-01T13:06:00Z">
              <w:r w:rsidR="001E7B87" w:rsidRPr="009D2D6D">
                <w:rPr>
                  <w:rFonts w:asciiTheme="majorHAnsi" w:hAnsiTheme="majorHAnsi" w:cstheme="majorHAnsi"/>
                  <w:sz w:val="26"/>
                  <w:szCs w:val="26"/>
                </w:rPr>
                <w:t>Uông Bí</w:t>
              </w:r>
            </w:ins>
          </w:p>
          <w:p w14:paraId="17393060" w14:textId="7044A6C9" w:rsidR="006B014C" w:rsidRPr="009D2D6D" w:rsidRDefault="001B4BEB">
            <w:pPr>
              <w:spacing w:after="12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Change w:id="716" w:author="kiemlongJr" w:date="2023-10-01T13:07:00Z">
                <w:pPr>
                  <w:spacing w:after="120" w:line="360" w:lineRule="auto"/>
                  <w:jc w:val="center"/>
                  <w:cnfStyle w:val="000000100000" w:firstRow="0" w:lastRow="0" w:firstColumn="0" w:lastColumn="0" w:oddVBand="0" w:evenVBand="0" w:oddHBand="1" w:evenHBand="0" w:firstRowFirstColumn="0" w:firstRowLastColumn="0" w:lastRowFirstColumn="0" w:lastRowLastColumn="0"/>
                </w:pPr>
              </w:pPrChange>
            </w:pPr>
            <w:ins w:id="717" w:author="kiemlongJr" w:date="2023-10-01T13:07:00Z">
              <w:r w:rsidRPr="009D2D6D">
                <w:rPr>
                  <w:rFonts w:asciiTheme="majorHAnsi" w:hAnsiTheme="majorHAnsi" w:cstheme="majorHAnsi"/>
                  <w:sz w:val="26"/>
                  <w:szCs w:val="26"/>
                </w:rPr>
                <w:t xml:space="preserve">Phường: </w:t>
              </w:r>
            </w:ins>
            <w:ins w:id="718" w:author="kiemlongJr" w:date="2023-10-01T13:06:00Z">
              <w:r w:rsidR="001E7B87" w:rsidRPr="009D2D6D">
                <w:rPr>
                  <w:rFonts w:asciiTheme="majorHAnsi" w:hAnsiTheme="majorHAnsi" w:cstheme="majorHAnsi"/>
                  <w:sz w:val="26"/>
                  <w:szCs w:val="26"/>
                </w:rPr>
                <w:t>Vàng Danh</w:t>
              </w:r>
            </w:ins>
            <w:del w:id="719" w:author="kiemlongJr" w:date="2023-10-01T13:05:00Z">
              <w:r w:rsidR="006B014C" w:rsidRPr="009D2D6D" w:rsidDel="001E7B87">
                <w:rPr>
                  <w:rFonts w:asciiTheme="majorHAnsi" w:hAnsiTheme="majorHAnsi" w:cstheme="majorHAnsi"/>
                  <w:sz w:val="26"/>
                  <w:szCs w:val="26"/>
                </w:rPr>
                <w:delText>Mật khẩu: 1234567890</w:delText>
              </w:r>
            </w:del>
          </w:p>
        </w:tc>
        <w:tc>
          <w:tcPr>
            <w:tcW w:w="1318" w:type="dxa"/>
          </w:tcPr>
          <w:p w14:paraId="08018202" w14:textId="65E08DE3" w:rsidR="006B014C" w:rsidRPr="009D2D6D" w:rsidRDefault="001E7B87"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720" w:author="kiemlongJr" w:date="2023-10-01T13:06:00Z">
              <w:r w:rsidRPr="009D2D6D">
                <w:rPr>
                  <w:rFonts w:asciiTheme="majorHAnsi" w:hAnsiTheme="majorHAnsi" w:cstheme="majorHAnsi"/>
                  <w:sz w:val="26"/>
                  <w:szCs w:val="26"/>
                </w:rPr>
                <w:t>Hệ thống chuyển sang chọn phương thức thanh toán</w:t>
              </w:r>
            </w:ins>
            <w:del w:id="721" w:author="kiemlongJr" w:date="2023-10-01T13:06:00Z">
              <w:r w:rsidR="006B014C" w:rsidRPr="009D2D6D" w:rsidDel="001E7B87">
                <w:rPr>
                  <w:rFonts w:asciiTheme="majorHAnsi" w:hAnsiTheme="majorHAnsi" w:cstheme="majorHAnsi"/>
                  <w:sz w:val="26"/>
                  <w:szCs w:val="26"/>
                </w:rPr>
                <w:delText>Hệ thống cho phép đăng nhập thành công</w:delText>
              </w:r>
            </w:del>
          </w:p>
        </w:tc>
        <w:tc>
          <w:tcPr>
            <w:tcW w:w="1530" w:type="dxa"/>
          </w:tcPr>
          <w:p w14:paraId="3CE543DE" w14:textId="4433169C" w:rsidR="006B014C" w:rsidRPr="009D2D6D" w:rsidRDefault="001E7B87"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722" w:author="kiemlongJr" w:date="2023-10-01T13:06:00Z">
              <w:r w:rsidRPr="009D2D6D">
                <w:rPr>
                  <w:rFonts w:asciiTheme="majorHAnsi" w:hAnsiTheme="majorHAnsi" w:cstheme="majorHAnsi"/>
                  <w:sz w:val="26"/>
                  <w:szCs w:val="26"/>
                </w:rPr>
                <w:t>Hệ thống chuyển sang chọn phương thức thanh toán</w:t>
              </w:r>
            </w:ins>
            <w:del w:id="723" w:author="kiemlongJr" w:date="2023-10-01T13:06:00Z">
              <w:r w:rsidR="006B014C" w:rsidRPr="009D2D6D" w:rsidDel="001E7B87">
                <w:rPr>
                  <w:rFonts w:asciiTheme="majorHAnsi" w:hAnsiTheme="majorHAnsi" w:cstheme="majorHAnsi"/>
                  <w:sz w:val="26"/>
                  <w:szCs w:val="26"/>
                </w:rPr>
                <w:delText>Đăng nhập thành công</w:delText>
              </w:r>
            </w:del>
          </w:p>
        </w:tc>
        <w:tc>
          <w:tcPr>
            <w:tcW w:w="1242" w:type="dxa"/>
          </w:tcPr>
          <w:p w14:paraId="42697DE1" w14:textId="3B8013AD" w:rsidR="006B014C" w:rsidRPr="009D2D6D" w:rsidRDefault="006826DD"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220BFA" w:rsidRPr="009D2D6D" w14:paraId="5198A965" w14:textId="77777777" w:rsidTr="009C00CE">
        <w:tc>
          <w:tcPr>
            <w:cnfStyle w:val="001000000000" w:firstRow="0" w:lastRow="0" w:firstColumn="1" w:lastColumn="0" w:oddVBand="0" w:evenVBand="0" w:oddHBand="0" w:evenHBand="0" w:firstRowFirstColumn="0" w:firstRowLastColumn="0" w:lastRowFirstColumn="0" w:lastRowLastColumn="0"/>
            <w:tcW w:w="505" w:type="dxa"/>
          </w:tcPr>
          <w:p w14:paraId="2E7068C6" w14:textId="2828B1A8" w:rsidR="006B014C" w:rsidRPr="009D2D6D" w:rsidRDefault="006B014C" w:rsidP="008E4DA9">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2</w:t>
            </w:r>
          </w:p>
        </w:tc>
        <w:tc>
          <w:tcPr>
            <w:tcW w:w="1285" w:type="dxa"/>
          </w:tcPr>
          <w:p w14:paraId="297045C1" w14:textId="0F1F98B6" w:rsidR="006B014C" w:rsidRPr="009D2D6D" w:rsidRDefault="001B4BEB"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724" w:author="kiemlongJr" w:date="2023-10-01T13:08:00Z">
              <w:r w:rsidRPr="009D2D6D">
                <w:rPr>
                  <w:rFonts w:asciiTheme="majorHAnsi" w:hAnsiTheme="majorHAnsi" w:cstheme="majorHAnsi"/>
                  <w:sz w:val="26"/>
                  <w:szCs w:val="26"/>
                </w:rPr>
                <w:t>Điền thông tin thất bại</w:t>
              </w:r>
            </w:ins>
            <w:del w:id="725" w:author="kiemlongJr" w:date="2023-10-01T13:08:00Z">
              <w:r w:rsidR="006D490B" w:rsidRPr="009D2D6D" w:rsidDel="001B4BEB">
                <w:rPr>
                  <w:rFonts w:asciiTheme="majorHAnsi" w:hAnsiTheme="majorHAnsi" w:cstheme="majorHAnsi"/>
                  <w:sz w:val="26"/>
                  <w:szCs w:val="26"/>
                </w:rPr>
                <w:delText>Đăng nhập thất bại</w:delText>
              </w:r>
            </w:del>
          </w:p>
        </w:tc>
        <w:tc>
          <w:tcPr>
            <w:tcW w:w="3178" w:type="dxa"/>
          </w:tcPr>
          <w:p w14:paraId="4FE29078" w14:textId="77777777" w:rsidR="001B4BEB" w:rsidRPr="009D2D6D" w:rsidRDefault="001B4BEB" w:rsidP="001B4BEB">
            <w:pPr>
              <w:spacing w:after="120" w:line="276" w:lineRule="auto"/>
              <w:cnfStyle w:val="000000000000" w:firstRow="0" w:lastRow="0" w:firstColumn="0" w:lastColumn="0" w:oddVBand="0" w:evenVBand="0" w:oddHBand="0" w:evenHBand="0" w:firstRowFirstColumn="0" w:firstRowLastColumn="0" w:lastRowFirstColumn="0" w:lastRowLastColumn="0"/>
              <w:rPr>
                <w:ins w:id="726" w:author="kiemlongJr" w:date="2023-10-01T13:08:00Z"/>
                <w:rFonts w:asciiTheme="majorHAnsi" w:hAnsiTheme="majorHAnsi" w:cstheme="majorHAnsi"/>
                <w:sz w:val="26"/>
                <w:szCs w:val="26"/>
              </w:rPr>
            </w:pPr>
            <w:ins w:id="727" w:author="kiemlongJr" w:date="2023-10-01T13:08:00Z">
              <w:r w:rsidRPr="009D2D6D">
                <w:rPr>
                  <w:rFonts w:asciiTheme="majorHAnsi" w:hAnsiTheme="majorHAnsi" w:cstheme="majorHAnsi"/>
                  <w:sz w:val="26"/>
                  <w:szCs w:val="26"/>
                </w:rPr>
                <w:t>SĐT: 0906029708</w:t>
              </w:r>
            </w:ins>
          </w:p>
          <w:p w14:paraId="41CD22E3" w14:textId="77777777" w:rsidR="001B4BEB" w:rsidRPr="009D2D6D" w:rsidRDefault="001B4BEB" w:rsidP="001B4BEB">
            <w:pPr>
              <w:spacing w:after="120" w:line="276" w:lineRule="auto"/>
              <w:cnfStyle w:val="000000000000" w:firstRow="0" w:lastRow="0" w:firstColumn="0" w:lastColumn="0" w:oddVBand="0" w:evenVBand="0" w:oddHBand="0" w:evenHBand="0" w:firstRowFirstColumn="0" w:firstRowLastColumn="0" w:lastRowFirstColumn="0" w:lastRowLastColumn="0"/>
              <w:rPr>
                <w:ins w:id="728" w:author="kiemlongJr" w:date="2023-10-01T13:08:00Z"/>
                <w:rFonts w:asciiTheme="majorHAnsi" w:hAnsiTheme="majorHAnsi" w:cstheme="majorHAnsi"/>
                <w:sz w:val="26"/>
                <w:szCs w:val="26"/>
              </w:rPr>
            </w:pPr>
            <w:ins w:id="729" w:author="kiemlongJr" w:date="2023-10-01T13:08:00Z">
              <w:r w:rsidRPr="009D2D6D">
                <w:rPr>
                  <w:rFonts w:asciiTheme="majorHAnsi" w:hAnsiTheme="majorHAnsi" w:cstheme="majorHAnsi"/>
                  <w:sz w:val="26"/>
                  <w:szCs w:val="26"/>
                </w:rPr>
                <w:t>Địa chỉ: Tổ 1 Khu 7</w:t>
              </w:r>
            </w:ins>
          </w:p>
          <w:p w14:paraId="75C02964" w14:textId="77777777" w:rsidR="001B4BEB" w:rsidRPr="009D2D6D" w:rsidRDefault="001B4BEB" w:rsidP="001B4BEB">
            <w:pPr>
              <w:spacing w:after="120" w:line="276" w:lineRule="auto"/>
              <w:cnfStyle w:val="000000000000" w:firstRow="0" w:lastRow="0" w:firstColumn="0" w:lastColumn="0" w:oddVBand="0" w:evenVBand="0" w:oddHBand="0" w:evenHBand="0" w:firstRowFirstColumn="0" w:firstRowLastColumn="0" w:lastRowFirstColumn="0" w:lastRowLastColumn="0"/>
              <w:rPr>
                <w:ins w:id="730" w:author="kiemlongJr" w:date="2023-10-01T13:08:00Z"/>
                <w:rFonts w:asciiTheme="majorHAnsi" w:hAnsiTheme="majorHAnsi" w:cstheme="majorHAnsi"/>
                <w:sz w:val="26"/>
                <w:szCs w:val="26"/>
              </w:rPr>
            </w:pPr>
            <w:ins w:id="731" w:author="kiemlongJr" w:date="2023-10-01T13:08:00Z">
              <w:r w:rsidRPr="009D2D6D">
                <w:rPr>
                  <w:rFonts w:asciiTheme="majorHAnsi" w:hAnsiTheme="majorHAnsi" w:cstheme="majorHAnsi"/>
                  <w:sz w:val="26"/>
                  <w:szCs w:val="26"/>
                </w:rPr>
                <w:t>Tỉnh:  Quảng Ninh</w:t>
              </w:r>
            </w:ins>
          </w:p>
          <w:p w14:paraId="6800D3BE" w14:textId="77777777" w:rsidR="001B4BEB" w:rsidRPr="009D2D6D" w:rsidRDefault="001B4BEB" w:rsidP="001B4BEB">
            <w:pPr>
              <w:spacing w:after="120" w:line="276" w:lineRule="auto"/>
              <w:cnfStyle w:val="000000000000" w:firstRow="0" w:lastRow="0" w:firstColumn="0" w:lastColumn="0" w:oddVBand="0" w:evenVBand="0" w:oddHBand="0" w:evenHBand="0" w:firstRowFirstColumn="0" w:firstRowLastColumn="0" w:lastRowFirstColumn="0" w:lastRowLastColumn="0"/>
              <w:rPr>
                <w:ins w:id="732" w:author="kiemlongJr" w:date="2023-10-01T13:08:00Z"/>
                <w:rFonts w:asciiTheme="majorHAnsi" w:hAnsiTheme="majorHAnsi" w:cstheme="majorHAnsi"/>
                <w:sz w:val="26"/>
                <w:szCs w:val="26"/>
              </w:rPr>
            </w:pPr>
            <w:ins w:id="733" w:author="kiemlongJr" w:date="2023-10-01T13:08:00Z">
              <w:r w:rsidRPr="009D2D6D">
                <w:rPr>
                  <w:rFonts w:asciiTheme="majorHAnsi" w:hAnsiTheme="majorHAnsi" w:cstheme="majorHAnsi"/>
                  <w:sz w:val="26"/>
                  <w:szCs w:val="26"/>
                </w:rPr>
                <w:t>Huyện: Uông Bí</w:t>
              </w:r>
            </w:ins>
          </w:p>
          <w:p w14:paraId="62D740F2" w14:textId="05FACE2F" w:rsidR="006B014C" w:rsidRPr="009D2D6D" w:rsidDel="001B4BEB" w:rsidRDefault="001B4BEB">
            <w:pPr>
              <w:spacing w:after="120" w:line="276" w:lineRule="auto"/>
              <w:cnfStyle w:val="000000000000" w:firstRow="0" w:lastRow="0" w:firstColumn="0" w:lastColumn="0" w:oddVBand="0" w:evenVBand="0" w:oddHBand="0" w:evenHBand="0" w:firstRowFirstColumn="0" w:firstRowLastColumn="0" w:lastRowFirstColumn="0" w:lastRowLastColumn="0"/>
              <w:rPr>
                <w:del w:id="734" w:author="kiemlongJr" w:date="2023-10-01T13:08:00Z"/>
                <w:rFonts w:asciiTheme="majorHAnsi" w:hAnsiTheme="majorHAnsi" w:cstheme="majorHAnsi"/>
                <w:color w:val="000000" w:themeColor="text1"/>
                <w:sz w:val="26"/>
                <w:szCs w:val="26"/>
                <w:lang w:val="vi-VN"/>
              </w:rPr>
              <w:pPrChange w:id="735" w:author="kiemlongJr" w:date="2023-10-01T13:07:00Z">
                <w:pPr>
                  <w:spacing w:after="120" w:line="360" w:lineRule="auto"/>
                  <w:jc w:val="center"/>
                  <w:cnfStyle w:val="000000000000" w:firstRow="0" w:lastRow="0" w:firstColumn="0" w:lastColumn="0" w:oddVBand="0" w:evenVBand="0" w:oddHBand="0" w:evenHBand="0" w:firstRowFirstColumn="0" w:firstRowLastColumn="0" w:lastRowFirstColumn="0" w:lastRowLastColumn="0"/>
                </w:pPr>
              </w:pPrChange>
            </w:pPr>
            <w:ins w:id="736" w:author="kiemlongJr" w:date="2023-10-01T13:08:00Z">
              <w:r w:rsidRPr="009D2D6D">
                <w:rPr>
                  <w:rFonts w:asciiTheme="majorHAnsi" w:hAnsiTheme="majorHAnsi" w:cstheme="majorHAnsi"/>
                  <w:sz w:val="26"/>
                  <w:szCs w:val="26"/>
                </w:rPr>
                <w:t xml:space="preserve">Phường: </w:t>
              </w:r>
            </w:ins>
            <w:del w:id="737" w:author="kiemlongJr" w:date="2023-10-01T13:08:00Z">
              <w:r w:rsidR="006D490B" w:rsidRPr="009D2D6D" w:rsidDel="001B4BEB">
                <w:rPr>
                  <w:rFonts w:asciiTheme="majorHAnsi" w:hAnsiTheme="majorHAnsi" w:cstheme="majorHAnsi"/>
                  <w:color w:val="000000" w:themeColor="text1"/>
                  <w:sz w:val="26"/>
                  <w:szCs w:val="26"/>
                </w:rPr>
                <w:delText xml:space="preserve">Tài khoản: </w:delText>
              </w:r>
              <w:r w:rsidR="006D490B" w:rsidRPr="009D2D6D" w:rsidDel="001B4BEB">
                <w:fldChar w:fldCharType="begin"/>
              </w:r>
              <w:r w:rsidR="006D490B" w:rsidRPr="009D2D6D" w:rsidDel="001B4BEB">
                <w:rPr>
                  <w:rFonts w:asciiTheme="majorHAnsi" w:hAnsiTheme="majorHAnsi" w:cstheme="majorHAnsi"/>
                  <w:sz w:val="26"/>
                  <w:szCs w:val="26"/>
                </w:rPr>
                <w:delInstrText>HYPERLINK "mailto:longnguyen123@gmail.com"</w:delInstrText>
              </w:r>
              <w:r w:rsidR="006D490B" w:rsidRPr="009D2D6D" w:rsidDel="001B4BEB">
                <w:fldChar w:fldCharType="separate"/>
              </w:r>
              <w:r w:rsidR="006D490B" w:rsidRPr="009D2D6D" w:rsidDel="001B4BEB">
                <w:rPr>
                  <w:rStyle w:val="Hyperlink"/>
                  <w:rFonts w:asciiTheme="majorHAnsi" w:hAnsiTheme="majorHAnsi" w:cstheme="majorHAnsi"/>
                  <w:color w:val="000000" w:themeColor="text1"/>
                  <w:sz w:val="26"/>
                  <w:szCs w:val="26"/>
                  <w:u w:val="none"/>
                </w:rPr>
                <w:delText>longnguyen123@gmail.com</w:delText>
              </w:r>
              <w:r w:rsidR="006D490B" w:rsidRPr="009D2D6D" w:rsidDel="001B4BEB">
                <w:rPr>
                  <w:rStyle w:val="Hyperlink"/>
                  <w:rFonts w:asciiTheme="majorHAnsi" w:hAnsiTheme="majorHAnsi" w:cstheme="majorHAnsi"/>
                  <w:color w:val="000000" w:themeColor="text1"/>
                  <w:szCs w:val="26"/>
                  <w:u w:val="none"/>
                </w:rPr>
                <w:fldChar w:fldCharType="end"/>
              </w:r>
            </w:del>
          </w:p>
          <w:p w14:paraId="5330BE13" w14:textId="6FD16A29" w:rsidR="006D490B" w:rsidRPr="009D2D6D" w:rsidRDefault="006D490B">
            <w:pPr>
              <w:spacing w:after="12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vi-VN"/>
              </w:rPr>
              <w:pPrChange w:id="738" w:author="kiemlongJr" w:date="2023-10-01T13:07:00Z">
                <w:pPr>
                  <w:spacing w:after="120" w:line="360" w:lineRule="auto"/>
                  <w:jc w:val="center"/>
                  <w:cnfStyle w:val="000000000000" w:firstRow="0" w:lastRow="0" w:firstColumn="0" w:lastColumn="0" w:oddVBand="0" w:evenVBand="0" w:oddHBand="0" w:evenHBand="0" w:firstRowFirstColumn="0" w:firstRowLastColumn="0" w:lastRowFirstColumn="0" w:lastRowLastColumn="0"/>
                </w:pPr>
              </w:pPrChange>
            </w:pPr>
            <w:del w:id="739" w:author="kiemlongJr" w:date="2023-10-01T13:08:00Z">
              <w:r w:rsidRPr="009D2D6D" w:rsidDel="001B4BEB">
                <w:rPr>
                  <w:rFonts w:asciiTheme="majorHAnsi" w:hAnsiTheme="majorHAnsi" w:cstheme="majorHAnsi"/>
                  <w:color w:val="000000" w:themeColor="text1"/>
                  <w:sz w:val="26"/>
                  <w:szCs w:val="26"/>
                </w:rPr>
                <w:delText>Mật khẩu: 1234567</w:delText>
              </w:r>
            </w:del>
          </w:p>
        </w:tc>
        <w:tc>
          <w:tcPr>
            <w:tcW w:w="1318" w:type="dxa"/>
          </w:tcPr>
          <w:p w14:paraId="0FF8CB40" w14:textId="2A5C86BA" w:rsidR="006B014C" w:rsidRPr="009D2D6D" w:rsidRDefault="00220BFA"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740" w:author="kiemlongJr" w:date="2023-10-01T13:08:00Z">
              <w:r w:rsidRPr="009D2D6D">
                <w:rPr>
                  <w:rFonts w:asciiTheme="majorHAnsi" w:hAnsiTheme="majorHAnsi" w:cstheme="majorHAnsi"/>
                  <w:sz w:val="26"/>
                  <w:szCs w:val="26"/>
                </w:rPr>
                <w:t>Hệ thống thông báo “Vui lòng chọn phường</w:t>
              </w:r>
            </w:ins>
            <w:del w:id="741" w:author="kiemlongJr" w:date="2023-10-01T13:08:00Z">
              <w:r w:rsidR="006D490B" w:rsidRPr="009D2D6D" w:rsidDel="00220BFA">
                <w:rPr>
                  <w:rFonts w:asciiTheme="majorHAnsi" w:hAnsiTheme="majorHAnsi" w:cstheme="majorHAnsi"/>
                  <w:sz w:val="26"/>
                  <w:szCs w:val="26"/>
                </w:rPr>
                <w:delText xml:space="preserve">Hệ thống thông báo </w:delText>
              </w:r>
              <w:r w:rsidR="006D490B" w:rsidRPr="009D2D6D" w:rsidDel="00220BFA">
                <w:rPr>
                  <w:rFonts w:asciiTheme="majorHAnsi" w:hAnsiTheme="majorHAnsi" w:cstheme="majorHAnsi"/>
                  <w:sz w:val="26"/>
                  <w:szCs w:val="26"/>
                </w:rPr>
                <w:br/>
                <w:delText>“Thông tin đăng nhập không hợp lệ”</w:delText>
              </w:r>
            </w:del>
          </w:p>
        </w:tc>
        <w:tc>
          <w:tcPr>
            <w:tcW w:w="1530" w:type="dxa"/>
          </w:tcPr>
          <w:p w14:paraId="569A22C0" w14:textId="7B67D136" w:rsidR="006B014C" w:rsidRPr="009D2D6D" w:rsidRDefault="00220BFA"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742" w:author="kiemlongJr" w:date="2023-10-01T13:09:00Z">
              <w:r w:rsidRPr="009D2D6D">
                <w:rPr>
                  <w:rFonts w:asciiTheme="majorHAnsi" w:hAnsiTheme="majorHAnsi" w:cstheme="majorHAnsi"/>
                  <w:sz w:val="26"/>
                  <w:szCs w:val="26"/>
                </w:rPr>
                <w:t>Hệ thống chuyển sang chọn phương thức thanh toán</w:t>
              </w:r>
            </w:ins>
            <w:del w:id="743" w:author="kiemlongJr" w:date="2023-10-01T13:09:00Z">
              <w:r w:rsidR="006D490B" w:rsidRPr="009D2D6D" w:rsidDel="00220BFA">
                <w:rPr>
                  <w:rFonts w:asciiTheme="majorHAnsi" w:hAnsiTheme="majorHAnsi" w:cstheme="majorHAnsi"/>
                  <w:sz w:val="26"/>
                  <w:szCs w:val="26"/>
                </w:rPr>
                <w:delText>Đăng nhập không thành công</w:delText>
              </w:r>
            </w:del>
          </w:p>
        </w:tc>
        <w:tc>
          <w:tcPr>
            <w:tcW w:w="1242" w:type="dxa"/>
          </w:tcPr>
          <w:p w14:paraId="72340B0B" w14:textId="2DC97881" w:rsidR="006B014C" w:rsidRPr="009D2D6D" w:rsidRDefault="006826DD"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744" w:author="kiemlongJr" w:date="2023-10-01T13:09:00Z">
              <w:r w:rsidRPr="009D2D6D">
                <w:rPr>
                  <w:rFonts w:asciiTheme="majorHAnsi" w:hAnsiTheme="majorHAnsi" w:cstheme="majorHAnsi"/>
                  <w:sz w:val="26"/>
                  <w:szCs w:val="26"/>
                </w:rPr>
                <w:t>FAIL</w:t>
              </w:r>
            </w:ins>
            <w:del w:id="745" w:author="kiemlongJr" w:date="2023-10-01T13:09:00Z">
              <w:r w:rsidR="006D490B" w:rsidRPr="009D2D6D" w:rsidDel="00220BFA">
                <w:rPr>
                  <w:rFonts w:asciiTheme="majorHAnsi" w:hAnsiTheme="majorHAnsi" w:cstheme="majorHAnsi"/>
                  <w:sz w:val="26"/>
                  <w:szCs w:val="26"/>
                </w:rPr>
                <w:delText>pass</w:delText>
              </w:r>
            </w:del>
          </w:p>
        </w:tc>
      </w:tr>
      <w:tr w:rsidR="001B4BEB" w:rsidRPr="009D2D6D" w14:paraId="54BF5BA4" w14:textId="77777777" w:rsidTr="009C0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 w:type="dxa"/>
          </w:tcPr>
          <w:p w14:paraId="68A76008" w14:textId="3C343EF7" w:rsidR="006B014C" w:rsidRPr="009D2D6D" w:rsidRDefault="006B014C" w:rsidP="008E4DA9">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3</w:t>
            </w:r>
          </w:p>
        </w:tc>
        <w:tc>
          <w:tcPr>
            <w:tcW w:w="1285" w:type="dxa"/>
          </w:tcPr>
          <w:p w14:paraId="781BF2A9" w14:textId="011F1E0B" w:rsidR="006B014C" w:rsidRPr="009D2D6D" w:rsidRDefault="00EE0B15"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746" w:author="kiemlongJr" w:date="2023-10-01T13:09:00Z">
              <w:r w:rsidRPr="009D2D6D">
                <w:rPr>
                  <w:rFonts w:asciiTheme="majorHAnsi" w:hAnsiTheme="majorHAnsi" w:cstheme="majorHAnsi"/>
                  <w:sz w:val="26"/>
                  <w:szCs w:val="26"/>
                </w:rPr>
                <w:t>Điền thông tin thất bại</w:t>
              </w:r>
            </w:ins>
            <w:del w:id="747" w:author="kiemlongJr" w:date="2023-10-01T13:09:00Z">
              <w:r w:rsidR="006D490B" w:rsidRPr="009D2D6D" w:rsidDel="00EE0B15">
                <w:rPr>
                  <w:rFonts w:asciiTheme="majorHAnsi" w:hAnsiTheme="majorHAnsi" w:cstheme="majorHAnsi"/>
                  <w:sz w:val="26"/>
                  <w:szCs w:val="26"/>
                </w:rPr>
                <w:delText>Đăng nhập thất bại</w:delText>
              </w:r>
            </w:del>
          </w:p>
        </w:tc>
        <w:tc>
          <w:tcPr>
            <w:tcW w:w="3178" w:type="dxa"/>
          </w:tcPr>
          <w:p w14:paraId="12821518" w14:textId="77777777" w:rsidR="00EE0B15" w:rsidRPr="009D2D6D" w:rsidRDefault="00EE0B15" w:rsidP="00EE0B15">
            <w:pPr>
              <w:spacing w:after="120" w:line="276" w:lineRule="auto"/>
              <w:cnfStyle w:val="000000100000" w:firstRow="0" w:lastRow="0" w:firstColumn="0" w:lastColumn="0" w:oddVBand="0" w:evenVBand="0" w:oddHBand="1" w:evenHBand="0" w:firstRowFirstColumn="0" w:firstRowLastColumn="0" w:lastRowFirstColumn="0" w:lastRowLastColumn="0"/>
              <w:rPr>
                <w:ins w:id="748" w:author="kiemlongJr" w:date="2023-10-01T13:09:00Z"/>
                <w:rFonts w:asciiTheme="majorHAnsi" w:hAnsiTheme="majorHAnsi" w:cstheme="majorHAnsi"/>
                <w:sz w:val="26"/>
                <w:szCs w:val="26"/>
              </w:rPr>
            </w:pPr>
            <w:ins w:id="749" w:author="kiemlongJr" w:date="2023-10-01T13:09:00Z">
              <w:r w:rsidRPr="009D2D6D">
                <w:rPr>
                  <w:rFonts w:asciiTheme="majorHAnsi" w:hAnsiTheme="majorHAnsi" w:cstheme="majorHAnsi"/>
                  <w:sz w:val="26"/>
                  <w:szCs w:val="26"/>
                </w:rPr>
                <w:t>SĐT: 0906029708</w:t>
              </w:r>
            </w:ins>
          </w:p>
          <w:p w14:paraId="236FE867" w14:textId="77777777" w:rsidR="00EE0B15" w:rsidRPr="009D2D6D" w:rsidRDefault="00EE0B15" w:rsidP="00EE0B15">
            <w:pPr>
              <w:spacing w:after="120" w:line="276" w:lineRule="auto"/>
              <w:cnfStyle w:val="000000100000" w:firstRow="0" w:lastRow="0" w:firstColumn="0" w:lastColumn="0" w:oddVBand="0" w:evenVBand="0" w:oddHBand="1" w:evenHBand="0" w:firstRowFirstColumn="0" w:firstRowLastColumn="0" w:lastRowFirstColumn="0" w:lastRowLastColumn="0"/>
              <w:rPr>
                <w:ins w:id="750" w:author="kiemlongJr" w:date="2023-10-01T13:09:00Z"/>
                <w:rFonts w:asciiTheme="majorHAnsi" w:hAnsiTheme="majorHAnsi" w:cstheme="majorHAnsi"/>
                <w:sz w:val="26"/>
                <w:szCs w:val="26"/>
              </w:rPr>
            </w:pPr>
            <w:ins w:id="751" w:author="kiemlongJr" w:date="2023-10-01T13:09:00Z">
              <w:r w:rsidRPr="009D2D6D">
                <w:rPr>
                  <w:rFonts w:asciiTheme="majorHAnsi" w:hAnsiTheme="majorHAnsi" w:cstheme="majorHAnsi"/>
                  <w:sz w:val="26"/>
                  <w:szCs w:val="26"/>
                </w:rPr>
                <w:t>Địa chỉ: Tổ 1 Khu 7</w:t>
              </w:r>
            </w:ins>
          </w:p>
          <w:p w14:paraId="1733711E" w14:textId="77777777" w:rsidR="00EE0B15" w:rsidRPr="009D2D6D" w:rsidRDefault="00EE0B15" w:rsidP="00EE0B15">
            <w:pPr>
              <w:spacing w:after="120" w:line="276" w:lineRule="auto"/>
              <w:cnfStyle w:val="000000100000" w:firstRow="0" w:lastRow="0" w:firstColumn="0" w:lastColumn="0" w:oddVBand="0" w:evenVBand="0" w:oddHBand="1" w:evenHBand="0" w:firstRowFirstColumn="0" w:firstRowLastColumn="0" w:lastRowFirstColumn="0" w:lastRowLastColumn="0"/>
              <w:rPr>
                <w:ins w:id="752" w:author="kiemlongJr" w:date="2023-10-01T13:09:00Z"/>
                <w:rFonts w:asciiTheme="majorHAnsi" w:hAnsiTheme="majorHAnsi" w:cstheme="majorHAnsi"/>
                <w:sz w:val="26"/>
                <w:szCs w:val="26"/>
              </w:rPr>
            </w:pPr>
            <w:ins w:id="753" w:author="kiemlongJr" w:date="2023-10-01T13:09:00Z">
              <w:r w:rsidRPr="009D2D6D">
                <w:rPr>
                  <w:rFonts w:asciiTheme="majorHAnsi" w:hAnsiTheme="majorHAnsi" w:cstheme="majorHAnsi"/>
                  <w:sz w:val="26"/>
                  <w:szCs w:val="26"/>
                </w:rPr>
                <w:t>Tỉnh:  Quảng Ninh</w:t>
              </w:r>
            </w:ins>
          </w:p>
          <w:p w14:paraId="2B873A21" w14:textId="29490F11" w:rsidR="00EE0B15" w:rsidRPr="009D2D6D" w:rsidRDefault="00EE0B15" w:rsidP="00EE0B15">
            <w:pPr>
              <w:spacing w:after="120" w:line="276" w:lineRule="auto"/>
              <w:cnfStyle w:val="000000100000" w:firstRow="0" w:lastRow="0" w:firstColumn="0" w:lastColumn="0" w:oddVBand="0" w:evenVBand="0" w:oddHBand="1" w:evenHBand="0" w:firstRowFirstColumn="0" w:firstRowLastColumn="0" w:lastRowFirstColumn="0" w:lastRowLastColumn="0"/>
              <w:rPr>
                <w:ins w:id="754" w:author="kiemlongJr" w:date="2023-10-01T13:09:00Z"/>
                <w:rFonts w:asciiTheme="majorHAnsi" w:hAnsiTheme="majorHAnsi" w:cstheme="majorHAnsi"/>
                <w:sz w:val="26"/>
                <w:szCs w:val="26"/>
              </w:rPr>
            </w:pPr>
            <w:ins w:id="755" w:author="kiemlongJr" w:date="2023-10-01T13:09:00Z">
              <w:r w:rsidRPr="009D2D6D">
                <w:rPr>
                  <w:rFonts w:asciiTheme="majorHAnsi" w:hAnsiTheme="majorHAnsi" w:cstheme="majorHAnsi"/>
                  <w:sz w:val="26"/>
                  <w:szCs w:val="26"/>
                </w:rPr>
                <w:t xml:space="preserve">Huyện: </w:t>
              </w:r>
            </w:ins>
          </w:p>
          <w:p w14:paraId="29B490B4" w14:textId="7DCDE099" w:rsidR="006B014C" w:rsidRPr="009D2D6D" w:rsidDel="00EE0B15" w:rsidRDefault="00EE0B15">
            <w:pPr>
              <w:spacing w:after="120" w:line="276" w:lineRule="auto"/>
              <w:cnfStyle w:val="000000100000" w:firstRow="0" w:lastRow="0" w:firstColumn="0" w:lastColumn="0" w:oddVBand="0" w:evenVBand="0" w:oddHBand="1" w:evenHBand="0" w:firstRowFirstColumn="0" w:firstRowLastColumn="0" w:lastRowFirstColumn="0" w:lastRowLastColumn="0"/>
              <w:rPr>
                <w:del w:id="756" w:author="kiemlongJr" w:date="2023-10-01T13:09:00Z"/>
                <w:rFonts w:asciiTheme="majorHAnsi" w:hAnsiTheme="majorHAnsi" w:cstheme="majorHAnsi"/>
                <w:color w:val="000000" w:themeColor="text1"/>
                <w:sz w:val="26"/>
                <w:szCs w:val="26"/>
                <w:lang w:val="vi-VN"/>
              </w:rPr>
              <w:pPrChange w:id="757" w:author="kiemlongJr" w:date="2023-10-01T13:07:00Z">
                <w:pPr>
                  <w:spacing w:after="120" w:line="360" w:lineRule="auto"/>
                  <w:jc w:val="center"/>
                  <w:cnfStyle w:val="000000100000" w:firstRow="0" w:lastRow="0" w:firstColumn="0" w:lastColumn="0" w:oddVBand="0" w:evenVBand="0" w:oddHBand="1" w:evenHBand="0" w:firstRowFirstColumn="0" w:firstRowLastColumn="0" w:lastRowFirstColumn="0" w:lastRowLastColumn="0"/>
                </w:pPr>
              </w:pPrChange>
            </w:pPr>
            <w:ins w:id="758" w:author="kiemlongJr" w:date="2023-10-01T13:09:00Z">
              <w:r w:rsidRPr="009D2D6D">
                <w:rPr>
                  <w:rFonts w:asciiTheme="majorHAnsi" w:hAnsiTheme="majorHAnsi" w:cstheme="majorHAnsi"/>
                  <w:sz w:val="26"/>
                  <w:szCs w:val="26"/>
                </w:rPr>
                <w:t>Phường:</w:t>
              </w:r>
            </w:ins>
            <w:del w:id="759" w:author="kiemlongJr" w:date="2023-10-01T13:09:00Z">
              <w:r w:rsidR="006D490B" w:rsidRPr="009D2D6D" w:rsidDel="00EE0B15">
                <w:rPr>
                  <w:rFonts w:asciiTheme="majorHAnsi" w:hAnsiTheme="majorHAnsi" w:cstheme="majorHAnsi"/>
                  <w:color w:val="000000" w:themeColor="text1"/>
                  <w:sz w:val="26"/>
                  <w:szCs w:val="26"/>
                </w:rPr>
                <w:delText xml:space="preserve">Tài khoản: </w:delText>
              </w:r>
              <w:r w:rsidR="006D490B" w:rsidRPr="009D2D6D" w:rsidDel="00EE0B15">
                <w:fldChar w:fldCharType="begin"/>
              </w:r>
              <w:r w:rsidR="006D490B" w:rsidRPr="009D2D6D" w:rsidDel="00EE0B15">
                <w:rPr>
                  <w:rFonts w:asciiTheme="majorHAnsi" w:hAnsiTheme="majorHAnsi" w:cstheme="majorHAnsi"/>
                  <w:sz w:val="26"/>
                  <w:szCs w:val="26"/>
                </w:rPr>
                <w:delInstrText>HYPERLINK "mailto:longnguyen123@gmail.com"</w:delInstrText>
              </w:r>
              <w:r w:rsidR="006D490B" w:rsidRPr="009D2D6D" w:rsidDel="00EE0B15">
                <w:fldChar w:fldCharType="separate"/>
              </w:r>
              <w:r w:rsidR="006D490B" w:rsidRPr="009D2D6D" w:rsidDel="00EE0B15">
                <w:rPr>
                  <w:rStyle w:val="Hyperlink"/>
                  <w:rFonts w:asciiTheme="majorHAnsi" w:hAnsiTheme="majorHAnsi" w:cstheme="majorHAnsi"/>
                  <w:color w:val="000000" w:themeColor="text1"/>
                  <w:sz w:val="26"/>
                  <w:szCs w:val="26"/>
                  <w:u w:val="none"/>
                </w:rPr>
                <w:delText>longnguyen123@gmail.com</w:delText>
              </w:r>
              <w:r w:rsidR="006D490B" w:rsidRPr="009D2D6D" w:rsidDel="00EE0B15">
                <w:rPr>
                  <w:rStyle w:val="Hyperlink"/>
                  <w:rFonts w:asciiTheme="majorHAnsi" w:hAnsiTheme="majorHAnsi" w:cstheme="majorHAnsi"/>
                  <w:color w:val="000000" w:themeColor="text1"/>
                  <w:szCs w:val="26"/>
                  <w:u w:val="none"/>
                </w:rPr>
                <w:fldChar w:fldCharType="end"/>
              </w:r>
            </w:del>
          </w:p>
          <w:p w14:paraId="633942D7" w14:textId="22977911" w:rsidR="006D490B" w:rsidRPr="009D2D6D" w:rsidRDefault="006D490B">
            <w:pPr>
              <w:spacing w:after="12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vi-VN"/>
              </w:rPr>
              <w:pPrChange w:id="760" w:author="kiemlongJr" w:date="2023-10-01T13:07:00Z">
                <w:pPr>
                  <w:spacing w:after="120" w:line="360" w:lineRule="auto"/>
                  <w:jc w:val="center"/>
                  <w:cnfStyle w:val="000000100000" w:firstRow="0" w:lastRow="0" w:firstColumn="0" w:lastColumn="0" w:oddVBand="0" w:evenVBand="0" w:oddHBand="1" w:evenHBand="0" w:firstRowFirstColumn="0" w:firstRowLastColumn="0" w:lastRowFirstColumn="0" w:lastRowLastColumn="0"/>
                </w:pPr>
              </w:pPrChange>
            </w:pPr>
            <w:del w:id="761" w:author="kiemlongJr" w:date="2023-10-01T13:09:00Z">
              <w:r w:rsidRPr="009D2D6D" w:rsidDel="00EE0B15">
                <w:rPr>
                  <w:rFonts w:asciiTheme="majorHAnsi" w:hAnsiTheme="majorHAnsi" w:cstheme="majorHAnsi"/>
                  <w:color w:val="000000" w:themeColor="text1"/>
                  <w:sz w:val="26"/>
                  <w:szCs w:val="26"/>
                </w:rPr>
                <w:delText>Mật khẩu:</w:delText>
              </w:r>
            </w:del>
            <w:ins w:id="762" w:author="kiemlongJr" w:date="2023-10-01T13:09:00Z">
              <w:r w:rsidR="00EE0B15" w:rsidRPr="009D2D6D">
                <w:rPr>
                  <w:rFonts w:asciiTheme="majorHAnsi" w:hAnsiTheme="majorHAnsi" w:cstheme="majorHAnsi"/>
                  <w:color w:val="000000" w:themeColor="text1"/>
                  <w:sz w:val="26"/>
                  <w:szCs w:val="26"/>
                </w:rPr>
                <w:t>Vàng Danh</w:t>
              </w:r>
            </w:ins>
          </w:p>
        </w:tc>
        <w:tc>
          <w:tcPr>
            <w:tcW w:w="1318" w:type="dxa"/>
          </w:tcPr>
          <w:p w14:paraId="26C61F47" w14:textId="7EA048A1" w:rsidR="006B014C" w:rsidRPr="009D2D6D" w:rsidRDefault="00EE0B15"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763" w:author="kiemlongJr" w:date="2023-10-01T13:10:00Z">
              <w:r w:rsidRPr="009D2D6D">
                <w:rPr>
                  <w:rFonts w:asciiTheme="majorHAnsi" w:hAnsiTheme="majorHAnsi" w:cstheme="majorHAnsi"/>
                  <w:sz w:val="26"/>
                  <w:szCs w:val="26"/>
                </w:rPr>
                <w:t>Hệ thống thông báo “Vui lòng chọn huyện“</w:t>
              </w:r>
            </w:ins>
            <w:del w:id="764" w:author="kiemlongJr" w:date="2023-10-01T13:10:00Z">
              <w:r w:rsidR="006D490B" w:rsidRPr="009D2D6D" w:rsidDel="00EE0B15">
                <w:rPr>
                  <w:rFonts w:asciiTheme="majorHAnsi" w:hAnsiTheme="majorHAnsi" w:cstheme="majorHAnsi"/>
                  <w:sz w:val="26"/>
                  <w:szCs w:val="26"/>
                </w:rPr>
                <w:delText xml:space="preserve">Hệ thống thông báo </w:delText>
              </w:r>
              <w:r w:rsidR="006D490B" w:rsidRPr="009D2D6D" w:rsidDel="00EE0B15">
                <w:rPr>
                  <w:rFonts w:asciiTheme="majorHAnsi" w:hAnsiTheme="majorHAnsi" w:cstheme="majorHAnsi"/>
                  <w:sz w:val="26"/>
                  <w:szCs w:val="26"/>
                </w:rPr>
                <w:br/>
                <w:delText>“Mật khẩu không được bỏ trống”</w:delText>
              </w:r>
            </w:del>
          </w:p>
        </w:tc>
        <w:tc>
          <w:tcPr>
            <w:tcW w:w="1530" w:type="dxa"/>
          </w:tcPr>
          <w:p w14:paraId="19AAB339" w14:textId="44AFBE30" w:rsidR="006B014C" w:rsidRPr="009D2D6D" w:rsidRDefault="00EE0B15"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765" w:author="kiemlongJr" w:date="2023-10-01T13:10:00Z">
              <w:r w:rsidRPr="009D2D6D">
                <w:rPr>
                  <w:rFonts w:asciiTheme="majorHAnsi" w:hAnsiTheme="majorHAnsi" w:cstheme="majorHAnsi"/>
                  <w:sz w:val="26"/>
                  <w:szCs w:val="26"/>
                </w:rPr>
                <w:t>Hệ thống thông báo “Vui lòng chọn huyện”</w:t>
              </w:r>
            </w:ins>
            <w:del w:id="766" w:author="kiemlongJr" w:date="2023-10-01T13:10:00Z">
              <w:r w:rsidR="006D490B" w:rsidRPr="009D2D6D" w:rsidDel="00EE0B15">
                <w:rPr>
                  <w:rFonts w:asciiTheme="majorHAnsi" w:hAnsiTheme="majorHAnsi" w:cstheme="majorHAnsi"/>
                  <w:sz w:val="26"/>
                  <w:szCs w:val="26"/>
                </w:rPr>
                <w:delText>Đăng nhập không thành công</w:delText>
              </w:r>
            </w:del>
          </w:p>
        </w:tc>
        <w:tc>
          <w:tcPr>
            <w:tcW w:w="1242" w:type="dxa"/>
          </w:tcPr>
          <w:p w14:paraId="44AA4FAC" w14:textId="7528FC6C" w:rsidR="006B014C" w:rsidRPr="009D2D6D" w:rsidRDefault="006826DD"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220BFA" w:rsidRPr="009D2D6D" w14:paraId="35316E9C" w14:textId="77777777" w:rsidTr="009C00CE">
        <w:tc>
          <w:tcPr>
            <w:cnfStyle w:val="001000000000" w:firstRow="0" w:lastRow="0" w:firstColumn="1" w:lastColumn="0" w:oddVBand="0" w:evenVBand="0" w:oddHBand="0" w:evenHBand="0" w:firstRowFirstColumn="0" w:firstRowLastColumn="0" w:lastRowFirstColumn="0" w:lastRowLastColumn="0"/>
            <w:tcW w:w="505" w:type="dxa"/>
          </w:tcPr>
          <w:p w14:paraId="4C2B7A78" w14:textId="3B6067C4" w:rsidR="006D490B" w:rsidRPr="009D2D6D" w:rsidRDefault="006D490B" w:rsidP="008E4DA9">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4</w:t>
            </w:r>
          </w:p>
        </w:tc>
        <w:tc>
          <w:tcPr>
            <w:tcW w:w="1285" w:type="dxa"/>
          </w:tcPr>
          <w:p w14:paraId="3B0629E8" w14:textId="78D634AD" w:rsidR="006D490B" w:rsidRPr="009D2D6D" w:rsidRDefault="00EE0B15"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767" w:author="kiemlongJr" w:date="2023-10-01T13:10:00Z">
              <w:r w:rsidRPr="009D2D6D">
                <w:rPr>
                  <w:rFonts w:asciiTheme="majorHAnsi" w:hAnsiTheme="majorHAnsi" w:cstheme="majorHAnsi"/>
                  <w:sz w:val="26"/>
                  <w:szCs w:val="26"/>
                </w:rPr>
                <w:t>Điền thông tin thất bại</w:t>
              </w:r>
            </w:ins>
            <w:del w:id="768" w:author="kiemlongJr" w:date="2023-10-01T13:10:00Z">
              <w:r w:rsidR="006D490B" w:rsidRPr="009D2D6D" w:rsidDel="00EE0B15">
                <w:rPr>
                  <w:rFonts w:asciiTheme="majorHAnsi" w:hAnsiTheme="majorHAnsi" w:cstheme="majorHAnsi"/>
                  <w:sz w:val="26"/>
                  <w:szCs w:val="26"/>
                </w:rPr>
                <w:delText>Đăng nhập thất bại</w:delText>
              </w:r>
            </w:del>
          </w:p>
        </w:tc>
        <w:tc>
          <w:tcPr>
            <w:tcW w:w="3178" w:type="dxa"/>
          </w:tcPr>
          <w:p w14:paraId="31E11CB3" w14:textId="77777777" w:rsidR="00EE0B15" w:rsidRPr="009D2D6D" w:rsidRDefault="00EE0B15" w:rsidP="00EE0B15">
            <w:pPr>
              <w:spacing w:after="120" w:line="276" w:lineRule="auto"/>
              <w:cnfStyle w:val="000000000000" w:firstRow="0" w:lastRow="0" w:firstColumn="0" w:lastColumn="0" w:oddVBand="0" w:evenVBand="0" w:oddHBand="0" w:evenHBand="0" w:firstRowFirstColumn="0" w:firstRowLastColumn="0" w:lastRowFirstColumn="0" w:lastRowLastColumn="0"/>
              <w:rPr>
                <w:ins w:id="769" w:author="kiemlongJr" w:date="2023-10-01T13:10:00Z"/>
                <w:rFonts w:asciiTheme="majorHAnsi" w:hAnsiTheme="majorHAnsi" w:cstheme="majorHAnsi"/>
                <w:sz w:val="26"/>
                <w:szCs w:val="26"/>
              </w:rPr>
            </w:pPr>
            <w:ins w:id="770" w:author="kiemlongJr" w:date="2023-10-01T13:10:00Z">
              <w:r w:rsidRPr="009D2D6D">
                <w:rPr>
                  <w:rFonts w:asciiTheme="majorHAnsi" w:hAnsiTheme="majorHAnsi" w:cstheme="majorHAnsi"/>
                  <w:sz w:val="26"/>
                  <w:szCs w:val="26"/>
                </w:rPr>
                <w:t>SĐT: 0906029708</w:t>
              </w:r>
            </w:ins>
          </w:p>
          <w:p w14:paraId="2416C0AB" w14:textId="77777777" w:rsidR="00EE0B15" w:rsidRPr="009D2D6D" w:rsidRDefault="00EE0B15" w:rsidP="00EE0B15">
            <w:pPr>
              <w:spacing w:after="120" w:line="276" w:lineRule="auto"/>
              <w:cnfStyle w:val="000000000000" w:firstRow="0" w:lastRow="0" w:firstColumn="0" w:lastColumn="0" w:oddVBand="0" w:evenVBand="0" w:oddHBand="0" w:evenHBand="0" w:firstRowFirstColumn="0" w:firstRowLastColumn="0" w:lastRowFirstColumn="0" w:lastRowLastColumn="0"/>
              <w:rPr>
                <w:ins w:id="771" w:author="kiemlongJr" w:date="2023-10-01T13:10:00Z"/>
                <w:rFonts w:asciiTheme="majorHAnsi" w:hAnsiTheme="majorHAnsi" w:cstheme="majorHAnsi"/>
                <w:sz w:val="26"/>
                <w:szCs w:val="26"/>
              </w:rPr>
            </w:pPr>
            <w:ins w:id="772" w:author="kiemlongJr" w:date="2023-10-01T13:10:00Z">
              <w:r w:rsidRPr="009D2D6D">
                <w:rPr>
                  <w:rFonts w:asciiTheme="majorHAnsi" w:hAnsiTheme="majorHAnsi" w:cstheme="majorHAnsi"/>
                  <w:sz w:val="26"/>
                  <w:szCs w:val="26"/>
                </w:rPr>
                <w:t>Địa chỉ: Tổ 1 Khu 7</w:t>
              </w:r>
            </w:ins>
          </w:p>
          <w:p w14:paraId="17EA1818" w14:textId="6A8A8AE0" w:rsidR="00EE0B15" w:rsidRPr="009D2D6D" w:rsidRDefault="00EE0B15" w:rsidP="00EE0B15">
            <w:pPr>
              <w:spacing w:after="120" w:line="276" w:lineRule="auto"/>
              <w:cnfStyle w:val="000000000000" w:firstRow="0" w:lastRow="0" w:firstColumn="0" w:lastColumn="0" w:oddVBand="0" w:evenVBand="0" w:oddHBand="0" w:evenHBand="0" w:firstRowFirstColumn="0" w:firstRowLastColumn="0" w:lastRowFirstColumn="0" w:lastRowLastColumn="0"/>
              <w:rPr>
                <w:ins w:id="773" w:author="kiemlongJr" w:date="2023-10-01T13:10:00Z"/>
                <w:rFonts w:asciiTheme="majorHAnsi" w:hAnsiTheme="majorHAnsi" w:cstheme="majorHAnsi"/>
                <w:sz w:val="26"/>
                <w:szCs w:val="26"/>
              </w:rPr>
            </w:pPr>
            <w:ins w:id="774" w:author="kiemlongJr" w:date="2023-10-01T13:10:00Z">
              <w:r w:rsidRPr="009D2D6D">
                <w:rPr>
                  <w:rFonts w:asciiTheme="majorHAnsi" w:hAnsiTheme="majorHAnsi" w:cstheme="majorHAnsi"/>
                  <w:sz w:val="26"/>
                  <w:szCs w:val="26"/>
                </w:rPr>
                <w:t xml:space="preserve">Tỉnh:  </w:t>
              </w:r>
            </w:ins>
          </w:p>
          <w:p w14:paraId="0AAB1E7F" w14:textId="478CC1E0" w:rsidR="00EE0B15" w:rsidRPr="009D2D6D" w:rsidRDefault="00EE0B15" w:rsidP="00EE0B15">
            <w:pPr>
              <w:spacing w:after="120" w:line="276" w:lineRule="auto"/>
              <w:cnfStyle w:val="000000000000" w:firstRow="0" w:lastRow="0" w:firstColumn="0" w:lastColumn="0" w:oddVBand="0" w:evenVBand="0" w:oddHBand="0" w:evenHBand="0" w:firstRowFirstColumn="0" w:firstRowLastColumn="0" w:lastRowFirstColumn="0" w:lastRowLastColumn="0"/>
              <w:rPr>
                <w:ins w:id="775" w:author="kiemlongJr" w:date="2023-10-01T13:10:00Z"/>
                <w:rFonts w:asciiTheme="majorHAnsi" w:hAnsiTheme="majorHAnsi" w:cstheme="majorHAnsi"/>
                <w:sz w:val="26"/>
                <w:szCs w:val="26"/>
              </w:rPr>
            </w:pPr>
            <w:ins w:id="776" w:author="kiemlongJr" w:date="2023-10-01T13:10:00Z">
              <w:r w:rsidRPr="009D2D6D">
                <w:rPr>
                  <w:rFonts w:asciiTheme="majorHAnsi" w:hAnsiTheme="majorHAnsi" w:cstheme="majorHAnsi"/>
                  <w:sz w:val="26"/>
                  <w:szCs w:val="26"/>
                </w:rPr>
                <w:t>Huyện: Uông Bí</w:t>
              </w:r>
            </w:ins>
          </w:p>
          <w:p w14:paraId="0A8B572B" w14:textId="61BDB671" w:rsidR="006D490B" w:rsidRPr="009D2D6D" w:rsidDel="00EE0B15" w:rsidRDefault="00EE0B15">
            <w:pPr>
              <w:spacing w:after="120" w:line="276" w:lineRule="auto"/>
              <w:cnfStyle w:val="000000000000" w:firstRow="0" w:lastRow="0" w:firstColumn="0" w:lastColumn="0" w:oddVBand="0" w:evenVBand="0" w:oddHBand="0" w:evenHBand="0" w:firstRowFirstColumn="0" w:firstRowLastColumn="0" w:lastRowFirstColumn="0" w:lastRowLastColumn="0"/>
              <w:rPr>
                <w:del w:id="777" w:author="kiemlongJr" w:date="2023-10-01T13:10:00Z"/>
                <w:rFonts w:asciiTheme="majorHAnsi" w:hAnsiTheme="majorHAnsi" w:cstheme="majorHAnsi"/>
                <w:color w:val="000000" w:themeColor="text1"/>
                <w:sz w:val="26"/>
                <w:szCs w:val="26"/>
                <w:lang w:val="vi-VN"/>
              </w:rPr>
              <w:pPrChange w:id="778" w:author="kiemlongJr" w:date="2023-10-01T13:07:00Z">
                <w:pPr>
                  <w:spacing w:after="120" w:line="360" w:lineRule="auto"/>
                  <w:jc w:val="center"/>
                  <w:cnfStyle w:val="000000000000" w:firstRow="0" w:lastRow="0" w:firstColumn="0" w:lastColumn="0" w:oddVBand="0" w:evenVBand="0" w:oddHBand="0" w:evenHBand="0" w:firstRowFirstColumn="0" w:firstRowLastColumn="0" w:lastRowFirstColumn="0" w:lastRowLastColumn="0"/>
                </w:pPr>
              </w:pPrChange>
            </w:pPr>
            <w:ins w:id="779" w:author="kiemlongJr" w:date="2023-10-01T13:10:00Z">
              <w:r w:rsidRPr="009D2D6D">
                <w:rPr>
                  <w:rFonts w:asciiTheme="majorHAnsi" w:hAnsiTheme="majorHAnsi" w:cstheme="majorHAnsi"/>
                  <w:sz w:val="26"/>
                  <w:szCs w:val="26"/>
                </w:rPr>
                <w:t>Phường:</w:t>
              </w:r>
              <w:r w:rsidRPr="009D2D6D">
                <w:rPr>
                  <w:rFonts w:asciiTheme="majorHAnsi" w:hAnsiTheme="majorHAnsi" w:cstheme="majorHAnsi"/>
                  <w:color w:val="000000" w:themeColor="text1"/>
                  <w:sz w:val="26"/>
                  <w:szCs w:val="26"/>
                </w:rPr>
                <w:t>Vàng Danh</w:t>
              </w:r>
            </w:ins>
            <w:del w:id="780" w:author="kiemlongJr" w:date="2023-10-01T13:10:00Z">
              <w:r w:rsidR="006D490B" w:rsidRPr="009D2D6D" w:rsidDel="00EE0B15">
                <w:rPr>
                  <w:rFonts w:asciiTheme="majorHAnsi" w:hAnsiTheme="majorHAnsi" w:cstheme="majorHAnsi"/>
                  <w:color w:val="000000" w:themeColor="text1"/>
                  <w:sz w:val="26"/>
                  <w:szCs w:val="26"/>
                </w:rPr>
                <w:delText xml:space="preserve">Tài khoản: </w:delText>
              </w:r>
              <w:r w:rsidR="006D490B" w:rsidRPr="009D2D6D" w:rsidDel="00EE0B15">
                <w:fldChar w:fldCharType="begin"/>
              </w:r>
              <w:r w:rsidR="006D490B" w:rsidRPr="009D2D6D" w:rsidDel="00EE0B15">
                <w:rPr>
                  <w:rFonts w:asciiTheme="majorHAnsi" w:hAnsiTheme="majorHAnsi" w:cstheme="majorHAnsi"/>
                  <w:sz w:val="26"/>
                  <w:szCs w:val="26"/>
                </w:rPr>
                <w:delInstrText>HYPERLINK "mailto:tuandeeptry2@gmail.com"</w:delInstrText>
              </w:r>
              <w:r w:rsidR="006D490B" w:rsidRPr="009D2D6D" w:rsidDel="00EE0B15">
                <w:fldChar w:fldCharType="separate"/>
              </w:r>
              <w:r w:rsidR="006D490B" w:rsidRPr="009D2D6D" w:rsidDel="00EE0B15">
                <w:rPr>
                  <w:rStyle w:val="Hyperlink"/>
                  <w:rFonts w:asciiTheme="majorHAnsi" w:hAnsiTheme="majorHAnsi" w:cstheme="majorHAnsi"/>
                  <w:color w:val="000000" w:themeColor="text1"/>
                  <w:sz w:val="26"/>
                  <w:szCs w:val="26"/>
                  <w:u w:val="none"/>
                </w:rPr>
                <w:delText>tuandeeptry2@gmail.com</w:delText>
              </w:r>
              <w:r w:rsidR="006D490B" w:rsidRPr="009D2D6D" w:rsidDel="00EE0B15">
                <w:rPr>
                  <w:rStyle w:val="Hyperlink"/>
                  <w:rFonts w:asciiTheme="majorHAnsi" w:hAnsiTheme="majorHAnsi" w:cstheme="majorHAnsi"/>
                  <w:color w:val="000000" w:themeColor="text1"/>
                  <w:szCs w:val="26"/>
                  <w:u w:val="none"/>
                </w:rPr>
                <w:fldChar w:fldCharType="end"/>
              </w:r>
            </w:del>
          </w:p>
          <w:p w14:paraId="76827ABA" w14:textId="492880C7" w:rsidR="006D490B" w:rsidRPr="009D2D6D" w:rsidRDefault="006D490B">
            <w:pPr>
              <w:spacing w:after="12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vi-VN"/>
              </w:rPr>
              <w:pPrChange w:id="781" w:author="kiemlongJr" w:date="2023-10-01T13:07:00Z">
                <w:pPr>
                  <w:spacing w:after="120" w:line="360" w:lineRule="auto"/>
                  <w:jc w:val="center"/>
                  <w:cnfStyle w:val="000000000000" w:firstRow="0" w:lastRow="0" w:firstColumn="0" w:lastColumn="0" w:oddVBand="0" w:evenVBand="0" w:oddHBand="0" w:evenHBand="0" w:firstRowFirstColumn="0" w:firstRowLastColumn="0" w:lastRowFirstColumn="0" w:lastRowLastColumn="0"/>
                </w:pPr>
              </w:pPrChange>
            </w:pPr>
            <w:del w:id="782" w:author="kiemlongJr" w:date="2023-10-01T13:10:00Z">
              <w:r w:rsidRPr="009D2D6D" w:rsidDel="00EE0B15">
                <w:rPr>
                  <w:rFonts w:asciiTheme="majorHAnsi" w:hAnsiTheme="majorHAnsi" w:cstheme="majorHAnsi"/>
                  <w:color w:val="000000" w:themeColor="text1"/>
                  <w:sz w:val="26"/>
                  <w:szCs w:val="26"/>
                </w:rPr>
                <w:delText>Mật khẩu: 1234567890</w:delText>
              </w:r>
            </w:del>
          </w:p>
        </w:tc>
        <w:tc>
          <w:tcPr>
            <w:tcW w:w="1318" w:type="dxa"/>
          </w:tcPr>
          <w:p w14:paraId="06AB1C6C" w14:textId="7C84E76D" w:rsidR="006D490B" w:rsidRPr="009D2D6D" w:rsidRDefault="00EE0B15"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783" w:author="kiemlongJr" w:date="2023-10-01T13:11:00Z">
              <w:r w:rsidRPr="009D2D6D">
                <w:rPr>
                  <w:rFonts w:asciiTheme="majorHAnsi" w:hAnsiTheme="majorHAnsi" w:cstheme="majorHAnsi"/>
                  <w:sz w:val="26"/>
                  <w:szCs w:val="26"/>
                </w:rPr>
                <w:t>Hệ thống thông báo “Vui lòng chọn tỉnh</w:t>
              </w:r>
            </w:ins>
            <w:del w:id="784" w:author="kiemlongJr" w:date="2023-10-01T13:11:00Z">
              <w:r w:rsidR="006D490B" w:rsidRPr="009D2D6D" w:rsidDel="00EE0B15">
                <w:rPr>
                  <w:rFonts w:asciiTheme="majorHAnsi" w:hAnsiTheme="majorHAnsi" w:cstheme="majorHAnsi"/>
                  <w:sz w:val="26"/>
                  <w:szCs w:val="26"/>
                </w:rPr>
                <w:delText xml:space="preserve">Hệ thống thông báo </w:delText>
              </w:r>
              <w:r w:rsidR="006D490B" w:rsidRPr="009D2D6D" w:rsidDel="00EE0B15">
                <w:rPr>
                  <w:rFonts w:asciiTheme="majorHAnsi" w:hAnsiTheme="majorHAnsi" w:cstheme="majorHAnsi"/>
                  <w:sz w:val="26"/>
                  <w:szCs w:val="26"/>
                </w:rPr>
                <w:br/>
                <w:delText>“Thông tin đăng nhập không hợp lệ”</w:delText>
              </w:r>
            </w:del>
            <w:ins w:id="785" w:author="kiemlongJr" w:date="2023-10-01T13:11:00Z">
              <w:r w:rsidRPr="009D2D6D">
                <w:rPr>
                  <w:rFonts w:asciiTheme="majorHAnsi" w:hAnsiTheme="majorHAnsi" w:cstheme="majorHAnsi"/>
                  <w:sz w:val="26"/>
                  <w:szCs w:val="26"/>
                </w:rPr>
                <w:t>”</w:t>
              </w:r>
            </w:ins>
          </w:p>
        </w:tc>
        <w:tc>
          <w:tcPr>
            <w:tcW w:w="1530" w:type="dxa"/>
          </w:tcPr>
          <w:p w14:paraId="6D6E0F9B" w14:textId="1BDA3ACC" w:rsidR="006D490B" w:rsidRPr="009D2D6D" w:rsidRDefault="00EE0B15"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786" w:author="kiemlongJr" w:date="2023-10-01T13:11:00Z">
              <w:r w:rsidRPr="009D2D6D">
                <w:rPr>
                  <w:rFonts w:asciiTheme="majorHAnsi" w:hAnsiTheme="majorHAnsi" w:cstheme="majorHAnsi"/>
                  <w:sz w:val="26"/>
                  <w:szCs w:val="26"/>
                </w:rPr>
                <w:t>Hệ thống thông báo “Vui lòng chọn tỉnh”</w:t>
              </w:r>
            </w:ins>
            <w:del w:id="787" w:author="kiemlongJr" w:date="2023-10-01T13:11:00Z">
              <w:r w:rsidR="006D490B" w:rsidRPr="009D2D6D" w:rsidDel="00EE0B15">
                <w:rPr>
                  <w:rFonts w:asciiTheme="majorHAnsi" w:hAnsiTheme="majorHAnsi" w:cstheme="majorHAnsi"/>
                  <w:sz w:val="26"/>
                  <w:szCs w:val="26"/>
                </w:rPr>
                <w:delText>Đăng nhập không thành công</w:delText>
              </w:r>
            </w:del>
          </w:p>
        </w:tc>
        <w:tc>
          <w:tcPr>
            <w:tcW w:w="1242" w:type="dxa"/>
          </w:tcPr>
          <w:p w14:paraId="3259AC3D" w14:textId="0BA997EC" w:rsidR="006D490B" w:rsidRPr="009D2D6D" w:rsidRDefault="006826DD"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1B4BEB" w:rsidRPr="009D2D6D" w14:paraId="6A568318" w14:textId="77777777" w:rsidTr="009C0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 w:type="dxa"/>
          </w:tcPr>
          <w:p w14:paraId="446D3754" w14:textId="7C79A277" w:rsidR="006D490B" w:rsidRPr="009D2D6D" w:rsidRDefault="006D490B" w:rsidP="008E4DA9">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lastRenderedPageBreak/>
              <w:t>5</w:t>
            </w:r>
          </w:p>
        </w:tc>
        <w:tc>
          <w:tcPr>
            <w:tcW w:w="1285" w:type="dxa"/>
          </w:tcPr>
          <w:p w14:paraId="2CF0777F" w14:textId="7189CF56" w:rsidR="006D490B" w:rsidRPr="009D2D6D" w:rsidRDefault="00EE0B15"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788" w:author="kiemlongJr" w:date="2023-10-01T13:11:00Z">
              <w:r w:rsidRPr="009D2D6D">
                <w:rPr>
                  <w:rFonts w:asciiTheme="majorHAnsi" w:hAnsiTheme="majorHAnsi" w:cstheme="majorHAnsi"/>
                  <w:sz w:val="26"/>
                  <w:szCs w:val="26"/>
                </w:rPr>
                <w:t>Điền thông tin thất bại</w:t>
              </w:r>
            </w:ins>
            <w:del w:id="789" w:author="kiemlongJr" w:date="2023-10-01T13:11:00Z">
              <w:r w:rsidR="006D490B" w:rsidRPr="009D2D6D" w:rsidDel="00EE0B15">
                <w:rPr>
                  <w:rFonts w:asciiTheme="majorHAnsi" w:hAnsiTheme="majorHAnsi" w:cstheme="majorHAnsi"/>
                  <w:sz w:val="26"/>
                  <w:szCs w:val="26"/>
                </w:rPr>
                <w:delText>Đăng nhập thất bại</w:delText>
              </w:r>
            </w:del>
          </w:p>
        </w:tc>
        <w:tc>
          <w:tcPr>
            <w:tcW w:w="3178" w:type="dxa"/>
          </w:tcPr>
          <w:p w14:paraId="40EC7836" w14:textId="77777777" w:rsidR="00EE0B15" w:rsidRPr="009D2D6D" w:rsidRDefault="00EE0B15" w:rsidP="00EE0B15">
            <w:pPr>
              <w:spacing w:after="120" w:line="276" w:lineRule="auto"/>
              <w:cnfStyle w:val="000000100000" w:firstRow="0" w:lastRow="0" w:firstColumn="0" w:lastColumn="0" w:oddVBand="0" w:evenVBand="0" w:oddHBand="1" w:evenHBand="0" w:firstRowFirstColumn="0" w:firstRowLastColumn="0" w:lastRowFirstColumn="0" w:lastRowLastColumn="0"/>
              <w:rPr>
                <w:ins w:id="790" w:author="kiemlongJr" w:date="2023-10-01T13:11:00Z"/>
                <w:rFonts w:asciiTheme="majorHAnsi" w:hAnsiTheme="majorHAnsi" w:cstheme="majorHAnsi"/>
                <w:sz w:val="26"/>
                <w:szCs w:val="26"/>
              </w:rPr>
            </w:pPr>
            <w:ins w:id="791" w:author="kiemlongJr" w:date="2023-10-01T13:11:00Z">
              <w:r w:rsidRPr="009D2D6D">
                <w:rPr>
                  <w:rFonts w:asciiTheme="majorHAnsi" w:hAnsiTheme="majorHAnsi" w:cstheme="majorHAnsi"/>
                  <w:sz w:val="26"/>
                  <w:szCs w:val="26"/>
                </w:rPr>
                <w:t>SĐT: 0906029708</w:t>
              </w:r>
            </w:ins>
          </w:p>
          <w:p w14:paraId="4ACC876F" w14:textId="5343811A" w:rsidR="00EE0B15" w:rsidRPr="009D2D6D" w:rsidRDefault="00EE0B15" w:rsidP="00EE0B15">
            <w:pPr>
              <w:spacing w:after="120" w:line="276" w:lineRule="auto"/>
              <w:cnfStyle w:val="000000100000" w:firstRow="0" w:lastRow="0" w:firstColumn="0" w:lastColumn="0" w:oddVBand="0" w:evenVBand="0" w:oddHBand="1" w:evenHBand="0" w:firstRowFirstColumn="0" w:firstRowLastColumn="0" w:lastRowFirstColumn="0" w:lastRowLastColumn="0"/>
              <w:rPr>
                <w:ins w:id="792" w:author="kiemlongJr" w:date="2023-10-01T13:11:00Z"/>
                <w:rFonts w:asciiTheme="majorHAnsi" w:hAnsiTheme="majorHAnsi" w:cstheme="majorHAnsi"/>
                <w:sz w:val="26"/>
                <w:szCs w:val="26"/>
              </w:rPr>
            </w:pPr>
            <w:ins w:id="793" w:author="kiemlongJr" w:date="2023-10-01T13:11:00Z">
              <w:r w:rsidRPr="009D2D6D">
                <w:rPr>
                  <w:rFonts w:asciiTheme="majorHAnsi" w:hAnsiTheme="majorHAnsi" w:cstheme="majorHAnsi"/>
                  <w:sz w:val="26"/>
                  <w:szCs w:val="26"/>
                </w:rPr>
                <w:t>Địa chỉ:</w:t>
              </w:r>
            </w:ins>
          </w:p>
          <w:p w14:paraId="237482AB" w14:textId="02371F4C" w:rsidR="00EE0B15" w:rsidRPr="009D2D6D" w:rsidRDefault="00EE0B15" w:rsidP="00EE0B15">
            <w:pPr>
              <w:spacing w:after="120" w:line="276" w:lineRule="auto"/>
              <w:cnfStyle w:val="000000100000" w:firstRow="0" w:lastRow="0" w:firstColumn="0" w:lastColumn="0" w:oddVBand="0" w:evenVBand="0" w:oddHBand="1" w:evenHBand="0" w:firstRowFirstColumn="0" w:firstRowLastColumn="0" w:lastRowFirstColumn="0" w:lastRowLastColumn="0"/>
              <w:rPr>
                <w:ins w:id="794" w:author="kiemlongJr" w:date="2023-10-01T13:11:00Z"/>
                <w:rFonts w:asciiTheme="majorHAnsi" w:hAnsiTheme="majorHAnsi" w:cstheme="majorHAnsi"/>
                <w:sz w:val="26"/>
                <w:szCs w:val="26"/>
              </w:rPr>
            </w:pPr>
            <w:ins w:id="795" w:author="kiemlongJr" w:date="2023-10-01T13:11:00Z">
              <w:r w:rsidRPr="009D2D6D">
                <w:rPr>
                  <w:rFonts w:asciiTheme="majorHAnsi" w:hAnsiTheme="majorHAnsi" w:cstheme="majorHAnsi"/>
                  <w:sz w:val="26"/>
                  <w:szCs w:val="26"/>
                </w:rPr>
                <w:t xml:space="preserve">Tỉnh:  </w:t>
              </w:r>
            </w:ins>
            <w:r w:rsidR="00F85E21" w:rsidRPr="009D2D6D">
              <w:rPr>
                <w:rFonts w:asciiTheme="majorHAnsi" w:hAnsiTheme="majorHAnsi" w:cstheme="majorHAnsi"/>
                <w:sz w:val="26"/>
                <w:szCs w:val="26"/>
              </w:rPr>
              <w:t>Quảng Ninh</w:t>
            </w:r>
          </w:p>
          <w:p w14:paraId="47C5AFB0" w14:textId="77777777" w:rsidR="00EE0B15" w:rsidRPr="009D2D6D" w:rsidRDefault="00EE0B15" w:rsidP="00EE0B15">
            <w:pPr>
              <w:spacing w:after="120" w:line="276" w:lineRule="auto"/>
              <w:cnfStyle w:val="000000100000" w:firstRow="0" w:lastRow="0" w:firstColumn="0" w:lastColumn="0" w:oddVBand="0" w:evenVBand="0" w:oddHBand="1" w:evenHBand="0" w:firstRowFirstColumn="0" w:firstRowLastColumn="0" w:lastRowFirstColumn="0" w:lastRowLastColumn="0"/>
              <w:rPr>
                <w:ins w:id="796" w:author="kiemlongJr" w:date="2023-10-01T13:11:00Z"/>
                <w:rFonts w:asciiTheme="majorHAnsi" w:hAnsiTheme="majorHAnsi" w:cstheme="majorHAnsi"/>
                <w:sz w:val="26"/>
                <w:szCs w:val="26"/>
              </w:rPr>
            </w:pPr>
            <w:ins w:id="797" w:author="kiemlongJr" w:date="2023-10-01T13:11:00Z">
              <w:r w:rsidRPr="009D2D6D">
                <w:rPr>
                  <w:rFonts w:asciiTheme="majorHAnsi" w:hAnsiTheme="majorHAnsi" w:cstheme="majorHAnsi"/>
                  <w:sz w:val="26"/>
                  <w:szCs w:val="26"/>
                </w:rPr>
                <w:t>Huyện: Uông Bí</w:t>
              </w:r>
            </w:ins>
          </w:p>
          <w:p w14:paraId="0E6E7CDF" w14:textId="05F1DD6A" w:rsidR="006D490B" w:rsidRPr="009D2D6D" w:rsidDel="00EE0B15" w:rsidRDefault="00EE0B15">
            <w:pPr>
              <w:spacing w:after="120" w:line="276" w:lineRule="auto"/>
              <w:cnfStyle w:val="000000100000" w:firstRow="0" w:lastRow="0" w:firstColumn="0" w:lastColumn="0" w:oddVBand="0" w:evenVBand="0" w:oddHBand="1" w:evenHBand="0" w:firstRowFirstColumn="0" w:firstRowLastColumn="0" w:lastRowFirstColumn="0" w:lastRowLastColumn="0"/>
              <w:rPr>
                <w:del w:id="798" w:author="kiemlongJr" w:date="2023-10-01T13:11:00Z"/>
                <w:rFonts w:asciiTheme="majorHAnsi" w:hAnsiTheme="majorHAnsi" w:cstheme="majorHAnsi"/>
                <w:color w:val="000000" w:themeColor="text1"/>
                <w:sz w:val="26"/>
                <w:szCs w:val="26"/>
                <w:lang w:val="vi-VN"/>
              </w:rPr>
              <w:pPrChange w:id="799" w:author="kiemlongJr" w:date="2023-10-01T13:07:00Z">
                <w:pPr>
                  <w:spacing w:after="120" w:line="360" w:lineRule="auto"/>
                  <w:jc w:val="center"/>
                  <w:cnfStyle w:val="000000100000" w:firstRow="0" w:lastRow="0" w:firstColumn="0" w:lastColumn="0" w:oddVBand="0" w:evenVBand="0" w:oddHBand="1" w:evenHBand="0" w:firstRowFirstColumn="0" w:firstRowLastColumn="0" w:lastRowFirstColumn="0" w:lastRowLastColumn="0"/>
                </w:pPr>
              </w:pPrChange>
            </w:pPr>
            <w:ins w:id="800" w:author="kiemlongJr" w:date="2023-10-01T13:11:00Z">
              <w:r w:rsidRPr="009D2D6D">
                <w:rPr>
                  <w:rFonts w:asciiTheme="majorHAnsi" w:hAnsiTheme="majorHAnsi" w:cstheme="majorHAnsi"/>
                  <w:sz w:val="26"/>
                  <w:szCs w:val="26"/>
                </w:rPr>
                <w:t>Phường:</w:t>
              </w:r>
              <w:r w:rsidRPr="009D2D6D">
                <w:rPr>
                  <w:rFonts w:asciiTheme="majorHAnsi" w:hAnsiTheme="majorHAnsi" w:cstheme="majorHAnsi"/>
                  <w:color w:val="000000" w:themeColor="text1"/>
                  <w:sz w:val="26"/>
                  <w:szCs w:val="26"/>
                </w:rPr>
                <w:t>Vàng Danh</w:t>
              </w:r>
            </w:ins>
            <w:del w:id="801" w:author="kiemlongJr" w:date="2023-10-01T13:11:00Z">
              <w:r w:rsidR="006D490B" w:rsidRPr="009D2D6D" w:rsidDel="00EE0B15">
                <w:rPr>
                  <w:rFonts w:asciiTheme="majorHAnsi" w:hAnsiTheme="majorHAnsi" w:cstheme="majorHAnsi"/>
                  <w:color w:val="000000" w:themeColor="text1"/>
                  <w:sz w:val="26"/>
                  <w:szCs w:val="26"/>
                </w:rPr>
                <w:delText xml:space="preserve">Tài khoản: </w:delText>
              </w:r>
              <w:r w:rsidR="006D490B" w:rsidRPr="009D2D6D" w:rsidDel="00EE0B15">
                <w:fldChar w:fldCharType="begin"/>
              </w:r>
              <w:r w:rsidR="006D490B" w:rsidRPr="009D2D6D" w:rsidDel="00EE0B15">
                <w:rPr>
                  <w:rFonts w:asciiTheme="majorHAnsi" w:hAnsiTheme="majorHAnsi" w:cstheme="majorHAnsi"/>
                  <w:sz w:val="26"/>
                  <w:szCs w:val="26"/>
                </w:rPr>
                <w:delInstrText>HYPERLINK "mailto:tuandeeptry2@gmail.com"</w:delInstrText>
              </w:r>
              <w:r w:rsidR="006D490B" w:rsidRPr="009D2D6D" w:rsidDel="00EE0B15">
                <w:fldChar w:fldCharType="separate"/>
              </w:r>
              <w:r w:rsidR="006D490B" w:rsidRPr="009D2D6D" w:rsidDel="00EE0B15">
                <w:rPr>
                  <w:rStyle w:val="Hyperlink"/>
                  <w:rFonts w:asciiTheme="majorHAnsi" w:hAnsiTheme="majorHAnsi" w:cstheme="majorHAnsi"/>
                  <w:color w:val="000000" w:themeColor="text1"/>
                  <w:sz w:val="26"/>
                  <w:szCs w:val="26"/>
                  <w:u w:val="none"/>
                </w:rPr>
                <w:delText>tuandeeptry2@gmail.com</w:delText>
              </w:r>
              <w:r w:rsidR="006D490B" w:rsidRPr="009D2D6D" w:rsidDel="00EE0B15">
                <w:rPr>
                  <w:rStyle w:val="Hyperlink"/>
                  <w:rFonts w:asciiTheme="majorHAnsi" w:hAnsiTheme="majorHAnsi" w:cstheme="majorHAnsi"/>
                  <w:color w:val="000000" w:themeColor="text1"/>
                  <w:szCs w:val="26"/>
                  <w:u w:val="none"/>
                </w:rPr>
                <w:fldChar w:fldCharType="end"/>
              </w:r>
            </w:del>
          </w:p>
          <w:p w14:paraId="2024FEC8" w14:textId="0CA8C078" w:rsidR="006D490B" w:rsidRPr="009D2D6D" w:rsidRDefault="006D490B">
            <w:pPr>
              <w:spacing w:after="12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lang w:val="vi-VN"/>
              </w:rPr>
              <w:pPrChange w:id="802" w:author="kiemlongJr" w:date="2023-10-01T13:07:00Z">
                <w:pPr>
                  <w:spacing w:after="120" w:line="360" w:lineRule="auto"/>
                  <w:jc w:val="center"/>
                  <w:cnfStyle w:val="000000100000" w:firstRow="0" w:lastRow="0" w:firstColumn="0" w:lastColumn="0" w:oddVBand="0" w:evenVBand="0" w:oddHBand="1" w:evenHBand="0" w:firstRowFirstColumn="0" w:firstRowLastColumn="0" w:lastRowFirstColumn="0" w:lastRowLastColumn="0"/>
                </w:pPr>
              </w:pPrChange>
            </w:pPr>
            <w:del w:id="803" w:author="kiemlongJr" w:date="2023-10-01T13:11:00Z">
              <w:r w:rsidRPr="009D2D6D" w:rsidDel="00EE0B15">
                <w:rPr>
                  <w:rFonts w:asciiTheme="majorHAnsi" w:hAnsiTheme="majorHAnsi" w:cstheme="majorHAnsi"/>
                  <w:color w:val="000000" w:themeColor="text1"/>
                  <w:sz w:val="26"/>
                  <w:szCs w:val="26"/>
                </w:rPr>
                <w:delText>Mật khẩu: 12345678901011</w:delText>
              </w:r>
            </w:del>
          </w:p>
        </w:tc>
        <w:tc>
          <w:tcPr>
            <w:tcW w:w="1318" w:type="dxa"/>
          </w:tcPr>
          <w:p w14:paraId="464F089C" w14:textId="1976E712" w:rsidR="006D490B" w:rsidRPr="009D2D6D" w:rsidRDefault="00EE0B15"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804" w:author="kiemlongJr" w:date="2023-10-01T13:11:00Z">
              <w:r w:rsidRPr="009D2D6D">
                <w:rPr>
                  <w:rFonts w:asciiTheme="majorHAnsi" w:hAnsiTheme="majorHAnsi" w:cstheme="majorHAnsi"/>
                  <w:sz w:val="26"/>
                  <w:szCs w:val="26"/>
                </w:rPr>
                <w:t>Hệ thống thông báo "Vui lòng nhập địa chỉ”</w:t>
              </w:r>
            </w:ins>
            <w:del w:id="805" w:author="kiemlongJr" w:date="2023-10-01T13:11:00Z">
              <w:r w:rsidR="006D490B" w:rsidRPr="009D2D6D" w:rsidDel="00EE0B15">
                <w:rPr>
                  <w:rFonts w:asciiTheme="majorHAnsi" w:hAnsiTheme="majorHAnsi" w:cstheme="majorHAnsi"/>
                  <w:sz w:val="26"/>
                  <w:szCs w:val="26"/>
                </w:rPr>
                <w:delText xml:space="preserve">Hệ thống thông báo </w:delText>
              </w:r>
              <w:r w:rsidR="006D490B" w:rsidRPr="009D2D6D" w:rsidDel="00EE0B15">
                <w:rPr>
                  <w:rFonts w:asciiTheme="majorHAnsi" w:hAnsiTheme="majorHAnsi" w:cstheme="majorHAnsi"/>
                  <w:sz w:val="26"/>
                  <w:szCs w:val="26"/>
                </w:rPr>
                <w:br/>
                <w:delText>“Thông tin đăng nhập không hợp lệ</w:delText>
              </w:r>
              <w:r w:rsidR="006D490B" w:rsidRPr="009D2D6D" w:rsidDel="00382F10">
                <w:rPr>
                  <w:rFonts w:asciiTheme="majorHAnsi" w:hAnsiTheme="majorHAnsi" w:cstheme="majorHAnsi"/>
                  <w:sz w:val="26"/>
                  <w:szCs w:val="26"/>
                </w:rPr>
                <w:delText>”</w:delText>
              </w:r>
            </w:del>
          </w:p>
        </w:tc>
        <w:tc>
          <w:tcPr>
            <w:tcW w:w="1530" w:type="dxa"/>
          </w:tcPr>
          <w:p w14:paraId="610A2D39" w14:textId="16860C37" w:rsidR="006D490B" w:rsidRPr="009D2D6D" w:rsidRDefault="00382F10"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806" w:author="kiemlongJr" w:date="2023-10-01T13:11:00Z">
              <w:r w:rsidRPr="009D2D6D">
                <w:rPr>
                  <w:rFonts w:asciiTheme="majorHAnsi" w:hAnsiTheme="majorHAnsi" w:cstheme="majorHAnsi"/>
                  <w:sz w:val="26"/>
                  <w:szCs w:val="26"/>
                </w:rPr>
                <w:t>Hệ thống chuyển sang chọn phương thức thanh toán</w:t>
              </w:r>
            </w:ins>
            <w:del w:id="807" w:author="kiemlongJr" w:date="2023-10-01T13:11:00Z">
              <w:r w:rsidR="006D490B" w:rsidRPr="009D2D6D" w:rsidDel="00382F10">
                <w:rPr>
                  <w:rFonts w:asciiTheme="majorHAnsi" w:hAnsiTheme="majorHAnsi" w:cstheme="majorHAnsi"/>
                  <w:sz w:val="26"/>
                  <w:szCs w:val="26"/>
                </w:rPr>
                <w:delText>Đăng nhập không thành công</w:delText>
              </w:r>
            </w:del>
          </w:p>
        </w:tc>
        <w:tc>
          <w:tcPr>
            <w:tcW w:w="1242" w:type="dxa"/>
          </w:tcPr>
          <w:p w14:paraId="5E75DAC4" w14:textId="24DBB7F8" w:rsidR="006D490B" w:rsidRPr="009D2D6D" w:rsidRDefault="006826DD"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808" w:author="kiemlongJr" w:date="2023-10-01T13:11:00Z">
              <w:r w:rsidRPr="009D2D6D">
                <w:rPr>
                  <w:rFonts w:asciiTheme="majorHAnsi" w:hAnsiTheme="majorHAnsi" w:cstheme="majorHAnsi"/>
                  <w:sz w:val="26"/>
                  <w:szCs w:val="26"/>
                </w:rPr>
                <w:t>FAIL</w:t>
              </w:r>
            </w:ins>
            <w:del w:id="809" w:author="kiemlongJr" w:date="2023-10-01T13:11:00Z">
              <w:r w:rsidR="006D490B" w:rsidRPr="009D2D6D" w:rsidDel="00382F10">
                <w:rPr>
                  <w:rFonts w:asciiTheme="majorHAnsi" w:hAnsiTheme="majorHAnsi" w:cstheme="majorHAnsi"/>
                  <w:sz w:val="26"/>
                  <w:szCs w:val="26"/>
                </w:rPr>
                <w:delText>pass</w:delText>
              </w:r>
            </w:del>
          </w:p>
        </w:tc>
      </w:tr>
      <w:tr w:rsidR="00220BFA" w:rsidRPr="009D2D6D" w14:paraId="28837ED4" w14:textId="77777777" w:rsidTr="009C00CE">
        <w:tc>
          <w:tcPr>
            <w:cnfStyle w:val="001000000000" w:firstRow="0" w:lastRow="0" w:firstColumn="1" w:lastColumn="0" w:oddVBand="0" w:evenVBand="0" w:oddHBand="0" w:evenHBand="0" w:firstRowFirstColumn="0" w:firstRowLastColumn="0" w:lastRowFirstColumn="0" w:lastRowLastColumn="0"/>
            <w:tcW w:w="505" w:type="dxa"/>
          </w:tcPr>
          <w:p w14:paraId="13F00D28" w14:textId="615AAE62" w:rsidR="006D490B" w:rsidRPr="009D2D6D" w:rsidRDefault="006D490B" w:rsidP="008E4DA9">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6</w:t>
            </w:r>
          </w:p>
        </w:tc>
        <w:tc>
          <w:tcPr>
            <w:tcW w:w="1285" w:type="dxa"/>
          </w:tcPr>
          <w:p w14:paraId="7B357E69" w14:textId="4D8D1622" w:rsidR="006D490B" w:rsidRPr="009D2D6D" w:rsidRDefault="00382F10"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810" w:author="kiemlongJr" w:date="2023-10-01T13:12:00Z">
              <w:r w:rsidRPr="009D2D6D">
                <w:rPr>
                  <w:rFonts w:asciiTheme="majorHAnsi" w:hAnsiTheme="majorHAnsi" w:cstheme="majorHAnsi"/>
                  <w:sz w:val="26"/>
                  <w:szCs w:val="26"/>
                </w:rPr>
                <w:t>Điền thông tin thành công</w:t>
              </w:r>
            </w:ins>
            <w:del w:id="811" w:author="kiemlongJr" w:date="2023-10-01T13:12:00Z">
              <w:r w:rsidR="006D490B" w:rsidRPr="009D2D6D" w:rsidDel="00382F10">
                <w:rPr>
                  <w:rFonts w:asciiTheme="majorHAnsi" w:hAnsiTheme="majorHAnsi" w:cstheme="majorHAnsi"/>
                  <w:sz w:val="26"/>
                  <w:szCs w:val="26"/>
                </w:rPr>
                <w:delText>Đăng nhập thất bại</w:delText>
              </w:r>
            </w:del>
          </w:p>
        </w:tc>
        <w:tc>
          <w:tcPr>
            <w:tcW w:w="3178" w:type="dxa"/>
          </w:tcPr>
          <w:p w14:paraId="67736187" w14:textId="77777777" w:rsidR="00382F10" w:rsidRPr="009D2D6D" w:rsidRDefault="00382F10" w:rsidP="00382F10">
            <w:pPr>
              <w:spacing w:after="120" w:line="276" w:lineRule="auto"/>
              <w:cnfStyle w:val="000000000000" w:firstRow="0" w:lastRow="0" w:firstColumn="0" w:lastColumn="0" w:oddVBand="0" w:evenVBand="0" w:oddHBand="0" w:evenHBand="0" w:firstRowFirstColumn="0" w:firstRowLastColumn="0" w:lastRowFirstColumn="0" w:lastRowLastColumn="0"/>
              <w:rPr>
                <w:ins w:id="812" w:author="kiemlongJr" w:date="2023-10-01T13:12:00Z"/>
                <w:rFonts w:asciiTheme="majorHAnsi" w:hAnsiTheme="majorHAnsi" w:cstheme="majorHAnsi"/>
                <w:sz w:val="26"/>
                <w:szCs w:val="26"/>
              </w:rPr>
            </w:pPr>
            <w:ins w:id="813" w:author="kiemlongJr" w:date="2023-10-01T13:12:00Z">
              <w:r w:rsidRPr="009D2D6D">
                <w:rPr>
                  <w:rFonts w:asciiTheme="majorHAnsi" w:hAnsiTheme="majorHAnsi" w:cstheme="majorHAnsi"/>
                  <w:sz w:val="26"/>
                  <w:szCs w:val="26"/>
                </w:rPr>
                <w:t>SĐT: 0906029708</w:t>
              </w:r>
            </w:ins>
          </w:p>
          <w:p w14:paraId="507174DF" w14:textId="3FA3E885" w:rsidR="00382F10" w:rsidRPr="009D2D6D" w:rsidRDefault="00382F10" w:rsidP="00382F10">
            <w:pPr>
              <w:spacing w:after="120" w:line="276" w:lineRule="auto"/>
              <w:cnfStyle w:val="000000000000" w:firstRow="0" w:lastRow="0" w:firstColumn="0" w:lastColumn="0" w:oddVBand="0" w:evenVBand="0" w:oddHBand="0" w:evenHBand="0" w:firstRowFirstColumn="0" w:firstRowLastColumn="0" w:lastRowFirstColumn="0" w:lastRowLastColumn="0"/>
              <w:rPr>
                <w:ins w:id="814" w:author="kiemlongJr" w:date="2023-10-01T13:12:00Z"/>
                <w:rFonts w:asciiTheme="majorHAnsi" w:hAnsiTheme="majorHAnsi" w:cstheme="majorHAnsi"/>
                <w:sz w:val="26"/>
                <w:szCs w:val="26"/>
              </w:rPr>
            </w:pPr>
            <w:ins w:id="815" w:author="kiemlongJr" w:date="2023-10-01T13:12:00Z">
              <w:r w:rsidRPr="009D2D6D">
                <w:rPr>
                  <w:rFonts w:asciiTheme="majorHAnsi" w:hAnsiTheme="majorHAnsi" w:cstheme="majorHAnsi"/>
                  <w:sz w:val="26"/>
                  <w:szCs w:val="26"/>
                </w:rPr>
                <w:t xml:space="preserve">Địa chỉ: </w:t>
              </w:r>
            </w:ins>
            <w:r w:rsidR="008D0701">
              <w:rPr>
                <w:rFonts w:asciiTheme="majorHAnsi" w:hAnsiTheme="majorHAnsi" w:cstheme="majorHAnsi"/>
                <w:sz w:val="26"/>
                <w:szCs w:val="26"/>
              </w:rPr>
              <w:t>@@@@@@@</w:t>
            </w:r>
          </w:p>
          <w:p w14:paraId="2B9D8061" w14:textId="2AAAE659" w:rsidR="00382F10" w:rsidRPr="009D2D6D" w:rsidRDefault="00382F10" w:rsidP="00382F10">
            <w:pPr>
              <w:spacing w:after="120" w:line="276" w:lineRule="auto"/>
              <w:cnfStyle w:val="000000000000" w:firstRow="0" w:lastRow="0" w:firstColumn="0" w:lastColumn="0" w:oddVBand="0" w:evenVBand="0" w:oddHBand="0" w:evenHBand="0" w:firstRowFirstColumn="0" w:firstRowLastColumn="0" w:lastRowFirstColumn="0" w:lastRowLastColumn="0"/>
              <w:rPr>
                <w:ins w:id="816" w:author="kiemlongJr" w:date="2023-10-01T13:12:00Z"/>
                <w:rFonts w:asciiTheme="majorHAnsi" w:hAnsiTheme="majorHAnsi" w:cstheme="majorHAnsi"/>
                <w:sz w:val="26"/>
                <w:szCs w:val="26"/>
              </w:rPr>
            </w:pPr>
            <w:ins w:id="817" w:author="kiemlongJr" w:date="2023-10-01T13:12:00Z">
              <w:r w:rsidRPr="009D2D6D">
                <w:rPr>
                  <w:rFonts w:asciiTheme="majorHAnsi" w:hAnsiTheme="majorHAnsi" w:cstheme="majorHAnsi"/>
                  <w:sz w:val="26"/>
                  <w:szCs w:val="26"/>
                </w:rPr>
                <w:t>Tỉnh:  Quảng Ninh</w:t>
              </w:r>
            </w:ins>
          </w:p>
          <w:p w14:paraId="5452DC42" w14:textId="77777777" w:rsidR="00382F10" w:rsidRPr="009D2D6D" w:rsidRDefault="00382F10" w:rsidP="00382F10">
            <w:pPr>
              <w:spacing w:after="120" w:line="276" w:lineRule="auto"/>
              <w:cnfStyle w:val="000000000000" w:firstRow="0" w:lastRow="0" w:firstColumn="0" w:lastColumn="0" w:oddVBand="0" w:evenVBand="0" w:oddHBand="0" w:evenHBand="0" w:firstRowFirstColumn="0" w:firstRowLastColumn="0" w:lastRowFirstColumn="0" w:lastRowLastColumn="0"/>
              <w:rPr>
                <w:ins w:id="818" w:author="kiemlongJr" w:date="2023-10-01T13:12:00Z"/>
                <w:rFonts w:asciiTheme="majorHAnsi" w:hAnsiTheme="majorHAnsi" w:cstheme="majorHAnsi"/>
                <w:sz w:val="26"/>
                <w:szCs w:val="26"/>
              </w:rPr>
            </w:pPr>
            <w:ins w:id="819" w:author="kiemlongJr" w:date="2023-10-01T13:12:00Z">
              <w:r w:rsidRPr="009D2D6D">
                <w:rPr>
                  <w:rFonts w:asciiTheme="majorHAnsi" w:hAnsiTheme="majorHAnsi" w:cstheme="majorHAnsi"/>
                  <w:sz w:val="26"/>
                  <w:szCs w:val="26"/>
                </w:rPr>
                <w:t>Huyện: Uông Bí</w:t>
              </w:r>
            </w:ins>
          </w:p>
          <w:p w14:paraId="3700EAC2" w14:textId="09D8B3B6" w:rsidR="006D490B" w:rsidRPr="009D2D6D" w:rsidDel="00382F10" w:rsidRDefault="00382F10">
            <w:pPr>
              <w:spacing w:after="120" w:line="276" w:lineRule="auto"/>
              <w:cnfStyle w:val="000000000000" w:firstRow="0" w:lastRow="0" w:firstColumn="0" w:lastColumn="0" w:oddVBand="0" w:evenVBand="0" w:oddHBand="0" w:evenHBand="0" w:firstRowFirstColumn="0" w:firstRowLastColumn="0" w:lastRowFirstColumn="0" w:lastRowLastColumn="0"/>
              <w:rPr>
                <w:del w:id="820" w:author="kiemlongJr" w:date="2023-10-01T13:12:00Z"/>
                <w:rFonts w:asciiTheme="majorHAnsi" w:hAnsiTheme="majorHAnsi" w:cstheme="majorHAnsi"/>
                <w:color w:val="000000" w:themeColor="text1"/>
                <w:sz w:val="26"/>
                <w:szCs w:val="26"/>
                <w:lang w:val="vi-VN"/>
              </w:rPr>
              <w:pPrChange w:id="821" w:author="kiemlongJr" w:date="2023-10-01T13:07:00Z">
                <w:pPr>
                  <w:spacing w:after="120" w:line="360" w:lineRule="auto"/>
                  <w:jc w:val="center"/>
                  <w:cnfStyle w:val="000000000000" w:firstRow="0" w:lastRow="0" w:firstColumn="0" w:lastColumn="0" w:oddVBand="0" w:evenVBand="0" w:oddHBand="0" w:evenHBand="0" w:firstRowFirstColumn="0" w:firstRowLastColumn="0" w:lastRowFirstColumn="0" w:lastRowLastColumn="0"/>
                </w:pPr>
              </w:pPrChange>
            </w:pPr>
            <w:ins w:id="822" w:author="kiemlongJr" w:date="2023-10-01T13:12:00Z">
              <w:r w:rsidRPr="009D2D6D">
                <w:rPr>
                  <w:rFonts w:asciiTheme="majorHAnsi" w:hAnsiTheme="majorHAnsi" w:cstheme="majorHAnsi"/>
                  <w:sz w:val="26"/>
                  <w:szCs w:val="26"/>
                </w:rPr>
                <w:t>Phường:</w:t>
              </w:r>
              <w:r w:rsidRPr="009D2D6D">
                <w:rPr>
                  <w:rFonts w:asciiTheme="majorHAnsi" w:hAnsiTheme="majorHAnsi" w:cstheme="majorHAnsi"/>
                  <w:color w:val="000000" w:themeColor="text1"/>
                  <w:sz w:val="26"/>
                  <w:szCs w:val="26"/>
                </w:rPr>
                <w:t>Vàng Danh</w:t>
              </w:r>
            </w:ins>
            <w:del w:id="823" w:author="kiemlongJr" w:date="2023-10-01T13:12:00Z">
              <w:r w:rsidR="006D490B" w:rsidRPr="009D2D6D" w:rsidDel="00382F10">
                <w:rPr>
                  <w:rFonts w:asciiTheme="majorHAnsi" w:hAnsiTheme="majorHAnsi" w:cstheme="majorHAnsi"/>
                  <w:color w:val="000000" w:themeColor="text1"/>
                  <w:sz w:val="26"/>
                  <w:szCs w:val="26"/>
                </w:rPr>
                <w:delText xml:space="preserve">Tài khoản: </w:delText>
              </w:r>
              <w:r w:rsidR="006D490B" w:rsidRPr="009D2D6D" w:rsidDel="00382F10">
                <w:fldChar w:fldCharType="begin"/>
              </w:r>
              <w:r w:rsidR="006D490B" w:rsidRPr="009D2D6D" w:rsidDel="00382F10">
                <w:rPr>
                  <w:rFonts w:asciiTheme="majorHAnsi" w:hAnsiTheme="majorHAnsi" w:cstheme="majorHAnsi"/>
                  <w:sz w:val="26"/>
                  <w:szCs w:val="26"/>
                </w:rPr>
                <w:delInstrText>HYPERLINK "mailto:tuandeeptry2@gmail.com"</w:delInstrText>
              </w:r>
              <w:r w:rsidR="006D490B" w:rsidRPr="009D2D6D" w:rsidDel="00382F10">
                <w:fldChar w:fldCharType="separate"/>
              </w:r>
              <w:r w:rsidR="006D490B" w:rsidRPr="009D2D6D" w:rsidDel="00382F10">
                <w:rPr>
                  <w:rStyle w:val="Hyperlink"/>
                  <w:rFonts w:asciiTheme="majorHAnsi" w:hAnsiTheme="majorHAnsi" w:cstheme="majorHAnsi"/>
                  <w:color w:val="000000" w:themeColor="text1"/>
                  <w:sz w:val="26"/>
                  <w:szCs w:val="26"/>
                  <w:u w:val="none"/>
                </w:rPr>
                <w:delText>tuandeeptry2@gmail.com</w:delText>
              </w:r>
              <w:r w:rsidR="006D490B" w:rsidRPr="009D2D6D" w:rsidDel="00382F10">
                <w:rPr>
                  <w:rStyle w:val="Hyperlink"/>
                  <w:rFonts w:asciiTheme="majorHAnsi" w:hAnsiTheme="majorHAnsi" w:cstheme="majorHAnsi"/>
                  <w:color w:val="000000" w:themeColor="text1"/>
                  <w:szCs w:val="26"/>
                  <w:u w:val="none"/>
                </w:rPr>
                <w:fldChar w:fldCharType="end"/>
              </w:r>
            </w:del>
          </w:p>
          <w:p w14:paraId="4E3F7BE7" w14:textId="1150E524" w:rsidR="006D490B" w:rsidRPr="009D2D6D" w:rsidRDefault="006D490B">
            <w:pPr>
              <w:spacing w:after="12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6"/>
                <w:szCs w:val="26"/>
                <w:lang w:val="vi-VN"/>
              </w:rPr>
              <w:pPrChange w:id="824" w:author="kiemlongJr" w:date="2023-10-01T13:07:00Z">
                <w:pPr>
                  <w:spacing w:after="120" w:line="360" w:lineRule="auto"/>
                  <w:jc w:val="center"/>
                  <w:cnfStyle w:val="000000000000" w:firstRow="0" w:lastRow="0" w:firstColumn="0" w:lastColumn="0" w:oddVBand="0" w:evenVBand="0" w:oddHBand="0" w:evenHBand="0" w:firstRowFirstColumn="0" w:firstRowLastColumn="0" w:lastRowFirstColumn="0" w:lastRowLastColumn="0"/>
                </w:pPr>
              </w:pPrChange>
            </w:pPr>
            <w:del w:id="825" w:author="kiemlongJr" w:date="2023-10-01T13:12:00Z">
              <w:r w:rsidRPr="009D2D6D" w:rsidDel="00382F10">
                <w:rPr>
                  <w:rFonts w:asciiTheme="majorHAnsi" w:hAnsiTheme="majorHAnsi" w:cstheme="majorHAnsi"/>
                  <w:color w:val="000000" w:themeColor="text1"/>
                  <w:sz w:val="26"/>
                  <w:szCs w:val="26"/>
                </w:rPr>
                <w:delText>Mật khẩu:</w:delText>
              </w:r>
            </w:del>
          </w:p>
        </w:tc>
        <w:tc>
          <w:tcPr>
            <w:tcW w:w="1318" w:type="dxa"/>
          </w:tcPr>
          <w:p w14:paraId="74812D33" w14:textId="3638398B" w:rsidR="006D490B" w:rsidRPr="009D2D6D" w:rsidRDefault="002A0A86"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826" w:author="kiemlongJr" w:date="2023-10-01T13:13:00Z">
              <w:r w:rsidRPr="009D2D6D">
                <w:rPr>
                  <w:rFonts w:asciiTheme="majorHAnsi" w:hAnsiTheme="majorHAnsi" w:cstheme="majorHAnsi"/>
                  <w:sz w:val="26"/>
                  <w:szCs w:val="26"/>
                </w:rPr>
                <w:t xml:space="preserve">Hệ thống </w:t>
              </w:r>
            </w:ins>
            <w:r w:rsidR="008D0701">
              <w:rPr>
                <w:rFonts w:asciiTheme="majorHAnsi" w:hAnsiTheme="majorHAnsi" w:cstheme="majorHAnsi"/>
                <w:sz w:val="26"/>
                <w:szCs w:val="26"/>
              </w:rPr>
              <w:t>thông báo “vui lòng nhập đúng địa chỉ</w:t>
            </w:r>
            <w:del w:id="827" w:author="kiemlongJr" w:date="2023-10-01T13:13:00Z">
              <w:r w:rsidR="006D490B" w:rsidRPr="009D2D6D" w:rsidDel="002A0A86">
                <w:rPr>
                  <w:rFonts w:asciiTheme="majorHAnsi" w:hAnsiTheme="majorHAnsi" w:cstheme="majorHAnsi"/>
                  <w:sz w:val="26"/>
                  <w:szCs w:val="26"/>
                </w:rPr>
                <w:delText xml:space="preserve">Hệ thống thông báo </w:delText>
              </w:r>
              <w:r w:rsidR="006D490B" w:rsidRPr="009D2D6D" w:rsidDel="002A0A86">
                <w:rPr>
                  <w:rFonts w:asciiTheme="majorHAnsi" w:hAnsiTheme="majorHAnsi" w:cstheme="majorHAnsi"/>
                  <w:sz w:val="26"/>
                  <w:szCs w:val="26"/>
                </w:rPr>
                <w:br/>
                <w:delText>“Mật khẩu không được bỏ trống”</w:delText>
              </w:r>
            </w:del>
            <w:r w:rsidR="008D0701">
              <w:rPr>
                <w:rFonts w:asciiTheme="majorHAnsi" w:hAnsiTheme="majorHAnsi" w:cstheme="majorHAnsi"/>
                <w:sz w:val="26"/>
                <w:szCs w:val="26"/>
              </w:rPr>
              <w:t>”</w:t>
            </w:r>
          </w:p>
        </w:tc>
        <w:tc>
          <w:tcPr>
            <w:tcW w:w="1530" w:type="dxa"/>
          </w:tcPr>
          <w:p w14:paraId="1AAFE707" w14:textId="1AF96F26" w:rsidR="006D490B" w:rsidRPr="009D2D6D" w:rsidRDefault="002A0A86"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828" w:author="kiemlongJr" w:date="2023-10-01T13:13:00Z">
              <w:r w:rsidRPr="009D2D6D">
                <w:rPr>
                  <w:rFonts w:asciiTheme="majorHAnsi" w:hAnsiTheme="majorHAnsi" w:cstheme="majorHAnsi"/>
                  <w:sz w:val="26"/>
                  <w:szCs w:val="26"/>
                </w:rPr>
                <w:t>Hệ thống chuyển sang chọn phương thức thanh toán</w:t>
              </w:r>
            </w:ins>
            <w:del w:id="829" w:author="kiemlongJr" w:date="2023-10-01T13:13:00Z">
              <w:r w:rsidR="006D490B" w:rsidRPr="009D2D6D" w:rsidDel="002A0A86">
                <w:rPr>
                  <w:rFonts w:asciiTheme="majorHAnsi" w:hAnsiTheme="majorHAnsi" w:cstheme="majorHAnsi"/>
                  <w:sz w:val="26"/>
                  <w:szCs w:val="26"/>
                </w:rPr>
                <w:delText>Đăng nhập không thành công</w:delText>
              </w:r>
            </w:del>
          </w:p>
        </w:tc>
        <w:tc>
          <w:tcPr>
            <w:tcW w:w="1242" w:type="dxa"/>
          </w:tcPr>
          <w:p w14:paraId="693EC7CA" w14:textId="7B026853" w:rsidR="006D490B" w:rsidRPr="009D2D6D" w:rsidRDefault="008D0701"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FAI</w:t>
            </w:r>
            <w:r w:rsidR="00CE64CA">
              <w:rPr>
                <w:rFonts w:asciiTheme="majorHAnsi" w:hAnsiTheme="majorHAnsi" w:cstheme="majorHAnsi"/>
                <w:sz w:val="26"/>
                <w:szCs w:val="26"/>
              </w:rPr>
              <w:t>L</w:t>
            </w:r>
          </w:p>
        </w:tc>
      </w:tr>
      <w:tr w:rsidR="001B4BEB" w:rsidRPr="009D2D6D" w14:paraId="1D284CE2" w14:textId="77777777" w:rsidTr="009C00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 w:type="dxa"/>
          </w:tcPr>
          <w:p w14:paraId="57A55AD0" w14:textId="6EE0C8E1" w:rsidR="003D49FA" w:rsidRPr="009D2D6D" w:rsidRDefault="003D49FA" w:rsidP="008E4DA9">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7</w:t>
            </w:r>
          </w:p>
        </w:tc>
        <w:tc>
          <w:tcPr>
            <w:tcW w:w="1285" w:type="dxa"/>
          </w:tcPr>
          <w:p w14:paraId="7D99C88F" w14:textId="6B93288E" w:rsidR="003D49FA" w:rsidRPr="009D2D6D" w:rsidRDefault="002A0A86"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830" w:author="kiemlongJr" w:date="2023-10-01T13:13:00Z">
              <w:r w:rsidRPr="009D2D6D">
                <w:rPr>
                  <w:rFonts w:asciiTheme="majorHAnsi" w:hAnsiTheme="majorHAnsi" w:cstheme="majorHAnsi"/>
                  <w:sz w:val="26"/>
                  <w:szCs w:val="26"/>
                </w:rPr>
                <w:t>Điền thông tin thất bại</w:t>
              </w:r>
            </w:ins>
            <w:del w:id="831" w:author="kiemlongJr" w:date="2023-10-01T13:13:00Z">
              <w:r w:rsidR="003D49FA" w:rsidRPr="009D2D6D" w:rsidDel="002A0A86">
                <w:rPr>
                  <w:rFonts w:asciiTheme="majorHAnsi" w:hAnsiTheme="majorHAnsi" w:cstheme="majorHAnsi"/>
                  <w:sz w:val="26"/>
                  <w:szCs w:val="26"/>
                </w:rPr>
                <w:delText>Đăng nhập thất bại</w:delText>
              </w:r>
            </w:del>
          </w:p>
        </w:tc>
        <w:tc>
          <w:tcPr>
            <w:tcW w:w="3178" w:type="dxa"/>
          </w:tcPr>
          <w:p w14:paraId="45F3EB85" w14:textId="5D810777" w:rsidR="002A0A86" w:rsidRPr="009D2D6D" w:rsidRDefault="002A0A86" w:rsidP="002A0A86">
            <w:pPr>
              <w:spacing w:after="120" w:line="276" w:lineRule="auto"/>
              <w:cnfStyle w:val="000000100000" w:firstRow="0" w:lastRow="0" w:firstColumn="0" w:lastColumn="0" w:oddVBand="0" w:evenVBand="0" w:oddHBand="1" w:evenHBand="0" w:firstRowFirstColumn="0" w:firstRowLastColumn="0" w:lastRowFirstColumn="0" w:lastRowLastColumn="0"/>
              <w:rPr>
                <w:ins w:id="832" w:author="kiemlongJr" w:date="2023-10-01T13:13:00Z"/>
                <w:rFonts w:asciiTheme="majorHAnsi" w:hAnsiTheme="majorHAnsi" w:cstheme="majorHAnsi"/>
                <w:sz w:val="26"/>
                <w:szCs w:val="26"/>
              </w:rPr>
            </w:pPr>
            <w:ins w:id="833" w:author="kiemlongJr" w:date="2023-10-01T13:13:00Z">
              <w:r w:rsidRPr="009D2D6D">
                <w:rPr>
                  <w:rFonts w:asciiTheme="majorHAnsi" w:hAnsiTheme="majorHAnsi" w:cstheme="majorHAnsi"/>
                  <w:sz w:val="26"/>
                  <w:szCs w:val="26"/>
                </w:rPr>
                <w:t>SĐT: 09060297089999</w:t>
              </w:r>
            </w:ins>
          </w:p>
          <w:p w14:paraId="399F364B" w14:textId="2E697AFC" w:rsidR="002A0A86" w:rsidRPr="009D2D6D" w:rsidRDefault="002A0A86" w:rsidP="002A0A86">
            <w:pPr>
              <w:spacing w:after="120" w:line="276" w:lineRule="auto"/>
              <w:cnfStyle w:val="000000100000" w:firstRow="0" w:lastRow="0" w:firstColumn="0" w:lastColumn="0" w:oddVBand="0" w:evenVBand="0" w:oddHBand="1" w:evenHBand="0" w:firstRowFirstColumn="0" w:firstRowLastColumn="0" w:lastRowFirstColumn="0" w:lastRowLastColumn="0"/>
              <w:rPr>
                <w:ins w:id="834" w:author="kiemlongJr" w:date="2023-10-01T13:13:00Z"/>
                <w:rFonts w:asciiTheme="majorHAnsi" w:hAnsiTheme="majorHAnsi" w:cstheme="majorHAnsi"/>
                <w:sz w:val="26"/>
                <w:szCs w:val="26"/>
              </w:rPr>
            </w:pPr>
            <w:ins w:id="835" w:author="kiemlongJr" w:date="2023-10-01T13:13:00Z">
              <w:r w:rsidRPr="009D2D6D">
                <w:rPr>
                  <w:rFonts w:asciiTheme="majorHAnsi" w:hAnsiTheme="majorHAnsi" w:cstheme="majorHAnsi"/>
                  <w:sz w:val="26"/>
                  <w:szCs w:val="26"/>
                </w:rPr>
                <w:t xml:space="preserve">Địa chỉ: Tổ 1 Khu </w:t>
              </w:r>
            </w:ins>
            <w:ins w:id="836" w:author="kiemlongJr" w:date="2023-10-01T13:14:00Z">
              <w:r w:rsidR="00FC1FE6" w:rsidRPr="009D2D6D">
                <w:rPr>
                  <w:rFonts w:asciiTheme="majorHAnsi" w:hAnsiTheme="majorHAnsi" w:cstheme="majorHAnsi"/>
                  <w:sz w:val="26"/>
                  <w:szCs w:val="26"/>
                </w:rPr>
                <w:t>7</w:t>
              </w:r>
            </w:ins>
          </w:p>
          <w:p w14:paraId="2BF2A115" w14:textId="77777777" w:rsidR="002A0A86" w:rsidRPr="009D2D6D" w:rsidRDefault="002A0A86" w:rsidP="002A0A86">
            <w:pPr>
              <w:spacing w:after="120" w:line="276" w:lineRule="auto"/>
              <w:cnfStyle w:val="000000100000" w:firstRow="0" w:lastRow="0" w:firstColumn="0" w:lastColumn="0" w:oddVBand="0" w:evenVBand="0" w:oddHBand="1" w:evenHBand="0" w:firstRowFirstColumn="0" w:firstRowLastColumn="0" w:lastRowFirstColumn="0" w:lastRowLastColumn="0"/>
              <w:rPr>
                <w:ins w:id="837" w:author="kiemlongJr" w:date="2023-10-01T13:13:00Z"/>
                <w:rFonts w:asciiTheme="majorHAnsi" w:hAnsiTheme="majorHAnsi" w:cstheme="majorHAnsi"/>
                <w:sz w:val="26"/>
                <w:szCs w:val="26"/>
              </w:rPr>
            </w:pPr>
            <w:ins w:id="838" w:author="kiemlongJr" w:date="2023-10-01T13:13:00Z">
              <w:r w:rsidRPr="009D2D6D">
                <w:rPr>
                  <w:rFonts w:asciiTheme="majorHAnsi" w:hAnsiTheme="majorHAnsi" w:cstheme="majorHAnsi"/>
                  <w:sz w:val="26"/>
                  <w:szCs w:val="26"/>
                </w:rPr>
                <w:t>Tỉnh:  Quảng Ninh</w:t>
              </w:r>
            </w:ins>
          </w:p>
          <w:p w14:paraId="161A6132" w14:textId="77777777" w:rsidR="002A0A86" w:rsidRPr="009D2D6D" w:rsidRDefault="002A0A86" w:rsidP="002A0A86">
            <w:pPr>
              <w:spacing w:after="120" w:line="276" w:lineRule="auto"/>
              <w:cnfStyle w:val="000000100000" w:firstRow="0" w:lastRow="0" w:firstColumn="0" w:lastColumn="0" w:oddVBand="0" w:evenVBand="0" w:oddHBand="1" w:evenHBand="0" w:firstRowFirstColumn="0" w:firstRowLastColumn="0" w:lastRowFirstColumn="0" w:lastRowLastColumn="0"/>
              <w:rPr>
                <w:ins w:id="839" w:author="kiemlongJr" w:date="2023-10-01T13:13:00Z"/>
                <w:rFonts w:asciiTheme="majorHAnsi" w:hAnsiTheme="majorHAnsi" w:cstheme="majorHAnsi"/>
                <w:sz w:val="26"/>
                <w:szCs w:val="26"/>
              </w:rPr>
            </w:pPr>
            <w:ins w:id="840" w:author="kiemlongJr" w:date="2023-10-01T13:13:00Z">
              <w:r w:rsidRPr="009D2D6D">
                <w:rPr>
                  <w:rFonts w:asciiTheme="majorHAnsi" w:hAnsiTheme="majorHAnsi" w:cstheme="majorHAnsi"/>
                  <w:sz w:val="26"/>
                  <w:szCs w:val="26"/>
                </w:rPr>
                <w:t>Huyện: Uông Bí</w:t>
              </w:r>
            </w:ins>
          </w:p>
          <w:p w14:paraId="72CC0F84" w14:textId="0D0F8858" w:rsidR="003D49FA" w:rsidRPr="009D2D6D" w:rsidDel="002A0A86" w:rsidRDefault="002A0A86">
            <w:pPr>
              <w:spacing w:after="120" w:line="276" w:lineRule="auto"/>
              <w:cnfStyle w:val="000000100000" w:firstRow="0" w:lastRow="0" w:firstColumn="0" w:lastColumn="0" w:oddVBand="0" w:evenVBand="0" w:oddHBand="1" w:evenHBand="0" w:firstRowFirstColumn="0" w:firstRowLastColumn="0" w:lastRowFirstColumn="0" w:lastRowLastColumn="0"/>
              <w:rPr>
                <w:del w:id="841" w:author="kiemlongJr" w:date="2023-10-01T13:13:00Z"/>
                <w:rFonts w:asciiTheme="majorHAnsi" w:hAnsiTheme="majorHAnsi" w:cstheme="majorHAnsi"/>
                <w:color w:val="000000" w:themeColor="text1"/>
                <w:sz w:val="26"/>
                <w:szCs w:val="26"/>
                <w:lang w:val="vi-VN"/>
              </w:rPr>
              <w:pPrChange w:id="842" w:author="kiemlongJr" w:date="2023-10-01T13:07:00Z">
                <w:pPr>
                  <w:spacing w:after="120" w:line="360" w:lineRule="auto"/>
                  <w:jc w:val="center"/>
                  <w:cnfStyle w:val="000000100000" w:firstRow="0" w:lastRow="0" w:firstColumn="0" w:lastColumn="0" w:oddVBand="0" w:evenVBand="0" w:oddHBand="1" w:evenHBand="0" w:firstRowFirstColumn="0" w:firstRowLastColumn="0" w:lastRowFirstColumn="0" w:lastRowLastColumn="0"/>
                </w:pPr>
              </w:pPrChange>
            </w:pPr>
            <w:ins w:id="843" w:author="kiemlongJr" w:date="2023-10-01T13:13:00Z">
              <w:r w:rsidRPr="009D2D6D">
                <w:rPr>
                  <w:rFonts w:asciiTheme="majorHAnsi" w:hAnsiTheme="majorHAnsi" w:cstheme="majorHAnsi"/>
                  <w:sz w:val="26"/>
                  <w:szCs w:val="26"/>
                </w:rPr>
                <w:t>Phường:</w:t>
              </w:r>
              <w:r w:rsidRPr="009D2D6D">
                <w:rPr>
                  <w:rFonts w:asciiTheme="majorHAnsi" w:hAnsiTheme="majorHAnsi" w:cstheme="majorHAnsi"/>
                  <w:color w:val="000000" w:themeColor="text1"/>
                  <w:sz w:val="26"/>
                  <w:szCs w:val="26"/>
                </w:rPr>
                <w:t>Vàng Danh</w:t>
              </w:r>
            </w:ins>
            <w:del w:id="844" w:author="kiemlongJr" w:date="2023-10-01T13:13:00Z">
              <w:r w:rsidR="003D49FA" w:rsidRPr="009D2D6D" w:rsidDel="002A0A86">
                <w:rPr>
                  <w:rFonts w:asciiTheme="majorHAnsi" w:hAnsiTheme="majorHAnsi" w:cstheme="majorHAnsi"/>
                  <w:sz w:val="26"/>
                  <w:szCs w:val="26"/>
                </w:rPr>
                <w:delText>Tài khoản:</w:delText>
              </w:r>
            </w:del>
          </w:p>
          <w:p w14:paraId="0FAFFE7A" w14:textId="3548D3D9" w:rsidR="003D49FA" w:rsidRPr="009D2D6D" w:rsidRDefault="003D49FA">
            <w:pPr>
              <w:spacing w:after="12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Change w:id="845" w:author="kiemlongJr" w:date="2023-10-01T13:07:00Z">
                <w:pPr>
                  <w:spacing w:after="120" w:line="360" w:lineRule="auto"/>
                  <w:jc w:val="center"/>
                  <w:cnfStyle w:val="000000100000" w:firstRow="0" w:lastRow="0" w:firstColumn="0" w:lastColumn="0" w:oddVBand="0" w:evenVBand="0" w:oddHBand="1" w:evenHBand="0" w:firstRowFirstColumn="0" w:firstRowLastColumn="0" w:lastRowFirstColumn="0" w:lastRowLastColumn="0"/>
                </w:pPr>
              </w:pPrChange>
            </w:pPr>
            <w:del w:id="846" w:author="kiemlongJr" w:date="2023-10-01T13:13:00Z">
              <w:r w:rsidRPr="009D2D6D" w:rsidDel="002A0A86">
                <w:rPr>
                  <w:rFonts w:asciiTheme="majorHAnsi" w:hAnsiTheme="majorHAnsi" w:cstheme="majorHAnsi"/>
                  <w:sz w:val="26"/>
                  <w:szCs w:val="26"/>
                </w:rPr>
                <w:delText>Mật khẩu:1234567890</w:delText>
              </w:r>
            </w:del>
          </w:p>
        </w:tc>
        <w:tc>
          <w:tcPr>
            <w:tcW w:w="1318" w:type="dxa"/>
          </w:tcPr>
          <w:p w14:paraId="6DC250C7" w14:textId="67EAA99F" w:rsidR="003D49FA" w:rsidRPr="009D2D6D" w:rsidRDefault="00FC1FE6"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847" w:author="kiemlongJr" w:date="2023-10-01T13:14:00Z">
              <w:r w:rsidRPr="009D2D6D">
                <w:rPr>
                  <w:rFonts w:asciiTheme="majorHAnsi" w:hAnsiTheme="majorHAnsi" w:cstheme="majorHAnsi"/>
                  <w:sz w:val="26"/>
                  <w:szCs w:val="26"/>
                </w:rPr>
                <w:t>Hệ thống thông báo “Số điện thoại không đúng”</w:t>
              </w:r>
            </w:ins>
            <w:del w:id="848" w:author="kiemlongJr" w:date="2023-10-01T13:14:00Z">
              <w:r w:rsidR="003D49FA" w:rsidRPr="009D2D6D" w:rsidDel="00FC1FE6">
                <w:rPr>
                  <w:rFonts w:asciiTheme="majorHAnsi" w:hAnsiTheme="majorHAnsi" w:cstheme="majorHAnsi"/>
                  <w:sz w:val="26"/>
                  <w:szCs w:val="26"/>
                </w:rPr>
                <w:delText xml:space="preserve">Hệ thống thông báo </w:delText>
              </w:r>
              <w:r w:rsidR="003D49FA" w:rsidRPr="009D2D6D" w:rsidDel="00FC1FE6">
                <w:rPr>
                  <w:rFonts w:asciiTheme="majorHAnsi" w:hAnsiTheme="majorHAnsi" w:cstheme="majorHAnsi"/>
                  <w:sz w:val="26"/>
                  <w:szCs w:val="26"/>
                </w:rPr>
                <w:br/>
                <w:delText>“Email không được để trống”</w:delText>
              </w:r>
            </w:del>
          </w:p>
        </w:tc>
        <w:tc>
          <w:tcPr>
            <w:tcW w:w="1530" w:type="dxa"/>
          </w:tcPr>
          <w:p w14:paraId="52A1E6EA" w14:textId="363B8DAC" w:rsidR="003D49FA" w:rsidRPr="009D2D6D" w:rsidRDefault="00FC1FE6"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849" w:author="kiemlongJr" w:date="2023-10-01T13:14:00Z">
              <w:r w:rsidRPr="009D2D6D">
                <w:rPr>
                  <w:rFonts w:asciiTheme="majorHAnsi" w:hAnsiTheme="majorHAnsi" w:cstheme="majorHAnsi"/>
                  <w:sz w:val="26"/>
                  <w:szCs w:val="26"/>
                </w:rPr>
                <w:t>Hệ thống chuyển sang chọn phương thức thanh toán</w:t>
              </w:r>
            </w:ins>
            <w:del w:id="850" w:author="kiemlongJr" w:date="2023-10-01T13:14:00Z">
              <w:r w:rsidR="003D49FA" w:rsidRPr="009D2D6D" w:rsidDel="00FC1FE6">
                <w:rPr>
                  <w:rFonts w:asciiTheme="majorHAnsi" w:hAnsiTheme="majorHAnsi" w:cstheme="majorHAnsi"/>
                  <w:sz w:val="26"/>
                  <w:szCs w:val="26"/>
                </w:rPr>
                <w:delText>Đăng nhập không thành công</w:delText>
              </w:r>
            </w:del>
          </w:p>
        </w:tc>
        <w:tc>
          <w:tcPr>
            <w:tcW w:w="1242" w:type="dxa"/>
          </w:tcPr>
          <w:p w14:paraId="28248C54" w14:textId="4098365C" w:rsidR="003D49FA" w:rsidRPr="009D2D6D" w:rsidRDefault="006826DD" w:rsidP="008E4DA9">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FAIL</w:t>
            </w:r>
          </w:p>
        </w:tc>
      </w:tr>
      <w:tr w:rsidR="00220BFA" w:rsidRPr="009D2D6D" w14:paraId="7BBC4054" w14:textId="77777777" w:rsidTr="009C00CE">
        <w:tc>
          <w:tcPr>
            <w:cnfStyle w:val="001000000000" w:firstRow="0" w:lastRow="0" w:firstColumn="1" w:lastColumn="0" w:oddVBand="0" w:evenVBand="0" w:oddHBand="0" w:evenHBand="0" w:firstRowFirstColumn="0" w:firstRowLastColumn="0" w:lastRowFirstColumn="0" w:lastRowLastColumn="0"/>
            <w:tcW w:w="505" w:type="dxa"/>
          </w:tcPr>
          <w:p w14:paraId="2E1A2FD4" w14:textId="4087536E" w:rsidR="003D49FA" w:rsidRPr="009D2D6D" w:rsidRDefault="003D49FA" w:rsidP="008E4DA9">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8</w:t>
            </w:r>
          </w:p>
        </w:tc>
        <w:tc>
          <w:tcPr>
            <w:tcW w:w="1285" w:type="dxa"/>
          </w:tcPr>
          <w:p w14:paraId="3DA9948F" w14:textId="09E1927C" w:rsidR="003D49FA" w:rsidRPr="009D2D6D" w:rsidRDefault="00FC1FE6"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851" w:author="kiemlongJr" w:date="2023-10-01T13:14:00Z">
              <w:r w:rsidRPr="009D2D6D">
                <w:rPr>
                  <w:rFonts w:asciiTheme="majorHAnsi" w:hAnsiTheme="majorHAnsi" w:cstheme="majorHAnsi"/>
                  <w:sz w:val="26"/>
                  <w:szCs w:val="26"/>
                </w:rPr>
                <w:t>Điền thông tin thất bại</w:t>
              </w:r>
            </w:ins>
            <w:del w:id="852" w:author="kiemlongJr" w:date="2023-10-01T13:14:00Z">
              <w:r w:rsidR="003D49FA" w:rsidRPr="009D2D6D" w:rsidDel="00FC1FE6">
                <w:rPr>
                  <w:rFonts w:asciiTheme="majorHAnsi" w:hAnsiTheme="majorHAnsi" w:cstheme="majorHAnsi"/>
                  <w:sz w:val="26"/>
                  <w:szCs w:val="26"/>
                </w:rPr>
                <w:delText>Đăng nhập thất bại</w:delText>
              </w:r>
            </w:del>
          </w:p>
        </w:tc>
        <w:tc>
          <w:tcPr>
            <w:tcW w:w="3178" w:type="dxa"/>
          </w:tcPr>
          <w:p w14:paraId="20748987" w14:textId="70C68161" w:rsidR="00AE2784" w:rsidRPr="009D2D6D" w:rsidRDefault="00AE2784" w:rsidP="00AE2784">
            <w:pPr>
              <w:spacing w:after="120" w:line="276" w:lineRule="auto"/>
              <w:cnfStyle w:val="000000000000" w:firstRow="0" w:lastRow="0" w:firstColumn="0" w:lastColumn="0" w:oddVBand="0" w:evenVBand="0" w:oddHBand="0" w:evenHBand="0" w:firstRowFirstColumn="0" w:firstRowLastColumn="0" w:lastRowFirstColumn="0" w:lastRowLastColumn="0"/>
              <w:rPr>
                <w:ins w:id="853" w:author="kiemlongJr" w:date="2023-10-01T13:15:00Z"/>
                <w:rFonts w:asciiTheme="majorHAnsi" w:hAnsiTheme="majorHAnsi" w:cstheme="majorHAnsi"/>
                <w:sz w:val="26"/>
                <w:szCs w:val="26"/>
              </w:rPr>
            </w:pPr>
            <w:ins w:id="854" w:author="kiemlongJr" w:date="2023-10-01T13:15:00Z">
              <w:r w:rsidRPr="009D2D6D">
                <w:rPr>
                  <w:rFonts w:asciiTheme="majorHAnsi" w:hAnsiTheme="majorHAnsi" w:cstheme="majorHAnsi"/>
                  <w:sz w:val="26"/>
                  <w:szCs w:val="26"/>
                </w:rPr>
                <w:t xml:space="preserve">SĐT: </w:t>
              </w:r>
            </w:ins>
          </w:p>
          <w:p w14:paraId="31CCB6AB" w14:textId="77777777" w:rsidR="00AE2784" w:rsidRPr="009D2D6D" w:rsidRDefault="00AE2784" w:rsidP="00AE2784">
            <w:pPr>
              <w:spacing w:after="120" w:line="276" w:lineRule="auto"/>
              <w:cnfStyle w:val="000000000000" w:firstRow="0" w:lastRow="0" w:firstColumn="0" w:lastColumn="0" w:oddVBand="0" w:evenVBand="0" w:oddHBand="0" w:evenHBand="0" w:firstRowFirstColumn="0" w:firstRowLastColumn="0" w:lastRowFirstColumn="0" w:lastRowLastColumn="0"/>
              <w:rPr>
                <w:ins w:id="855" w:author="kiemlongJr" w:date="2023-10-01T13:15:00Z"/>
                <w:rFonts w:asciiTheme="majorHAnsi" w:hAnsiTheme="majorHAnsi" w:cstheme="majorHAnsi"/>
                <w:sz w:val="26"/>
                <w:szCs w:val="26"/>
              </w:rPr>
            </w:pPr>
            <w:ins w:id="856" w:author="kiemlongJr" w:date="2023-10-01T13:15:00Z">
              <w:r w:rsidRPr="009D2D6D">
                <w:rPr>
                  <w:rFonts w:asciiTheme="majorHAnsi" w:hAnsiTheme="majorHAnsi" w:cstheme="majorHAnsi"/>
                  <w:sz w:val="26"/>
                  <w:szCs w:val="26"/>
                </w:rPr>
                <w:t>Địa chỉ: Tổ 1 Khu 7</w:t>
              </w:r>
            </w:ins>
          </w:p>
          <w:p w14:paraId="1588818F" w14:textId="77777777" w:rsidR="00AE2784" w:rsidRPr="009D2D6D" w:rsidRDefault="00AE2784" w:rsidP="00AE2784">
            <w:pPr>
              <w:spacing w:after="120" w:line="276" w:lineRule="auto"/>
              <w:cnfStyle w:val="000000000000" w:firstRow="0" w:lastRow="0" w:firstColumn="0" w:lastColumn="0" w:oddVBand="0" w:evenVBand="0" w:oddHBand="0" w:evenHBand="0" w:firstRowFirstColumn="0" w:firstRowLastColumn="0" w:lastRowFirstColumn="0" w:lastRowLastColumn="0"/>
              <w:rPr>
                <w:ins w:id="857" w:author="kiemlongJr" w:date="2023-10-01T13:15:00Z"/>
                <w:rFonts w:asciiTheme="majorHAnsi" w:hAnsiTheme="majorHAnsi" w:cstheme="majorHAnsi"/>
                <w:sz w:val="26"/>
                <w:szCs w:val="26"/>
              </w:rPr>
            </w:pPr>
            <w:ins w:id="858" w:author="kiemlongJr" w:date="2023-10-01T13:15:00Z">
              <w:r w:rsidRPr="009D2D6D">
                <w:rPr>
                  <w:rFonts w:asciiTheme="majorHAnsi" w:hAnsiTheme="majorHAnsi" w:cstheme="majorHAnsi"/>
                  <w:sz w:val="26"/>
                  <w:szCs w:val="26"/>
                </w:rPr>
                <w:t>Tỉnh:  Quảng Ninh</w:t>
              </w:r>
            </w:ins>
          </w:p>
          <w:p w14:paraId="30DF10B5" w14:textId="77777777" w:rsidR="00AE2784" w:rsidRPr="009D2D6D" w:rsidRDefault="00AE2784" w:rsidP="00AE2784">
            <w:pPr>
              <w:spacing w:after="120" w:line="276" w:lineRule="auto"/>
              <w:cnfStyle w:val="000000000000" w:firstRow="0" w:lastRow="0" w:firstColumn="0" w:lastColumn="0" w:oddVBand="0" w:evenVBand="0" w:oddHBand="0" w:evenHBand="0" w:firstRowFirstColumn="0" w:firstRowLastColumn="0" w:lastRowFirstColumn="0" w:lastRowLastColumn="0"/>
              <w:rPr>
                <w:ins w:id="859" w:author="kiemlongJr" w:date="2023-10-01T13:15:00Z"/>
                <w:rFonts w:asciiTheme="majorHAnsi" w:hAnsiTheme="majorHAnsi" w:cstheme="majorHAnsi"/>
                <w:sz w:val="26"/>
                <w:szCs w:val="26"/>
              </w:rPr>
            </w:pPr>
            <w:ins w:id="860" w:author="kiemlongJr" w:date="2023-10-01T13:15:00Z">
              <w:r w:rsidRPr="009D2D6D">
                <w:rPr>
                  <w:rFonts w:asciiTheme="majorHAnsi" w:hAnsiTheme="majorHAnsi" w:cstheme="majorHAnsi"/>
                  <w:sz w:val="26"/>
                  <w:szCs w:val="26"/>
                </w:rPr>
                <w:t>Huyện: Uông Bí</w:t>
              </w:r>
            </w:ins>
          </w:p>
          <w:p w14:paraId="4FD73D4A" w14:textId="7890CDB6" w:rsidR="003D49FA" w:rsidRPr="009D2D6D" w:rsidDel="00AE2784" w:rsidRDefault="00AE2784">
            <w:pPr>
              <w:spacing w:after="120" w:line="276" w:lineRule="auto"/>
              <w:cnfStyle w:val="000000000000" w:firstRow="0" w:lastRow="0" w:firstColumn="0" w:lastColumn="0" w:oddVBand="0" w:evenVBand="0" w:oddHBand="0" w:evenHBand="0" w:firstRowFirstColumn="0" w:firstRowLastColumn="0" w:lastRowFirstColumn="0" w:lastRowLastColumn="0"/>
              <w:rPr>
                <w:del w:id="861" w:author="kiemlongJr" w:date="2023-10-01T13:15:00Z"/>
                <w:rFonts w:asciiTheme="majorHAnsi" w:hAnsiTheme="majorHAnsi" w:cstheme="majorHAnsi"/>
                <w:color w:val="000000" w:themeColor="text1"/>
                <w:sz w:val="26"/>
                <w:szCs w:val="26"/>
                <w:lang w:val="vi-VN"/>
              </w:rPr>
              <w:pPrChange w:id="862" w:author="kiemlongJr" w:date="2023-10-01T13:07:00Z">
                <w:pPr>
                  <w:spacing w:after="120" w:line="360" w:lineRule="auto"/>
                  <w:jc w:val="center"/>
                  <w:cnfStyle w:val="000000000000" w:firstRow="0" w:lastRow="0" w:firstColumn="0" w:lastColumn="0" w:oddVBand="0" w:evenVBand="0" w:oddHBand="0" w:evenHBand="0" w:firstRowFirstColumn="0" w:firstRowLastColumn="0" w:lastRowFirstColumn="0" w:lastRowLastColumn="0"/>
                </w:pPr>
              </w:pPrChange>
            </w:pPr>
            <w:ins w:id="863" w:author="kiemlongJr" w:date="2023-10-01T13:15:00Z">
              <w:r w:rsidRPr="009D2D6D">
                <w:rPr>
                  <w:rFonts w:asciiTheme="majorHAnsi" w:hAnsiTheme="majorHAnsi" w:cstheme="majorHAnsi"/>
                  <w:sz w:val="26"/>
                  <w:szCs w:val="26"/>
                </w:rPr>
                <w:t>Phường:</w:t>
              </w:r>
              <w:r w:rsidRPr="009D2D6D">
                <w:rPr>
                  <w:rFonts w:asciiTheme="majorHAnsi" w:hAnsiTheme="majorHAnsi" w:cstheme="majorHAnsi"/>
                  <w:color w:val="000000" w:themeColor="text1"/>
                  <w:sz w:val="26"/>
                  <w:szCs w:val="26"/>
                </w:rPr>
                <w:t>Vàng Danh</w:t>
              </w:r>
            </w:ins>
            <w:del w:id="864" w:author="kiemlongJr" w:date="2023-10-01T13:15:00Z">
              <w:r w:rsidR="003D49FA" w:rsidRPr="009D2D6D" w:rsidDel="00AE2784">
                <w:rPr>
                  <w:rFonts w:asciiTheme="majorHAnsi" w:hAnsiTheme="majorHAnsi" w:cstheme="majorHAnsi"/>
                  <w:sz w:val="26"/>
                  <w:szCs w:val="26"/>
                </w:rPr>
                <w:delText>Tài khoản:</w:delText>
              </w:r>
            </w:del>
          </w:p>
          <w:p w14:paraId="2DB502CC" w14:textId="6F476181" w:rsidR="003D49FA" w:rsidRPr="009D2D6D" w:rsidRDefault="003D49FA">
            <w:pPr>
              <w:spacing w:after="12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Change w:id="865" w:author="kiemlongJr" w:date="2023-10-01T13:07:00Z">
                <w:pPr>
                  <w:spacing w:after="120" w:line="360" w:lineRule="auto"/>
                  <w:jc w:val="center"/>
                  <w:cnfStyle w:val="000000000000" w:firstRow="0" w:lastRow="0" w:firstColumn="0" w:lastColumn="0" w:oddVBand="0" w:evenVBand="0" w:oddHBand="0" w:evenHBand="0" w:firstRowFirstColumn="0" w:firstRowLastColumn="0" w:lastRowFirstColumn="0" w:lastRowLastColumn="0"/>
                </w:pPr>
              </w:pPrChange>
            </w:pPr>
            <w:del w:id="866" w:author="kiemlongJr" w:date="2023-10-01T13:15:00Z">
              <w:r w:rsidRPr="009D2D6D" w:rsidDel="00AE2784">
                <w:rPr>
                  <w:rFonts w:asciiTheme="majorHAnsi" w:hAnsiTheme="majorHAnsi" w:cstheme="majorHAnsi"/>
                  <w:sz w:val="26"/>
                  <w:szCs w:val="26"/>
                </w:rPr>
                <w:delText>Mật khẩu:1234567890101112</w:delText>
              </w:r>
            </w:del>
          </w:p>
        </w:tc>
        <w:tc>
          <w:tcPr>
            <w:tcW w:w="1318" w:type="dxa"/>
          </w:tcPr>
          <w:p w14:paraId="14392594" w14:textId="7CEFD06A" w:rsidR="003D49FA" w:rsidRPr="009D2D6D" w:rsidRDefault="00AE2784"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867" w:author="kiemlongJr" w:date="2023-10-01T13:15:00Z">
              <w:r w:rsidRPr="009D2D6D">
                <w:rPr>
                  <w:rFonts w:asciiTheme="majorHAnsi" w:hAnsiTheme="majorHAnsi" w:cstheme="majorHAnsi"/>
                  <w:sz w:val="26"/>
                  <w:szCs w:val="26"/>
                </w:rPr>
                <w:t>Hệ thống thông báo “</w:t>
              </w:r>
            </w:ins>
            <w:ins w:id="868" w:author="kiemlongJr" w:date="2023-10-01T13:16:00Z">
              <w:r w:rsidR="00EC211C" w:rsidRPr="009D2D6D">
                <w:rPr>
                  <w:rFonts w:asciiTheme="majorHAnsi" w:hAnsiTheme="majorHAnsi" w:cstheme="majorHAnsi"/>
                  <w:sz w:val="26"/>
                  <w:szCs w:val="26"/>
                </w:rPr>
                <w:t>Số điện thoại không được trống”</w:t>
              </w:r>
            </w:ins>
            <w:del w:id="869" w:author="kiemlongJr" w:date="2023-10-01T13:15:00Z">
              <w:r w:rsidR="003D49FA" w:rsidRPr="009D2D6D" w:rsidDel="00AE2784">
                <w:rPr>
                  <w:rFonts w:asciiTheme="majorHAnsi" w:hAnsiTheme="majorHAnsi" w:cstheme="majorHAnsi"/>
                  <w:sz w:val="26"/>
                  <w:szCs w:val="26"/>
                </w:rPr>
                <w:delText xml:space="preserve">Hệ thống thông báo </w:delText>
              </w:r>
              <w:r w:rsidR="003D49FA" w:rsidRPr="009D2D6D" w:rsidDel="00AE2784">
                <w:rPr>
                  <w:rFonts w:asciiTheme="majorHAnsi" w:hAnsiTheme="majorHAnsi" w:cstheme="majorHAnsi"/>
                  <w:sz w:val="26"/>
                  <w:szCs w:val="26"/>
                </w:rPr>
                <w:br/>
                <w:delText>“Email không được để trống”</w:delText>
              </w:r>
            </w:del>
          </w:p>
        </w:tc>
        <w:tc>
          <w:tcPr>
            <w:tcW w:w="1530" w:type="dxa"/>
          </w:tcPr>
          <w:p w14:paraId="6F634D98" w14:textId="1B56C273" w:rsidR="003D49FA" w:rsidRPr="009D2D6D" w:rsidRDefault="00EC211C"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870" w:author="kiemlongJr" w:date="2023-10-01T13:16:00Z">
              <w:r w:rsidRPr="009D2D6D">
                <w:rPr>
                  <w:rFonts w:asciiTheme="majorHAnsi" w:hAnsiTheme="majorHAnsi" w:cstheme="majorHAnsi"/>
                  <w:sz w:val="26"/>
                  <w:szCs w:val="26"/>
                </w:rPr>
                <w:t>Hệ thống thông báo “Số điện thoại không được trống”</w:t>
              </w:r>
            </w:ins>
            <w:del w:id="871" w:author="kiemlongJr" w:date="2023-10-01T13:15:00Z">
              <w:r w:rsidR="003D49FA" w:rsidRPr="009D2D6D" w:rsidDel="00AE2784">
                <w:rPr>
                  <w:rFonts w:asciiTheme="majorHAnsi" w:hAnsiTheme="majorHAnsi" w:cstheme="majorHAnsi"/>
                  <w:sz w:val="26"/>
                  <w:szCs w:val="26"/>
                </w:rPr>
                <w:delText>Đăng nhập không thành công</w:delText>
              </w:r>
            </w:del>
          </w:p>
        </w:tc>
        <w:tc>
          <w:tcPr>
            <w:tcW w:w="1242" w:type="dxa"/>
          </w:tcPr>
          <w:p w14:paraId="4FA4AE36" w14:textId="4A8FCAEA" w:rsidR="003D49FA" w:rsidRPr="009D2D6D" w:rsidRDefault="006826DD" w:rsidP="008E4DA9">
            <w:pPr>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ins w:id="872" w:author="kiemlongJr" w:date="2023-10-01T13:15:00Z">
              <w:r w:rsidRPr="009D2D6D">
                <w:rPr>
                  <w:rFonts w:asciiTheme="majorHAnsi" w:hAnsiTheme="majorHAnsi" w:cstheme="majorHAnsi"/>
                  <w:sz w:val="26"/>
                  <w:szCs w:val="26"/>
                </w:rPr>
                <w:t>PASS</w:t>
              </w:r>
            </w:ins>
            <w:del w:id="873" w:author="kiemlongJr" w:date="2023-10-01T13:15:00Z">
              <w:r w:rsidR="00EA08FD" w:rsidRPr="009D2D6D" w:rsidDel="00AE2784">
                <w:rPr>
                  <w:rFonts w:asciiTheme="majorHAnsi" w:hAnsiTheme="majorHAnsi" w:cstheme="majorHAnsi"/>
                  <w:sz w:val="26"/>
                  <w:szCs w:val="26"/>
                </w:rPr>
                <w:delText>fail</w:delText>
              </w:r>
            </w:del>
          </w:p>
        </w:tc>
      </w:tr>
    </w:tbl>
    <w:p w14:paraId="4035764F" w14:textId="46DB36F0" w:rsidR="005C439D" w:rsidRPr="009D2D6D" w:rsidRDefault="009C00CE" w:rsidP="009C00CE">
      <w:pPr>
        <w:spacing w:after="120" w:line="360" w:lineRule="auto"/>
        <w:jc w:val="center"/>
        <w:rPr>
          <w:rFonts w:asciiTheme="majorHAnsi" w:hAnsiTheme="majorHAnsi" w:cstheme="majorHAnsi"/>
          <w:b/>
          <w:bCs/>
          <w:szCs w:val="26"/>
          <w:lang w:val="en-US"/>
        </w:rPr>
      </w:pPr>
      <w:r w:rsidRPr="009C00CE">
        <w:rPr>
          <w:rFonts w:asciiTheme="majorHAnsi" w:hAnsiTheme="majorHAnsi" w:cstheme="majorHAnsi"/>
          <w:b/>
          <w:bCs/>
          <w:noProof/>
          <w:szCs w:val="26"/>
          <w:lang w:val="en-US"/>
        </w:rPr>
        <w:lastRenderedPageBreak/>
        <w:drawing>
          <wp:inline distT="0" distB="0" distL="0" distR="0" wp14:anchorId="62D76A74" wp14:editId="5D5ECFC4">
            <wp:extent cx="4629150" cy="1608031"/>
            <wp:effectExtent l="0" t="0" r="0" b="0"/>
            <wp:docPr id="56935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2630" name=""/>
                    <pic:cNvPicPr/>
                  </pic:nvPicPr>
                  <pic:blipFill>
                    <a:blip r:embed="rId74"/>
                    <a:stretch>
                      <a:fillRect/>
                    </a:stretch>
                  </pic:blipFill>
                  <pic:spPr>
                    <a:xfrm>
                      <a:off x="0" y="0"/>
                      <a:ext cx="4640989" cy="1612144"/>
                    </a:xfrm>
                    <a:prstGeom prst="rect">
                      <a:avLst/>
                    </a:prstGeom>
                  </pic:spPr>
                </pic:pic>
              </a:graphicData>
            </a:graphic>
          </wp:inline>
        </w:drawing>
      </w:r>
    </w:p>
    <w:p w14:paraId="13EC5F5B" w14:textId="26693D01" w:rsidR="00020FD3" w:rsidRPr="00CE64CA" w:rsidRDefault="00020FD3" w:rsidP="00CE64CA">
      <w:pPr>
        <w:jc w:val="center"/>
        <w:rPr>
          <w:rFonts w:asciiTheme="majorHAnsi" w:hAnsiTheme="majorHAnsi" w:cstheme="majorHAnsi"/>
          <w:i/>
          <w:szCs w:val="26"/>
          <w:lang w:val="en-US"/>
        </w:rPr>
      </w:pPr>
      <w:r w:rsidRPr="009D2D6D">
        <w:rPr>
          <w:rFonts w:asciiTheme="majorHAnsi" w:hAnsiTheme="majorHAnsi" w:cstheme="majorHAnsi"/>
          <w:i/>
          <w:szCs w:val="26"/>
          <w:lang w:val="en-US"/>
        </w:rPr>
        <w:t>Giao diện kiểm thử tự động chức năng điền thông tin thanh toán</w:t>
      </w:r>
    </w:p>
    <w:tbl>
      <w:tblPr>
        <w:tblStyle w:val="GridTable4-Accent41"/>
        <w:tblpPr w:leftFromText="180" w:rightFromText="180" w:vertAnchor="text" w:horzAnchor="margin" w:tblpXSpec="center" w:tblpY="639"/>
        <w:tblW w:w="10170" w:type="dxa"/>
        <w:jc w:val="center"/>
        <w:tblLook w:val="04A0" w:firstRow="1" w:lastRow="0" w:firstColumn="1" w:lastColumn="0" w:noHBand="0" w:noVBand="1"/>
      </w:tblPr>
      <w:tblGrid>
        <w:gridCol w:w="2990"/>
        <w:gridCol w:w="2265"/>
        <w:gridCol w:w="2265"/>
        <w:gridCol w:w="2650"/>
      </w:tblGrid>
      <w:tr w:rsidR="00D568DD" w:rsidRPr="009D2D6D" w14:paraId="31972DC6" w14:textId="77777777" w:rsidTr="00D568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0" w:type="dxa"/>
            <w:vAlign w:val="center"/>
          </w:tcPr>
          <w:p w14:paraId="616B68AA" w14:textId="77777777" w:rsidR="00D568DD" w:rsidRPr="009D2D6D" w:rsidRDefault="00D568DD" w:rsidP="00D568DD">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Số lượng test case</w:t>
            </w:r>
          </w:p>
        </w:tc>
        <w:tc>
          <w:tcPr>
            <w:tcW w:w="2265" w:type="dxa"/>
            <w:vAlign w:val="center"/>
          </w:tcPr>
          <w:p w14:paraId="709B2795" w14:textId="77777777" w:rsidR="00D568DD" w:rsidRPr="009D2D6D" w:rsidRDefault="00D568DD" w:rsidP="00D568DD">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passed</w:t>
            </w:r>
          </w:p>
        </w:tc>
        <w:tc>
          <w:tcPr>
            <w:tcW w:w="2265" w:type="dxa"/>
            <w:vAlign w:val="center"/>
          </w:tcPr>
          <w:p w14:paraId="0B4A7991" w14:textId="77777777" w:rsidR="00D568DD" w:rsidRPr="009D2D6D" w:rsidRDefault="00D568DD" w:rsidP="00D568DD">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fail</w:t>
            </w:r>
          </w:p>
        </w:tc>
        <w:tc>
          <w:tcPr>
            <w:tcW w:w="2650" w:type="dxa"/>
            <w:vAlign w:val="center"/>
          </w:tcPr>
          <w:p w14:paraId="43265BA9" w14:textId="77777777" w:rsidR="00D568DD" w:rsidRPr="009D2D6D" w:rsidRDefault="00D568DD" w:rsidP="00D568DD">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test không chạy</w:t>
            </w:r>
          </w:p>
        </w:tc>
      </w:tr>
      <w:tr w:rsidR="00D568DD" w:rsidRPr="009D2D6D" w14:paraId="6E4A57C1" w14:textId="77777777" w:rsidTr="00D568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0" w:type="dxa"/>
          </w:tcPr>
          <w:p w14:paraId="0FC3D46F" w14:textId="77777777" w:rsidR="00D568DD" w:rsidRPr="009D2D6D" w:rsidRDefault="00D568DD" w:rsidP="00D568DD">
            <w:pPr>
              <w:spacing w:after="120" w:line="360" w:lineRule="auto"/>
              <w:jc w:val="center"/>
              <w:rPr>
                <w:rFonts w:asciiTheme="majorHAnsi" w:hAnsiTheme="majorHAnsi" w:cstheme="majorHAnsi"/>
                <w:sz w:val="26"/>
                <w:szCs w:val="26"/>
              </w:rPr>
            </w:pPr>
            <w:ins w:id="874" w:author="kiemlongJr" w:date="2023-10-01T13:16:00Z">
              <w:r w:rsidRPr="009D2D6D">
                <w:rPr>
                  <w:rFonts w:asciiTheme="majorHAnsi" w:hAnsiTheme="majorHAnsi" w:cstheme="majorHAnsi"/>
                  <w:sz w:val="26"/>
                  <w:szCs w:val="26"/>
                </w:rPr>
                <w:t>8</w:t>
              </w:r>
            </w:ins>
            <w:del w:id="875" w:author="kiemlongJr" w:date="2023-10-01T13:16:00Z">
              <w:r w:rsidRPr="009D2D6D" w:rsidDel="00EC211C">
                <w:rPr>
                  <w:rFonts w:asciiTheme="majorHAnsi" w:hAnsiTheme="majorHAnsi" w:cstheme="majorHAnsi"/>
                  <w:sz w:val="26"/>
                  <w:szCs w:val="26"/>
                </w:rPr>
                <w:delText>9</w:delText>
              </w:r>
            </w:del>
          </w:p>
        </w:tc>
        <w:tc>
          <w:tcPr>
            <w:tcW w:w="2265" w:type="dxa"/>
          </w:tcPr>
          <w:p w14:paraId="66B94F15" w14:textId="56ED5835" w:rsidR="00D568DD" w:rsidRPr="009D2D6D" w:rsidRDefault="003262F8" w:rsidP="00D568DD">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Pr>
                <w:rFonts w:asciiTheme="majorHAnsi" w:hAnsiTheme="majorHAnsi" w:cstheme="majorHAnsi"/>
                <w:b/>
                <w:bCs/>
                <w:sz w:val="26"/>
                <w:szCs w:val="26"/>
              </w:rPr>
              <w:t>4</w:t>
            </w:r>
            <w:del w:id="876" w:author="kiemlongJr" w:date="2023-10-01T13:17:00Z">
              <w:r w:rsidR="00D568DD" w:rsidRPr="009D2D6D" w:rsidDel="004D26BF">
                <w:rPr>
                  <w:rFonts w:asciiTheme="majorHAnsi" w:hAnsiTheme="majorHAnsi" w:cstheme="majorHAnsi"/>
                  <w:b/>
                  <w:bCs/>
                  <w:sz w:val="26"/>
                  <w:szCs w:val="26"/>
                </w:rPr>
                <w:delText>6</w:delText>
              </w:r>
            </w:del>
          </w:p>
        </w:tc>
        <w:tc>
          <w:tcPr>
            <w:tcW w:w="2265" w:type="dxa"/>
          </w:tcPr>
          <w:p w14:paraId="6E1BD1A3" w14:textId="3BF13C8B" w:rsidR="00D568DD" w:rsidRPr="009D2D6D" w:rsidRDefault="003262F8" w:rsidP="00D568DD">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Pr>
                <w:rFonts w:asciiTheme="majorHAnsi" w:hAnsiTheme="majorHAnsi" w:cstheme="majorHAnsi"/>
                <w:b/>
                <w:bCs/>
                <w:sz w:val="26"/>
                <w:szCs w:val="26"/>
              </w:rPr>
              <w:t>4</w:t>
            </w:r>
          </w:p>
        </w:tc>
        <w:tc>
          <w:tcPr>
            <w:tcW w:w="2650" w:type="dxa"/>
          </w:tcPr>
          <w:p w14:paraId="3C464177" w14:textId="77777777" w:rsidR="00D568DD" w:rsidRPr="009D2D6D" w:rsidRDefault="00D568DD" w:rsidP="00D568DD">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6"/>
                <w:szCs w:val="26"/>
              </w:rPr>
            </w:pPr>
            <w:r w:rsidRPr="009D2D6D">
              <w:rPr>
                <w:rFonts w:asciiTheme="majorHAnsi" w:hAnsiTheme="majorHAnsi" w:cstheme="majorHAnsi"/>
                <w:b/>
                <w:bCs/>
                <w:sz w:val="26"/>
                <w:szCs w:val="26"/>
              </w:rPr>
              <w:t>0</w:t>
            </w:r>
          </w:p>
        </w:tc>
      </w:tr>
    </w:tbl>
    <w:p w14:paraId="0060D54C" w14:textId="4EB211D4" w:rsidR="003D49FA" w:rsidRPr="009D2D6D" w:rsidRDefault="003D49FA" w:rsidP="00D568DD">
      <w:pPr>
        <w:spacing w:after="120" w:line="360" w:lineRule="auto"/>
        <w:jc w:val="both"/>
        <w:rPr>
          <w:rFonts w:asciiTheme="majorHAnsi" w:hAnsiTheme="majorHAnsi" w:cstheme="majorHAnsi"/>
          <w:b/>
          <w:bCs/>
          <w:szCs w:val="26"/>
          <w:lang w:val="en-US"/>
        </w:rPr>
      </w:pPr>
      <w:r w:rsidRPr="009D2D6D">
        <w:rPr>
          <w:rFonts w:asciiTheme="majorHAnsi" w:hAnsiTheme="majorHAnsi" w:cstheme="majorHAnsi"/>
          <w:b/>
          <w:bCs/>
          <w:szCs w:val="26"/>
          <w:lang w:val="en-US"/>
        </w:rPr>
        <w:t xml:space="preserve">Bảng test report chức năng </w:t>
      </w:r>
      <w:ins w:id="877" w:author="kiemlongJr" w:date="2023-10-01T20:36:00Z">
        <w:r w:rsidR="00DB64B1" w:rsidRPr="009D2D6D">
          <w:rPr>
            <w:rFonts w:asciiTheme="majorHAnsi" w:hAnsiTheme="majorHAnsi" w:cstheme="majorHAnsi"/>
            <w:b/>
            <w:bCs/>
            <w:szCs w:val="26"/>
            <w:lang w:val="en-US"/>
            <w:rPrChange w:id="878" w:author="kiemlongJr" w:date="2023-10-01T20:36:00Z">
              <w:rPr>
                <w:rFonts w:asciiTheme="majorHAnsi" w:hAnsiTheme="majorHAnsi" w:cstheme="majorHAnsi"/>
                <w:szCs w:val="26"/>
                <w:lang w:val="en-US"/>
              </w:rPr>
            </w:rPrChange>
          </w:rPr>
          <w:t>điền thông tin thanh toán</w:t>
        </w:r>
      </w:ins>
      <w:del w:id="879" w:author="kiemlongJr" w:date="2023-10-01T20:36:00Z">
        <w:r w:rsidRPr="009D2D6D" w:rsidDel="00DB64B1">
          <w:rPr>
            <w:rFonts w:asciiTheme="majorHAnsi" w:hAnsiTheme="majorHAnsi" w:cstheme="majorHAnsi"/>
            <w:b/>
            <w:bCs/>
            <w:szCs w:val="26"/>
            <w:lang w:val="en-US"/>
          </w:rPr>
          <w:delText>đă</w:delText>
        </w:r>
      </w:del>
    </w:p>
    <w:p w14:paraId="0F93FF53" w14:textId="77777777" w:rsidR="00B674ED" w:rsidRPr="009D2D6D" w:rsidRDefault="00826FCA" w:rsidP="004111D9">
      <w:pPr>
        <w:pStyle w:val="Heading3"/>
        <w:rPr>
          <w:rFonts w:asciiTheme="majorHAnsi" w:hAnsiTheme="majorHAnsi" w:cstheme="majorHAnsi"/>
          <w:szCs w:val="26"/>
          <w:lang w:val="en-US"/>
        </w:rPr>
      </w:pPr>
      <w:bookmarkStart w:id="880" w:name="_Toc147184110"/>
      <w:bookmarkStart w:id="881" w:name="_Toc147230978"/>
      <w:r w:rsidRPr="009D2D6D">
        <w:rPr>
          <w:rFonts w:asciiTheme="majorHAnsi" w:hAnsiTheme="majorHAnsi" w:cstheme="majorHAnsi"/>
          <w:szCs w:val="26"/>
          <w:lang w:val="en-US"/>
        </w:rPr>
        <w:t>5.2 Chức năng đăng k</w:t>
      </w:r>
      <w:ins w:id="882" w:author="kiemlongJr" w:date="2023-09-26T21:44:00Z">
        <w:r w:rsidR="00391C42" w:rsidRPr="009D2D6D">
          <w:rPr>
            <w:rFonts w:asciiTheme="majorHAnsi" w:hAnsiTheme="majorHAnsi" w:cstheme="majorHAnsi"/>
            <w:szCs w:val="26"/>
            <w:lang w:val="en-US"/>
          </w:rPr>
          <w:t>ý</w:t>
        </w:r>
      </w:ins>
      <w:bookmarkEnd w:id="880"/>
      <w:bookmarkEnd w:id="881"/>
    </w:p>
    <w:p w14:paraId="4FDE54D7" w14:textId="2F019BF3" w:rsidR="00B674ED" w:rsidRPr="009D2D6D" w:rsidRDefault="00B674ED" w:rsidP="00B674ED">
      <w:pPr>
        <w:spacing w:line="360" w:lineRule="auto"/>
        <w:ind w:left="60"/>
        <w:rPr>
          <w:rFonts w:asciiTheme="majorHAnsi" w:hAnsiTheme="majorHAnsi" w:cstheme="majorHAnsi"/>
          <w:i/>
          <w:iCs/>
          <w:szCs w:val="26"/>
        </w:rPr>
      </w:pPr>
      <w:r w:rsidRPr="009D2D6D">
        <w:rPr>
          <w:rFonts w:asciiTheme="majorHAnsi" w:hAnsiTheme="majorHAnsi" w:cstheme="majorHAnsi"/>
          <w:szCs w:val="26"/>
        </w:rPr>
        <w:t xml:space="preserve">- Phân tích điều kiện: Nhập họ, tên, email, mật khẩu đúng định dạng và nhập lại mật  khẩu khớp với mật khẩu vừa nhập ở trên. </w:t>
      </w:r>
    </w:p>
    <w:p w14:paraId="1F699AE4" w14:textId="77777777" w:rsidR="00B674ED" w:rsidRPr="009D2D6D" w:rsidRDefault="00B674ED" w:rsidP="00B674ED">
      <w:pPr>
        <w:spacing w:line="360" w:lineRule="auto"/>
        <w:rPr>
          <w:rFonts w:asciiTheme="majorHAnsi" w:hAnsiTheme="majorHAnsi" w:cstheme="majorHAnsi"/>
          <w:szCs w:val="26"/>
        </w:rPr>
      </w:pPr>
      <w:r w:rsidRPr="009D2D6D">
        <w:rPr>
          <w:rFonts w:asciiTheme="majorHAnsi" w:hAnsiTheme="majorHAnsi" w:cstheme="majorHAnsi"/>
          <w:szCs w:val="26"/>
        </w:rPr>
        <w:t xml:space="preserve"> - Giá trị điều kiện: T, F, B (T: True, F: False, B: Blank)</w:t>
      </w:r>
      <w:r w:rsidRPr="009D2D6D">
        <w:rPr>
          <w:rFonts w:asciiTheme="majorHAnsi" w:hAnsiTheme="majorHAnsi" w:cstheme="majorHAnsi"/>
          <w:szCs w:val="26"/>
        </w:rPr>
        <w:tab/>
      </w:r>
    </w:p>
    <w:p w14:paraId="3167EE0D" w14:textId="59FA4F56" w:rsidR="00B674ED" w:rsidRPr="009D2D6D" w:rsidRDefault="00B674ED" w:rsidP="00B674ED">
      <w:pPr>
        <w:pStyle w:val="ListParagraph"/>
        <w:numPr>
          <w:ilvl w:val="0"/>
          <w:numId w:val="35"/>
        </w:numPr>
        <w:spacing w:after="160" w:line="360" w:lineRule="auto"/>
        <w:rPr>
          <w:rFonts w:asciiTheme="majorHAnsi" w:hAnsiTheme="majorHAnsi" w:cstheme="majorHAnsi"/>
          <w:szCs w:val="26"/>
        </w:rPr>
      </w:pPr>
      <m:oMath>
        <m:r>
          <w:rPr>
            <w:rFonts w:ascii="Cambria Math" w:hAnsi="Cambria Math" w:cstheme="majorHAnsi"/>
            <w:szCs w:val="26"/>
          </w:rPr>
          <m:t>Số TC=</m:t>
        </m:r>
        <m:r>
          <w:ins w:id="883" w:author="Admin" w:date="2023-10-02T18:30:00Z">
            <w:rPr>
              <w:rFonts w:ascii="Cambria Math" w:hAnsi="Cambria Math" w:cstheme="majorHAnsi"/>
              <w:szCs w:val="26"/>
            </w:rPr>
            <m:t>11</m:t>
          </w:ins>
        </m:r>
        <m:r>
          <w:del w:id="884" w:author="Admin" w:date="2023-10-02T18:30:00Z">
            <w:rPr>
              <w:rFonts w:ascii="Cambria Math" w:hAnsi="Cambria Math" w:cstheme="majorHAnsi"/>
              <w:szCs w:val="26"/>
            </w:rPr>
            <m:t>32</m:t>
          </w:del>
        </m:r>
        <m:r>
          <w:rPr>
            <w:rFonts w:ascii="Cambria Math" w:hAnsi="Cambria Math" w:cstheme="majorHAnsi"/>
            <w:szCs w:val="26"/>
          </w:rPr>
          <m:t xml:space="preserve"> </m:t>
        </m:r>
      </m:oMath>
      <w:r w:rsidRPr="009D2D6D">
        <w:rPr>
          <w:rFonts w:asciiTheme="majorHAnsi" w:eastAsiaTheme="minorEastAsia" w:hAnsiTheme="majorHAnsi" w:cstheme="majorHAnsi"/>
          <w:szCs w:val="26"/>
        </w:rPr>
        <w:t>TC</w:t>
      </w:r>
    </w:p>
    <w:p w14:paraId="7B243EAA" w14:textId="77777777" w:rsidR="00B674ED" w:rsidRPr="009D2D6D" w:rsidRDefault="00B674ED" w:rsidP="00B674ED">
      <w:pPr>
        <w:spacing w:line="360" w:lineRule="auto"/>
        <w:rPr>
          <w:rFonts w:asciiTheme="majorHAnsi" w:hAnsiTheme="majorHAnsi" w:cstheme="majorHAnsi"/>
          <w:szCs w:val="26"/>
        </w:rPr>
      </w:pPr>
      <w:r w:rsidRPr="009D2D6D">
        <w:rPr>
          <w:rFonts w:asciiTheme="majorHAnsi" w:hAnsiTheme="majorHAnsi" w:cstheme="majorHAnsi"/>
          <w:szCs w:val="26"/>
        </w:rPr>
        <w:t xml:space="preserve"> - Các hành động: “đăng ký thành công” và “đăng ký thất bại”</w:t>
      </w:r>
    </w:p>
    <w:p w14:paraId="3884E6B6" w14:textId="77777777" w:rsidR="00B674ED" w:rsidRPr="009D2D6D" w:rsidRDefault="00B674ED" w:rsidP="00B674ED">
      <w:pPr>
        <w:spacing w:line="360" w:lineRule="auto"/>
        <w:rPr>
          <w:rFonts w:asciiTheme="majorHAnsi" w:hAnsiTheme="majorHAnsi" w:cstheme="majorHAnsi"/>
          <w:szCs w:val="26"/>
        </w:rPr>
      </w:pPr>
      <w:r w:rsidRPr="009D2D6D">
        <w:rPr>
          <w:rFonts w:asciiTheme="majorHAnsi" w:hAnsiTheme="majorHAnsi" w:cstheme="majorHAnsi"/>
          <w:szCs w:val="26"/>
        </w:rPr>
        <w:t xml:space="preserve"> - Giá trị hành động: T, F (T: True, F: False)</w:t>
      </w:r>
      <w:r w:rsidRPr="009D2D6D">
        <w:rPr>
          <w:rFonts w:asciiTheme="majorHAnsi" w:hAnsiTheme="majorHAnsi" w:cstheme="majorHAnsi"/>
          <w:szCs w:val="26"/>
        </w:rPr>
        <w:br/>
        <w:t>- : không xét (bỏ qua)</w:t>
      </w:r>
    </w:p>
    <w:p w14:paraId="3184311B" w14:textId="0B0CCAB3" w:rsidR="00D568DD" w:rsidRPr="009D2D6D" w:rsidRDefault="00B674ED" w:rsidP="00B674ED">
      <w:pPr>
        <w:spacing w:line="360" w:lineRule="auto"/>
        <w:rPr>
          <w:rFonts w:asciiTheme="majorHAnsi" w:hAnsiTheme="majorHAnsi" w:cstheme="majorHAnsi"/>
          <w:b/>
          <w:bCs/>
          <w:szCs w:val="26"/>
        </w:rPr>
      </w:pPr>
      <w:r w:rsidRPr="009D2D6D">
        <w:rPr>
          <w:rFonts w:asciiTheme="majorHAnsi" w:hAnsiTheme="majorHAnsi" w:cstheme="majorHAnsi"/>
          <w:b/>
          <w:bCs/>
          <w:szCs w:val="26"/>
        </w:rPr>
        <w:t>Bảng quyết định chứ</w:t>
      </w:r>
      <w:r w:rsidR="00527FB9" w:rsidRPr="009D2D6D">
        <w:rPr>
          <w:rFonts w:asciiTheme="majorHAnsi" w:hAnsiTheme="majorHAnsi" w:cstheme="majorHAnsi"/>
          <w:b/>
          <w:bCs/>
          <w:szCs w:val="26"/>
        </w:rPr>
        <w:t>c năng đăng ký</w:t>
      </w:r>
    </w:p>
    <w:tbl>
      <w:tblPr>
        <w:tblStyle w:val="GridTable4-Accent41"/>
        <w:tblW w:w="8945" w:type="dxa"/>
        <w:jc w:val="center"/>
        <w:tblLook w:val="04A0" w:firstRow="1" w:lastRow="0" w:firstColumn="1" w:lastColumn="0" w:noHBand="0" w:noVBand="1"/>
      </w:tblPr>
      <w:tblGrid>
        <w:gridCol w:w="1505"/>
        <w:gridCol w:w="725"/>
        <w:gridCol w:w="686"/>
        <w:gridCol w:w="697"/>
        <w:gridCol w:w="686"/>
        <w:gridCol w:w="686"/>
        <w:gridCol w:w="686"/>
        <w:gridCol w:w="666"/>
        <w:gridCol w:w="663"/>
        <w:gridCol w:w="607"/>
        <w:gridCol w:w="653"/>
        <w:gridCol w:w="685"/>
      </w:tblGrid>
      <w:tr w:rsidR="004516BF" w:rsidRPr="009D2D6D" w14:paraId="08E43554" w14:textId="77777777" w:rsidTr="009D2D6D">
        <w:trPr>
          <w:cnfStyle w:val="100000000000" w:firstRow="1" w:lastRow="0" w:firstColumn="0" w:lastColumn="0" w:oddVBand="0" w:evenVBand="0" w:oddHBand="0"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505" w:type="dxa"/>
            <w:vAlign w:val="center"/>
          </w:tcPr>
          <w:p w14:paraId="0B78E08E" w14:textId="77777777" w:rsidR="004516BF" w:rsidRPr="009D2D6D" w:rsidRDefault="004516BF" w:rsidP="009D2D6D">
            <w:pPr>
              <w:spacing w:line="240" w:lineRule="auto"/>
              <w:rPr>
                <w:rFonts w:asciiTheme="majorHAnsi" w:hAnsiTheme="majorHAnsi" w:cstheme="majorHAnsi"/>
                <w:sz w:val="26"/>
                <w:szCs w:val="26"/>
              </w:rPr>
            </w:pPr>
            <w:r w:rsidRPr="009D2D6D">
              <w:rPr>
                <w:rFonts w:asciiTheme="majorHAnsi" w:hAnsiTheme="majorHAnsi" w:cstheme="majorHAnsi"/>
                <w:sz w:val="26"/>
                <w:szCs w:val="26"/>
              </w:rPr>
              <w:t>Điều kiện</w:t>
            </w:r>
          </w:p>
        </w:tc>
        <w:tc>
          <w:tcPr>
            <w:tcW w:w="725" w:type="dxa"/>
            <w:vAlign w:val="center"/>
          </w:tcPr>
          <w:p w14:paraId="374B536B"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1</w:t>
            </w:r>
          </w:p>
        </w:tc>
        <w:tc>
          <w:tcPr>
            <w:tcW w:w="686" w:type="dxa"/>
            <w:vAlign w:val="center"/>
          </w:tcPr>
          <w:p w14:paraId="5FCC13AD"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2</w:t>
            </w:r>
          </w:p>
        </w:tc>
        <w:tc>
          <w:tcPr>
            <w:tcW w:w="697" w:type="dxa"/>
            <w:vAlign w:val="center"/>
          </w:tcPr>
          <w:p w14:paraId="331BAB97"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3</w:t>
            </w:r>
          </w:p>
        </w:tc>
        <w:tc>
          <w:tcPr>
            <w:tcW w:w="686" w:type="dxa"/>
            <w:vAlign w:val="center"/>
          </w:tcPr>
          <w:p w14:paraId="47928E3B"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4</w:t>
            </w:r>
          </w:p>
        </w:tc>
        <w:tc>
          <w:tcPr>
            <w:tcW w:w="686" w:type="dxa"/>
            <w:vAlign w:val="center"/>
          </w:tcPr>
          <w:p w14:paraId="5C67471F"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5</w:t>
            </w:r>
          </w:p>
        </w:tc>
        <w:tc>
          <w:tcPr>
            <w:tcW w:w="686" w:type="dxa"/>
            <w:vAlign w:val="center"/>
          </w:tcPr>
          <w:p w14:paraId="01205A5D"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6</w:t>
            </w:r>
          </w:p>
        </w:tc>
        <w:tc>
          <w:tcPr>
            <w:tcW w:w="666" w:type="dxa"/>
            <w:vAlign w:val="center"/>
          </w:tcPr>
          <w:p w14:paraId="51375D0D"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7</w:t>
            </w:r>
          </w:p>
        </w:tc>
        <w:tc>
          <w:tcPr>
            <w:tcW w:w="663" w:type="dxa"/>
            <w:vAlign w:val="center"/>
          </w:tcPr>
          <w:p w14:paraId="53F9AF90"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8</w:t>
            </w:r>
          </w:p>
        </w:tc>
        <w:tc>
          <w:tcPr>
            <w:tcW w:w="607" w:type="dxa"/>
            <w:vAlign w:val="center"/>
          </w:tcPr>
          <w:p w14:paraId="2CD10593"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9</w:t>
            </w:r>
          </w:p>
        </w:tc>
        <w:tc>
          <w:tcPr>
            <w:tcW w:w="653" w:type="dxa"/>
            <w:vAlign w:val="center"/>
          </w:tcPr>
          <w:p w14:paraId="69CF9F35"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10</w:t>
            </w:r>
          </w:p>
        </w:tc>
        <w:tc>
          <w:tcPr>
            <w:tcW w:w="685" w:type="dxa"/>
            <w:vAlign w:val="center"/>
          </w:tcPr>
          <w:p w14:paraId="5D1BA70B" w14:textId="77777777" w:rsidR="004516BF" w:rsidRPr="009D2D6D" w:rsidRDefault="004516BF" w:rsidP="009D2D6D">
            <w:pPr>
              <w:spacing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 11</w:t>
            </w:r>
          </w:p>
        </w:tc>
      </w:tr>
      <w:tr w:rsidR="004516BF" w:rsidRPr="009D2D6D" w14:paraId="27D6160C" w14:textId="77777777" w:rsidTr="009D2D6D">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1505" w:type="dxa"/>
          </w:tcPr>
          <w:p w14:paraId="35DE934F" w14:textId="77777777" w:rsidR="004516BF" w:rsidRPr="009D2D6D" w:rsidRDefault="004516BF" w:rsidP="009D2D6D">
            <w:pPr>
              <w:spacing w:line="240" w:lineRule="auto"/>
              <w:rPr>
                <w:rFonts w:asciiTheme="majorHAnsi" w:hAnsiTheme="majorHAnsi" w:cstheme="majorHAnsi"/>
                <w:sz w:val="26"/>
                <w:szCs w:val="26"/>
              </w:rPr>
            </w:pPr>
            <w:r w:rsidRPr="009D2D6D">
              <w:rPr>
                <w:rFonts w:asciiTheme="majorHAnsi" w:hAnsiTheme="majorHAnsi" w:cstheme="majorHAnsi"/>
                <w:sz w:val="26"/>
                <w:szCs w:val="26"/>
              </w:rPr>
              <w:t>Họ</w:t>
            </w:r>
          </w:p>
        </w:tc>
        <w:tc>
          <w:tcPr>
            <w:tcW w:w="725" w:type="dxa"/>
          </w:tcPr>
          <w:p w14:paraId="36C61597"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68371E2A"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97" w:type="dxa"/>
          </w:tcPr>
          <w:p w14:paraId="258D2912"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336D5C06"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05702CC6"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3B724C32"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66" w:type="dxa"/>
          </w:tcPr>
          <w:p w14:paraId="2AE1F0B5"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63" w:type="dxa"/>
          </w:tcPr>
          <w:p w14:paraId="38DC21BA"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07" w:type="dxa"/>
          </w:tcPr>
          <w:p w14:paraId="7006AB78"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53" w:type="dxa"/>
          </w:tcPr>
          <w:p w14:paraId="4AECFEB3"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85" w:type="dxa"/>
          </w:tcPr>
          <w:p w14:paraId="00F3E648"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B</w:t>
            </w:r>
          </w:p>
        </w:tc>
      </w:tr>
      <w:tr w:rsidR="004516BF" w:rsidRPr="009D2D6D" w14:paraId="21B12745" w14:textId="77777777" w:rsidTr="009D2D6D">
        <w:trPr>
          <w:trHeight w:val="229"/>
          <w:jc w:val="center"/>
        </w:trPr>
        <w:tc>
          <w:tcPr>
            <w:cnfStyle w:val="001000000000" w:firstRow="0" w:lastRow="0" w:firstColumn="1" w:lastColumn="0" w:oddVBand="0" w:evenVBand="0" w:oddHBand="0" w:evenHBand="0" w:firstRowFirstColumn="0" w:firstRowLastColumn="0" w:lastRowFirstColumn="0" w:lastRowLastColumn="0"/>
            <w:tcW w:w="1505" w:type="dxa"/>
          </w:tcPr>
          <w:p w14:paraId="5B18A58C" w14:textId="77777777" w:rsidR="004516BF" w:rsidRPr="009D2D6D" w:rsidRDefault="004516BF" w:rsidP="009D2D6D">
            <w:pPr>
              <w:spacing w:line="240" w:lineRule="auto"/>
              <w:rPr>
                <w:rFonts w:asciiTheme="majorHAnsi" w:hAnsiTheme="majorHAnsi" w:cstheme="majorHAnsi"/>
                <w:sz w:val="26"/>
                <w:szCs w:val="26"/>
              </w:rPr>
            </w:pPr>
            <w:r w:rsidRPr="009D2D6D">
              <w:rPr>
                <w:rFonts w:asciiTheme="majorHAnsi" w:hAnsiTheme="majorHAnsi" w:cstheme="majorHAnsi"/>
                <w:sz w:val="26"/>
                <w:szCs w:val="26"/>
              </w:rPr>
              <w:t>Tên</w:t>
            </w:r>
          </w:p>
        </w:tc>
        <w:tc>
          <w:tcPr>
            <w:tcW w:w="725" w:type="dxa"/>
          </w:tcPr>
          <w:p w14:paraId="5B93D35F"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5120CE0F"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97" w:type="dxa"/>
          </w:tcPr>
          <w:p w14:paraId="728DFA86"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4BD0E828"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28671B94"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1699B677"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66" w:type="dxa"/>
          </w:tcPr>
          <w:p w14:paraId="21F9A177"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63" w:type="dxa"/>
          </w:tcPr>
          <w:p w14:paraId="00B4087C"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07" w:type="dxa"/>
          </w:tcPr>
          <w:p w14:paraId="15B61DA5"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B</w:t>
            </w:r>
          </w:p>
        </w:tc>
        <w:tc>
          <w:tcPr>
            <w:tcW w:w="653" w:type="dxa"/>
          </w:tcPr>
          <w:p w14:paraId="069BF6F2"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85" w:type="dxa"/>
          </w:tcPr>
          <w:p w14:paraId="285D6324"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r>
      <w:tr w:rsidR="004516BF" w:rsidRPr="009D2D6D" w14:paraId="352C6713" w14:textId="77777777" w:rsidTr="009D2D6D">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505" w:type="dxa"/>
          </w:tcPr>
          <w:p w14:paraId="243C5354" w14:textId="77777777" w:rsidR="004516BF" w:rsidRPr="009D2D6D" w:rsidRDefault="004516BF" w:rsidP="009D2D6D">
            <w:pPr>
              <w:spacing w:line="240" w:lineRule="auto"/>
              <w:rPr>
                <w:rFonts w:asciiTheme="majorHAnsi" w:hAnsiTheme="majorHAnsi" w:cstheme="majorHAnsi"/>
                <w:sz w:val="26"/>
                <w:szCs w:val="26"/>
              </w:rPr>
            </w:pPr>
            <w:r w:rsidRPr="009D2D6D">
              <w:rPr>
                <w:rFonts w:asciiTheme="majorHAnsi" w:hAnsiTheme="majorHAnsi" w:cstheme="majorHAnsi"/>
                <w:sz w:val="26"/>
                <w:szCs w:val="26"/>
              </w:rPr>
              <w:t>Email</w:t>
            </w:r>
          </w:p>
        </w:tc>
        <w:tc>
          <w:tcPr>
            <w:tcW w:w="725" w:type="dxa"/>
          </w:tcPr>
          <w:p w14:paraId="395583C3"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20ACA18D"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97" w:type="dxa"/>
          </w:tcPr>
          <w:p w14:paraId="19BE67F4"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38A6CB4A"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71D1B2F1"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14CAB852"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66" w:type="dxa"/>
          </w:tcPr>
          <w:p w14:paraId="400DE380"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B</w:t>
            </w:r>
          </w:p>
        </w:tc>
        <w:tc>
          <w:tcPr>
            <w:tcW w:w="663" w:type="dxa"/>
          </w:tcPr>
          <w:p w14:paraId="6FDD8ACD"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07" w:type="dxa"/>
          </w:tcPr>
          <w:p w14:paraId="2122CA7E"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53" w:type="dxa"/>
          </w:tcPr>
          <w:p w14:paraId="4EBF0C87"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85" w:type="dxa"/>
          </w:tcPr>
          <w:p w14:paraId="12507F32"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r>
      <w:tr w:rsidR="004516BF" w:rsidRPr="009D2D6D" w14:paraId="64AAB7CB" w14:textId="77777777" w:rsidTr="009D2D6D">
        <w:trPr>
          <w:trHeight w:val="215"/>
          <w:jc w:val="center"/>
        </w:trPr>
        <w:tc>
          <w:tcPr>
            <w:cnfStyle w:val="001000000000" w:firstRow="0" w:lastRow="0" w:firstColumn="1" w:lastColumn="0" w:oddVBand="0" w:evenVBand="0" w:oddHBand="0" w:evenHBand="0" w:firstRowFirstColumn="0" w:firstRowLastColumn="0" w:lastRowFirstColumn="0" w:lastRowLastColumn="0"/>
            <w:tcW w:w="1505" w:type="dxa"/>
          </w:tcPr>
          <w:p w14:paraId="037B0971" w14:textId="77777777" w:rsidR="004516BF" w:rsidRPr="009D2D6D" w:rsidRDefault="004516BF" w:rsidP="009D2D6D">
            <w:pPr>
              <w:spacing w:line="240" w:lineRule="auto"/>
              <w:rPr>
                <w:rFonts w:asciiTheme="majorHAnsi" w:hAnsiTheme="majorHAnsi" w:cstheme="majorHAnsi"/>
                <w:sz w:val="26"/>
                <w:szCs w:val="26"/>
              </w:rPr>
            </w:pPr>
            <w:r w:rsidRPr="009D2D6D">
              <w:rPr>
                <w:rFonts w:asciiTheme="majorHAnsi" w:hAnsiTheme="majorHAnsi" w:cstheme="majorHAnsi"/>
                <w:sz w:val="26"/>
                <w:szCs w:val="26"/>
              </w:rPr>
              <w:t>Mật Khẩu</w:t>
            </w:r>
          </w:p>
        </w:tc>
        <w:tc>
          <w:tcPr>
            <w:tcW w:w="725" w:type="dxa"/>
          </w:tcPr>
          <w:p w14:paraId="2225D6BF"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20AC14B0"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97" w:type="dxa"/>
          </w:tcPr>
          <w:p w14:paraId="04A2595E"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634B0BD1"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86" w:type="dxa"/>
          </w:tcPr>
          <w:p w14:paraId="51113242"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B</w:t>
            </w:r>
          </w:p>
        </w:tc>
        <w:tc>
          <w:tcPr>
            <w:tcW w:w="686" w:type="dxa"/>
          </w:tcPr>
          <w:p w14:paraId="1BC1E5F2"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66" w:type="dxa"/>
          </w:tcPr>
          <w:p w14:paraId="789F31D4"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63" w:type="dxa"/>
          </w:tcPr>
          <w:p w14:paraId="0E4785B5"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07" w:type="dxa"/>
          </w:tcPr>
          <w:p w14:paraId="68E1359C"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53" w:type="dxa"/>
          </w:tcPr>
          <w:p w14:paraId="22D29F1B"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85" w:type="dxa"/>
          </w:tcPr>
          <w:p w14:paraId="052E84D6" w14:textId="77777777" w:rsidR="004516BF" w:rsidRPr="009D2D6D" w:rsidRDefault="004516BF" w:rsidP="009D2D6D">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r>
      <w:tr w:rsidR="004516BF" w:rsidRPr="009D2D6D" w14:paraId="567FDF80" w14:textId="77777777" w:rsidTr="009D2D6D">
        <w:trPr>
          <w:cnfStyle w:val="000000100000" w:firstRow="0" w:lastRow="0" w:firstColumn="0" w:lastColumn="0" w:oddVBand="0" w:evenVBand="0" w:oddHBand="1" w:evenHBand="0" w:firstRowFirstColumn="0" w:firstRowLastColumn="0" w:lastRowFirstColumn="0" w:lastRowLastColumn="0"/>
          <w:trHeight w:val="229"/>
          <w:jc w:val="center"/>
        </w:trPr>
        <w:tc>
          <w:tcPr>
            <w:cnfStyle w:val="001000000000" w:firstRow="0" w:lastRow="0" w:firstColumn="1" w:lastColumn="0" w:oddVBand="0" w:evenVBand="0" w:oddHBand="0" w:evenHBand="0" w:firstRowFirstColumn="0" w:firstRowLastColumn="0" w:lastRowFirstColumn="0" w:lastRowLastColumn="0"/>
            <w:tcW w:w="1505" w:type="dxa"/>
          </w:tcPr>
          <w:p w14:paraId="0459CD7A" w14:textId="77777777" w:rsidR="004516BF" w:rsidRPr="009D2D6D" w:rsidRDefault="004516BF" w:rsidP="009D2D6D">
            <w:pPr>
              <w:spacing w:line="240" w:lineRule="auto"/>
              <w:rPr>
                <w:rFonts w:asciiTheme="majorHAnsi" w:hAnsiTheme="majorHAnsi" w:cstheme="majorHAnsi"/>
                <w:sz w:val="26"/>
                <w:szCs w:val="26"/>
              </w:rPr>
            </w:pPr>
            <w:r w:rsidRPr="009D2D6D">
              <w:rPr>
                <w:rFonts w:asciiTheme="majorHAnsi" w:hAnsiTheme="majorHAnsi" w:cstheme="majorHAnsi"/>
                <w:sz w:val="26"/>
                <w:szCs w:val="26"/>
              </w:rPr>
              <w:lastRenderedPageBreak/>
              <w:t>Nhập lại mật khẩu</w:t>
            </w:r>
          </w:p>
        </w:tc>
        <w:tc>
          <w:tcPr>
            <w:tcW w:w="725" w:type="dxa"/>
          </w:tcPr>
          <w:p w14:paraId="042C75ED"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38B4A5D8"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97" w:type="dxa"/>
          </w:tcPr>
          <w:p w14:paraId="054B1169"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B</w:t>
            </w:r>
          </w:p>
        </w:tc>
        <w:tc>
          <w:tcPr>
            <w:tcW w:w="686" w:type="dxa"/>
          </w:tcPr>
          <w:p w14:paraId="2BE796A1"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86" w:type="dxa"/>
          </w:tcPr>
          <w:p w14:paraId="6E8A5BC7"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86" w:type="dxa"/>
          </w:tcPr>
          <w:p w14:paraId="4CEFD176"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66" w:type="dxa"/>
          </w:tcPr>
          <w:p w14:paraId="27437290"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63" w:type="dxa"/>
          </w:tcPr>
          <w:p w14:paraId="618EB7DB"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07" w:type="dxa"/>
          </w:tcPr>
          <w:p w14:paraId="3B303994"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53" w:type="dxa"/>
          </w:tcPr>
          <w:p w14:paraId="441DC79F"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c>
          <w:tcPr>
            <w:tcW w:w="685" w:type="dxa"/>
          </w:tcPr>
          <w:p w14:paraId="457FE4F8"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p>
        </w:tc>
      </w:tr>
      <w:tr w:rsidR="004516BF" w:rsidRPr="009D2D6D" w14:paraId="6AB9517B" w14:textId="77777777" w:rsidTr="009D2D6D">
        <w:trPr>
          <w:trHeight w:val="229"/>
          <w:jc w:val="center"/>
        </w:trPr>
        <w:tc>
          <w:tcPr>
            <w:cnfStyle w:val="001000000000" w:firstRow="0" w:lastRow="0" w:firstColumn="1" w:lastColumn="0" w:oddVBand="0" w:evenVBand="0" w:oddHBand="0" w:evenHBand="0" w:firstRowFirstColumn="0" w:firstRowLastColumn="0" w:lastRowFirstColumn="0" w:lastRowLastColumn="0"/>
            <w:tcW w:w="8945" w:type="dxa"/>
            <w:gridSpan w:val="12"/>
          </w:tcPr>
          <w:p w14:paraId="02AE1070" w14:textId="77777777" w:rsidR="004516BF" w:rsidRPr="009D2D6D" w:rsidRDefault="004516BF" w:rsidP="009D2D6D">
            <w:pPr>
              <w:tabs>
                <w:tab w:val="left" w:pos="2377"/>
              </w:tabs>
              <w:spacing w:line="240" w:lineRule="auto"/>
              <w:jc w:val="center"/>
              <w:rPr>
                <w:rFonts w:asciiTheme="majorHAnsi" w:hAnsiTheme="majorHAnsi" w:cstheme="majorHAnsi"/>
                <w:sz w:val="26"/>
                <w:szCs w:val="26"/>
              </w:rPr>
            </w:pPr>
            <w:r w:rsidRPr="009D2D6D">
              <w:rPr>
                <w:rFonts w:asciiTheme="majorHAnsi" w:hAnsiTheme="majorHAnsi" w:cstheme="majorHAnsi"/>
                <w:sz w:val="26"/>
                <w:szCs w:val="26"/>
              </w:rPr>
              <w:t>Hành động hệ thống</w:t>
            </w:r>
          </w:p>
        </w:tc>
      </w:tr>
      <w:tr w:rsidR="004516BF" w:rsidRPr="009D2D6D" w14:paraId="0EECADD5" w14:textId="77777777" w:rsidTr="009D2D6D">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505" w:type="dxa"/>
          </w:tcPr>
          <w:p w14:paraId="6277CFC0" w14:textId="77777777" w:rsidR="004516BF" w:rsidRPr="009D2D6D" w:rsidRDefault="004516BF" w:rsidP="009D2D6D">
            <w:pPr>
              <w:spacing w:line="240" w:lineRule="auto"/>
              <w:rPr>
                <w:rFonts w:asciiTheme="majorHAnsi" w:hAnsiTheme="majorHAnsi" w:cstheme="majorHAnsi"/>
                <w:sz w:val="26"/>
                <w:szCs w:val="26"/>
              </w:rPr>
            </w:pPr>
            <w:r w:rsidRPr="009D2D6D">
              <w:rPr>
                <w:rFonts w:asciiTheme="majorHAnsi" w:hAnsiTheme="majorHAnsi" w:cstheme="majorHAnsi"/>
                <w:sz w:val="26"/>
                <w:szCs w:val="26"/>
              </w:rPr>
              <w:t>Đăng ký thành công hay không</w:t>
            </w:r>
          </w:p>
        </w:tc>
        <w:tc>
          <w:tcPr>
            <w:tcW w:w="725" w:type="dxa"/>
          </w:tcPr>
          <w:p w14:paraId="2969D118"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686" w:type="dxa"/>
          </w:tcPr>
          <w:p w14:paraId="5B873F1D"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97" w:type="dxa"/>
          </w:tcPr>
          <w:p w14:paraId="6E8D1A9E"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86" w:type="dxa"/>
          </w:tcPr>
          <w:p w14:paraId="36430C7F"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86" w:type="dxa"/>
          </w:tcPr>
          <w:p w14:paraId="45432998"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86" w:type="dxa"/>
          </w:tcPr>
          <w:p w14:paraId="3C9F94AB"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66" w:type="dxa"/>
          </w:tcPr>
          <w:p w14:paraId="511745E7"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63" w:type="dxa"/>
          </w:tcPr>
          <w:p w14:paraId="04E18A56"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07" w:type="dxa"/>
          </w:tcPr>
          <w:p w14:paraId="5B84A96E"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53" w:type="dxa"/>
          </w:tcPr>
          <w:p w14:paraId="0B64D6E7"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685" w:type="dxa"/>
          </w:tcPr>
          <w:p w14:paraId="36950BA6" w14:textId="77777777" w:rsidR="004516BF" w:rsidRPr="009D2D6D" w:rsidRDefault="004516BF" w:rsidP="009D2D6D">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r>
    </w:tbl>
    <w:p w14:paraId="248BB06A" w14:textId="77777777" w:rsidR="00B674ED" w:rsidRPr="009D2D6D" w:rsidDel="00AE3157" w:rsidRDefault="00B674ED" w:rsidP="00B674ED">
      <w:pPr>
        <w:spacing w:line="360" w:lineRule="auto"/>
        <w:rPr>
          <w:del w:id="885" w:author="Admin" w:date="2023-10-02T20:41:00Z"/>
          <w:rFonts w:asciiTheme="majorHAnsi" w:hAnsiTheme="majorHAnsi" w:cstheme="majorHAnsi"/>
          <w:szCs w:val="26"/>
        </w:rPr>
      </w:pPr>
    </w:p>
    <w:p w14:paraId="1DFB9978" w14:textId="77777777" w:rsidR="00B674ED" w:rsidRPr="009D2D6D" w:rsidDel="00AE3157" w:rsidRDefault="00B674ED" w:rsidP="00B674ED">
      <w:pPr>
        <w:rPr>
          <w:del w:id="886" w:author="Admin" w:date="2023-10-02T20:41:00Z"/>
          <w:rFonts w:asciiTheme="majorHAnsi" w:hAnsiTheme="majorHAnsi" w:cstheme="majorHAnsi"/>
          <w:szCs w:val="26"/>
        </w:rPr>
      </w:pPr>
    </w:p>
    <w:p w14:paraId="583B4498" w14:textId="77777777" w:rsidR="00B674ED" w:rsidRPr="009D2D6D" w:rsidDel="00AE3157" w:rsidRDefault="00B674ED" w:rsidP="00B674ED">
      <w:pPr>
        <w:rPr>
          <w:del w:id="887" w:author="Admin" w:date="2023-10-02T20:41:00Z"/>
          <w:rFonts w:asciiTheme="majorHAnsi" w:hAnsiTheme="majorHAnsi" w:cstheme="majorHAnsi"/>
          <w:szCs w:val="26"/>
        </w:rPr>
      </w:pPr>
    </w:p>
    <w:p w14:paraId="140B9CB8" w14:textId="77777777" w:rsidR="001E7157" w:rsidRPr="009D2D6D" w:rsidRDefault="001E7157" w:rsidP="001E7157">
      <w:pPr>
        <w:rPr>
          <w:rFonts w:asciiTheme="majorHAnsi" w:hAnsiTheme="majorHAnsi" w:cstheme="majorHAnsi"/>
          <w:szCs w:val="26"/>
        </w:rPr>
      </w:pPr>
    </w:p>
    <w:p w14:paraId="04F92E3F" w14:textId="77B273A6" w:rsidR="00B674ED" w:rsidRPr="009D2D6D" w:rsidRDefault="00B674ED" w:rsidP="001E7157">
      <w:pPr>
        <w:rPr>
          <w:rFonts w:asciiTheme="majorHAnsi" w:hAnsiTheme="majorHAnsi" w:cstheme="majorHAnsi"/>
          <w:b/>
          <w:bCs/>
          <w:szCs w:val="26"/>
        </w:rPr>
      </w:pPr>
      <w:r w:rsidRPr="009D2D6D">
        <w:rPr>
          <w:rFonts w:asciiTheme="majorHAnsi" w:hAnsiTheme="majorHAnsi" w:cstheme="majorHAnsi"/>
          <w:b/>
          <w:bCs/>
          <w:szCs w:val="26"/>
        </w:rPr>
        <w:t>Bảng kết quả test chức năng đăng ký tài khoản mới</w:t>
      </w:r>
    </w:p>
    <w:tbl>
      <w:tblPr>
        <w:tblStyle w:val="GridTable4-Accent41"/>
        <w:tblW w:w="9531" w:type="dxa"/>
        <w:jc w:val="center"/>
        <w:tblLayout w:type="fixed"/>
        <w:tblLook w:val="04A0" w:firstRow="1" w:lastRow="0" w:firstColumn="1" w:lastColumn="0" w:noHBand="0" w:noVBand="1"/>
      </w:tblPr>
      <w:tblGrid>
        <w:gridCol w:w="1000"/>
        <w:gridCol w:w="1151"/>
        <w:gridCol w:w="2807"/>
        <w:gridCol w:w="1613"/>
        <w:gridCol w:w="1609"/>
        <w:gridCol w:w="1351"/>
      </w:tblGrid>
      <w:tr w:rsidR="00B674ED" w:rsidRPr="009D2D6D" w14:paraId="6AC1D8CA" w14:textId="77777777" w:rsidTr="009D2D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14:paraId="666FD15E"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ID</w:t>
            </w:r>
          </w:p>
        </w:tc>
        <w:tc>
          <w:tcPr>
            <w:tcW w:w="1151" w:type="dxa"/>
          </w:tcPr>
          <w:p w14:paraId="6AC002F9" w14:textId="77777777" w:rsidR="00B674ED" w:rsidRPr="009D2D6D" w:rsidRDefault="00B674ED" w:rsidP="000F3D2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Tiêu Đề</w:t>
            </w:r>
          </w:p>
        </w:tc>
        <w:tc>
          <w:tcPr>
            <w:tcW w:w="2807" w:type="dxa"/>
          </w:tcPr>
          <w:p w14:paraId="633F0603" w14:textId="77777777" w:rsidR="00B674ED" w:rsidRPr="009D2D6D" w:rsidRDefault="00B674ED" w:rsidP="000F3D2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Kịch bản</w:t>
            </w:r>
          </w:p>
        </w:tc>
        <w:tc>
          <w:tcPr>
            <w:tcW w:w="1613" w:type="dxa"/>
          </w:tcPr>
          <w:p w14:paraId="03D68F17" w14:textId="77777777" w:rsidR="00B674ED" w:rsidRPr="009D2D6D" w:rsidRDefault="00B674ED" w:rsidP="000F3D2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EO (KQ mong đợi)</w:t>
            </w:r>
          </w:p>
        </w:tc>
        <w:tc>
          <w:tcPr>
            <w:tcW w:w="1609" w:type="dxa"/>
          </w:tcPr>
          <w:p w14:paraId="593C0B58" w14:textId="77777777" w:rsidR="00B674ED" w:rsidRPr="009D2D6D" w:rsidRDefault="00B674ED" w:rsidP="000F3D2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RO (KQ thực tế) </w:t>
            </w:r>
          </w:p>
        </w:tc>
        <w:tc>
          <w:tcPr>
            <w:tcW w:w="1351" w:type="dxa"/>
          </w:tcPr>
          <w:p w14:paraId="6F8C0C54" w14:textId="77777777" w:rsidR="00B674ED" w:rsidRPr="009D2D6D" w:rsidRDefault="00B674ED" w:rsidP="000F3D2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Kết luận</w:t>
            </w:r>
          </w:p>
        </w:tc>
      </w:tr>
      <w:tr w:rsidR="00B674ED" w:rsidRPr="009D2D6D" w14:paraId="0DE51D38" w14:textId="77777777" w:rsidTr="009D2D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14:paraId="29A6BB57"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TC1</w:t>
            </w:r>
          </w:p>
        </w:tc>
        <w:tc>
          <w:tcPr>
            <w:tcW w:w="1151" w:type="dxa"/>
          </w:tcPr>
          <w:p w14:paraId="7C6DB90A"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thành công</w:t>
            </w:r>
          </w:p>
        </w:tc>
        <w:tc>
          <w:tcPr>
            <w:tcW w:w="2807" w:type="dxa"/>
          </w:tcPr>
          <w:p w14:paraId="1860BCEE" w14:textId="77777777" w:rsidR="00B674ED" w:rsidRPr="009D2D6D" w:rsidRDefault="00B674ED" w:rsidP="00B674E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Họ: Nguyễn</w:t>
            </w:r>
          </w:p>
          <w:p w14:paraId="523CB985" w14:textId="77777777" w:rsidR="00B674ED" w:rsidRPr="009D2D6D" w:rsidRDefault="00B674ED" w:rsidP="00B674E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Tên: Tuấn</w:t>
            </w:r>
          </w:p>
          <w:p w14:paraId="7EA612F5" w14:textId="77777777" w:rsidR="00B674ED" w:rsidRPr="009D2D6D" w:rsidRDefault="00B674ED" w:rsidP="00B674E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Email: tuandeptrai197@gmail.com</w:t>
            </w:r>
          </w:p>
          <w:p w14:paraId="44323392" w14:textId="77777777" w:rsidR="00B674ED" w:rsidRPr="009D2D6D" w:rsidRDefault="00B674ED" w:rsidP="00B674E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Mật khẩu: tuan@123</w:t>
            </w:r>
          </w:p>
          <w:p w14:paraId="54F13789" w14:textId="77777777" w:rsidR="00B674ED" w:rsidRPr="009D2D6D" w:rsidRDefault="00B674ED" w:rsidP="00B674E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Nhập lại Mật Khẩu: tuan@123</w:t>
            </w:r>
          </w:p>
          <w:p w14:paraId="44EC7842" w14:textId="77777777" w:rsidR="00B674ED" w:rsidRPr="009D2D6D" w:rsidRDefault="00B674ED" w:rsidP="00B674E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3ECE4E9F"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thống cho phép đăng ký thành công</w:t>
            </w:r>
          </w:p>
        </w:tc>
        <w:tc>
          <w:tcPr>
            <w:tcW w:w="1609" w:type="dxa"/>
          </w:tcPr>
          <w:p w14:paraId="0BAB1104"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thành công</w:t>
            </w:r>
          </w:p>
        </w:tc>
        <w:tc>
          <w:tcPr>
            <w:tcW w:w="1351" w:type="dxa"/>
          </w:tcPr>
          <w:p w14:paraId="3CB88578" w14:textId="73C27AF0" w:rsidR="00B674ED" w:rsidRPr="009D2D6D" w:rsidRDefault="006454E6" w:rsidP="009E588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B674ED" w:rsidRPr="009D2D6D" w14:paraId="1947AB48" w14:textId="77777777" w:rsidTr="009D2D6D">
        <w:trPr>
          <w:jc w:val="center"/>
        </w:trPr>
        <w:tc>
          <w:tcPr>
            <w:cnfStyle w:val="001000000000" w:firstRow="0" w:lastRow="0" w:firstColumn="1" w:lastColumn="0" w:oddVBand="0" w:evenVBand="0" w:oddHBand="0" w:evenHBand="0" w:firstRowFirstColumn="0" w:firstRowLastColumn="0" w:lastRowFirstColumn="0" w:lastRowLastColumn="0"/>
            <w:tcW w:w="1000" w:type="dxa"/>
          </w:tcPr>
          <w:p w14:paraId="299EB1E8"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 xml:space="preserve">TC2 </w:t>
            </w:r>
          </w:p>
        </w:tc>
        <w:tc>
          <w:tcPr>
            <w:tcW w:w="1151" w:type="dxa"/>
          </w:tcPr>
          <w:p w14:paraId="481BCC79"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6D802AD3"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Họ: Bùi</w:t>
            </w:r>
          </w:p>
          <w:p w14:paraId="68F7DDEE"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Tên: Huấn</w:t>
            </w:r>
          </w:p>
          <w:p w14:paraId="0809E847"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Email: buixuanhuan@gmail.com</w:t>
            </w:r>
          </w:p>
          <w:p w14:paraId="7F20A615"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Mật khẩu: anhhuan1991</w:t>
            </w:r>
          </w:p>
          <w:p w14:paraId="22907FF9"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Nhập lại Mật Khẩu: anhhuan1221</w:t>
            </w:r>
          </w:p>
          <w:p w14:paraId="1C8A2F2D"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7C40A244"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thống thông báo: “Mật khẩu nhập lại không khớp”</w:t>
            </w:r>
          </w:p>
        </w:tc>
        <w:tc>
          <w:tcPr>
            <w:tcW w:w="1609" w:type="dxa"/>
          </w:tcPr>
          <w:p w14:paraId="569E1180" w14:textId="50BB650B" w:rsidR="00D93411"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r w:rsidR="00D93411" w:rsidRPr="009D2D6D">
              <w:rPr>
                <w:rFonts w:asciiTheme="majorHAnsi" w:hAnsiTheme="majorHAnsi" w:cstheme="majorHAnsi"/>
                <w:sz w:val="26"/>
                <w:szCs w:val="26"/>
              </w:rPr>
              <w:t xml:space="preserve"> và thông báo: “Mật khẩu nhập lại không đúng”</w:t>
            </w:r>
          </w:p>
        </w:tc>
        <w:tc>
          <w:tcPr>
            <w:tcW w:w="1351" w:type="dxa"/>
          </w:tcPr>
          <w:p w14:paraId="09122CA7" w14:textId="3EF88499" w:rsidR="00B674ED" w:rsidRPr="009D2D6D" w:rsidRDefault="006454E6" w:rsidP="009E588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B674ED" w:rsidRPr="009D2D6D" w14:paraId="3EE5EBBD" w14:textId="77777777" w:rsidTr="009D2D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14:paraId="6D82ADDD"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TC3</w:t>
            </w:r>
          </w:p>
        </w:tc>
        <w:tc>
          <w:tcPr>
            <w:tcW w:w="1151" w:type="dxa"/>
          </w:tcPr>
          <w:p w14:paraId="4954E6C7"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592644EC"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Họ: Lê</w:t>
            </w:r>
          </w:p>
          <w:p w14:paraId="2C2EE967"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Tên: Phú</w:t>
            </w:r>
          </w:p>
          <w:p w14:paraId="1EBCDBD4"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Email: phulehanoi@gmail.com</w:t>
            </w:r>
          </w:p>
          <w:p w14:paraId="4E4A0B76"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Mật khẩu: phulevip1</w:t>
            </w:r>
          </w:p>
          <w:p w14:paraId="09A69798"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 xml:space="preserve">Nhập lại mật khẩu: </w:t>
            </w:r>
          </w:p>
          <w:p w14:paraId="57126102"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77206BCE"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thống thông báo:  “Bạn cần nhập lại mật khẩu đăng ký”</w:t>
            </w:r>
          </w:p>
        </w:tc>
        <w:tc>
          <w:tcPr>
            <w:tcW w:w="1609" w:type="dxa"/>
          </w:tcPr>
          <w:p w14:paraId="31D4B51F" w14:textId="6F082BDD" w:rsidR="00B674ED" w:rsidRPr="009D2D6D" w:rsidRDefault="00BE67FC"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 và thông báo: “Mật khẩu nhập lại không đúng”</w:t>
            </w:r>
            <w:r w:rsidR="00B674ED" w:rsidRPr="009D2D6D">
              <w:rPr>
                <w:rFonts w:asciiTheme="majorHAnsi" w:hAnsiTheme="majorHAnsi" w:cstheme="majorHAnsi"/>
                <w:sz w:val="26"/>
                <w:szCs w:val="26"/>
              </w:rPr>
              <w:t>bại</w:t>
            </w:r>
          </w:p>
        </w:tc>
        <w:tc>
          <w:tcPr>
            <w:tcW w:w="1351" w:type="dxa"/>
          </w:tcPr>
          <w:p w14:paraId="483546B2" w14:textId="2E0606BA" w:rsidR="00B674ED" w:rsidRPr="009D2D6D" w:rsidRDefault="006454E6" w:rsidP="009E588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B674ED" w:rsidRPr="009D2D6D" w14:paraId="3F035143" w14:textId="77777777" w:rsidTr="009D2D6D">
        <w:trPr>
          <w:jc w:val="center"/>
        </w:trPr>
        <w:tc>
          <w:tcPr>
            <w:cnfStyle w:val="001000000000" w:firstRow="0" w:lastRow="0" w:firstColumn="1" w:lastColumn="0" w:oddVBand="0" w:evenVBand="0" w:oddHBand="0" w:evenHBand="0" w:firstRowFirstColumn="0" w:firstRowLastColumn="0" w:lastRowFirstColumn="0" w:lastRowLastColumn="0"/>
            <w:tcW w:w="1000" w:type="dxa"/>
          </w:tcPr>
          <w:p w14:paraId="159179AB"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TC4</w:t>
            </w:r>
          </w:p>
        </w:tc>
        <w:tc>
          <w:tcPr>
            <w:tcW w:w="1151" w:type="dxa"/>
          </w:tcPr>
          <w:p w14:paraId="08F55DF5"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48222265"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Họ: Kiem</w:t>
            </w:r>
          </w:p>
          <w:p w14:paraId="608E64D7"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Tên: Long</w:t>
            </w:r>
          </w:p>
          <w:p w14:paraId="51BF7860"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lastRenderedPageBreak/>
              <w:t>Email: kiemlonggianho@gmail.com</w:t>
            </w:r>
          </w:p>
          <w:p w14:paraId="3979E6C6" w14:textId="5213E8DB"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Mật khẩ</w:t>
            </w:r>
            <w:r w:rsidR="0089468F" w:rsidRPr="009D2D6D">
              <w:rPr>
                <w:rFonts w:asciiTheme="majorHAnsi" w:hAnsiTheme="majorHAnsi" w:cstheme="majorHAnsi"/>
                <w:sz w:val="26"/>
                <w:szCs w:val="26"/>
                <w:lang w:val="vi-VN"/>
              </w:rPr>
              <w:t xml:space="preserve">u: </w:t>
            </w:r>
            <w:r w:rsidR="009E5F58" w:rsidRPr="009D2D6D">
              <w:rPr>
                <w:rFonts w:asciiTheme="majorHAnsi" w:hAnsiTheme="majorHAnsi" w:cstheme="majorHAnsi"/>
                <w:sz w:val="26"/>
                <w:szCs w:val="26"/>
              </w:rPr>
              <w:t>@#^</w:t>
            </w:r>
          </w:p>
          <w:p w14:paraId="149702FD"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005A5B36"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lastRenderedPageBreak/>
              <w:t xml:space="preserve">Hệ thống thông báo: “Bạn cần </w:t>
            </w:r>
            <w:r w:rsidRPr="009D2D6D">
              <w:rPr>
                <w:rFonts w:asciiTheme="majorHAnsi" w:hAnsiTheme="majorHAnsi" w:cstheme="majorHAnsi"/>
                <w:sz w:val="26"/>
                <w:szCs w:val="26"/>
              </w:rPr>
              <w:lastRenderedPageBreak/>
              <w:t>nhập mật khẩu đúng định dạng (từ 8 ký tự trở lên)”</w:t>
            </w:r>
          </w:p>
        </w:tc>
        <w:tc>
          <w:tcPr>
            <w:tcW w:w="1609" w:type="dxa"/>
          </w:tcPr>
          <w:p w14:paraId="2569DC0B"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lastRenderedPageBreak/>
              <w:t>Đăng ký thất bại</w:t>
            </w:r>
          </w:p>
        </w:tc>
        <w:tc>
          <w:tcPr>
            <w:tcW w:w="1351" w:type="dxa"/>
          </w:tcPr>
          <w:p w14:paraId="692B5907" w14:textId="0FDA831C" w:rsidR="00B674ED" w:rsidRPr="009D2D6D" w:rsidRDefault="006454E6" w:rsidP="009E588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B674ED" w:rsidRPr="009D2D6D" w14:paraId="30FF603D" w14:textId="77777777" w:rsidTr="009D2D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14:paraId="7D514A82"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lastRenderedPageBreak/>
              <w:t>TC5</w:t>
            </w:r>
          </w:p>
        </w:tc>
        <w:tc>
          <w:tcPr>
            <w:tcW w:w="1151" w:type="dxa"/>
          </w:tcPr>
          <w:p w14:paraId="32A44EE5"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64736FCC"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Họ: Nguyễn</w:t>
            </w:r>
          </w:p>
          <w:p w14:paraId="3B94BF53"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Tên: Trang</w:t>
            </w:r>
          </w:p>
          <w:p w14:paraId="547CA14D"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Email: trangnguyenthi@gmail.com</w:t>
            </w:r>
          </w:p>
          <w:p w14:paraId="0C095F5D" w14:textId="06F5888F" w:rsidR="00B674ED" w:rsidRPr="009D2D6D" w:rsidRDefault="00B674ED" w:rsidP="00624E20">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 xml:space="preserve">Mật khẩu: </w:t>
            </w:r>
          </w:p>
          <w:p w14:paraId="5E9C2CEE"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28747E81"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thống thông báo: “Bạn cần nhập mật khẩu để đăng ký”</w:t>
            </w:r>
          </w:p>
        </w:tc>
        <w:tc>
          <w:tcPr>
            <w:tcW w:w="1609" w:type="dxa"/>
          </w:tcPr>
          <w:p w14:paraId="1825DEC0"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1351" w:type="dxa"/>
          </w:tcPr>
          <w:p w14:paraId="7FDF34F4" w14:textId="75385658" w:rsidR="00B674ED" w:rsidRPr="009D2D6D" w:rsidRDefault="006454E6" w:rsidP="009E588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B674ED" w:rsidRPr="009D2D6D" w14:paraId="4A6851B4" w14:textId="77777777" w:rsidTr="009D2D6D">
        <w:trPr>
          <w:jc w:val="center"/>
        </w:trPr>
        <w:tc>
          <w:tcPr>
            <w:cnfStyle w:val="001000000000" w:firstRow="0" w:lastRow="0" w:firstColumn="1" w:lastColumn="0" w:oddVBand="0" w:evenVBand="0" w:oddHBand="0" w:evenHBand="0" w:firstRowFirstColumn="0" w:firstRowLastColumn="0" w:lastRowFirstColumn="0" w:lastRowLastColumn="0"/>
            <w:tcW w:w="1000" w:type="dxa"/>
          </w:tcPr>
          <w:p w14:paraId="501BD7B4"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TC6</w:t>
            </w:r>
          </w:p>
        </w:tc>
        <w:tc>
          <w:tcPr>
            <w:tcW w:w="1151" w:type="dxa"/>
          </w:tcPr>
          <w:p w14:paraId="572F0289"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41811C0F"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 xml:space="preserve">Họ: Trần </w:t>
            </w:r>
          </w:p>
          <w:p w14:paraId="111E4092"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Tên: Long</w:t>
            </w:r>
          </w:p>
          <w:p w14:paraId="20A286DE" w14:textId="25232132" w:rsidR="00B674ED" w:rsidRPr="009D2D6D" w:rsidRDefault="00B674ED" w:rsidP="009F42A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Email: tranlong.com</w:t>
            </w:r>
          </w:p>
          <w:p w14:paraId="161CA946"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6496A5DD"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thống thông báo: “Email bạn vừa nhập không đúng định dạng, vui lòng nhập lại”</w:t>
            </w:r>
          </w:p>
        </w:tc>
        <w:tc>
          <w:tcPr>
            <w:tcW w:w="1609" w:type="dxa"/>
          </w:tcPr>
          <w:p w14:paraId="0265FB69"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Đăng ký thất bại </w:t>
            </w:r>
          </w:p>
        </w:tc>
        <w:tc>
          <w:tcPr>
            <w:tcW w:w="1351" w:type="dxa"/>
          </w:tcPr>
          <w:p w14:paraId="1D6AA2BE" w14:textId="1F6DD6CF" w:rsidR="00B674ED" w:rsidRPr="009D2D6D" w:rsidRDefault="006454E6" w:rsidP="009E588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p w14:paraId="1EF22453" w14:textId="77777777" w:rsidR="00B674ED" w:rsidRPr="009D2D6D" w:rsidRDefault="00B674ED" w:rsidP="009E588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tc>
      </w:tr>
      <w:tr w:rsidR="00B674ED" w:rsidRPr="009D2D6D" w14:paraId="052C3B91" w14:textId="77777777" w:rsidTr="009D2D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14:paraId="1F134028"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TC7</w:t>
            </w:r>
          </w:p>
        </w:tc>
        <w:tc>
          <w:tcPr>
            <w:tcW w:w="1151" w:type="dxa"/>
          </w:tcPr>
          <w:p w14:paraId="4091093C"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171C204F"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Họ: Lèo</w:t>
            </w:r>
          </w:p>
          <w:p w14:paraId="2D10448D"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Tên: Tuấn</w:t>
            </w:r>
          </w:p>
          <w:p w14:paraId="200D7CB9" w14:textId="07D9A921" w:rsidR="00B674ED" w:rsidRPr="009D2D6D" w:rsidRDefault="00B674ED" w:rsidP="009F42A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 xml:space="preserve">Email: </w:t>
            </w:r>
          </w:p>
          <w:p w14:paraId="40767DDA"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1CC6FA53"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thống thông báo: “Bạn cần nhập địa chỉ email để đăng ký”</w:t>
            </w:r>
          </w:p>
        </w:tc>
        <w:tc>
          <w:tcPr>
            <w:tcW w:w="1609" w:type="dxa"/>
          </w:tcPr>
          <w:p w14:paraId="187E0BBC" w14:textId="77777777" w:rsidR="00B674ED" w:rsidRPr="009D2D6D" w:rsidRDefault="00B674ED" w:rsidP="004250A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1351" w:type="dxa"/>
          </w:tcPr>
          <w:p w14:paraId="3694ED03" w14:textId="66D2AE2A" w:rsidR="00B674ED" w:rsidRPr="009D2D6D" w:rsidRDefault="006454E6" w:rsidP="009E588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p w14:paraId="0A554B09" w14:textId="77777777" w:rsidR="00B674ED" w:rsidRPr="009D2D6D" w:rsidRDefault="00B674ED" w:rsidP="009E588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p>
        </w:tc>
      </w:tr>
      <w:tr w:rsidR="00B674ED" w:rsidRPr="009D2D6D" w14:paraId="76C98FFF" w14:textId="77777777" w:rsidTr="009D2D6D">
        <w:trPr>
          <w:jc w:val="center"/>
        </w:trPr>
        <w:tc>
          <w:tcPr>
            <w:cnfStyle w:val="001000000000" w:firstRow="0" w:lastRow="0" w:firstColumn="1" w:lastColumn="0" w:oddVBand="0" w:evenVBand="0" w:oddHBand="0" w:evenHBand="0" w:firstRowFirstColumn="0" w:firstRowLastColumn="0" w:lastRowFirstColumn="0" w:lastRowLastColumn="0"/>
            <w:tcW w:w="1000" w:type="dxa"/>
          </w:tcPr>
          <w:p w14:paraId="0CF5CBFF"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TC8</w:t>
            </w:r>
          </w:p>
        </w:tc>
        <w:tc>
          <w:tcPr>
            <w:tcW w:w="1151" w:type="dxa"/>
          </w:tcPr>
          <w:p w14:paraId="4C9FB074"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25414289"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Họ: Quách</w:t>
            </w:r>
          </w:p>
          <w:p w14:paraId="1387E50A" w14:textId="262A2547" w:rsidR="00B674ED" w:rsidRPr="009D2D6D" w:rsidRDefault="00CA6065" w:rsidP="009F42A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Tên: @</w:t>
            </w:r>
          </w:p>
          <w:p w14:paraId="5F6A7C89"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13386DB0" w14:textId="18A6EE92" w:rsidR="00B674ED" w:rsidRPr="009D2D6D" w:rsidRDefault="008F7571" w:rsidP="008F7571">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 Thông báo yêu càu nhập trường tên không chứa ký tự đăc biệt</w:t>
            </w:r>
          </w:p>
        </w:tc>
        <w:tc>
          <w:tcPr>
            <w:tcW w:w="1609" w:type="dxa"/>
          </w:tcPr>
          <w:p w14:paraId="76D4AB36" w14:textId="3A4F7AB0" w:rsidR="00B674ED" w:rsidRPr="009D2D6D" w:rsidRDefault="00B674ED" w:rsidP="00CA606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Đăng ký </w:t>
            </w:r>
            <w:r w:rsidR="00CA6065" w:rsidRPr="009D2D6D">
              <w:rPr>
                <w:rFonts w:asciiTheme="majorHAnsi" w:hAnsiTheme="majorHAnsi" w:cstheme="majorHAnsi"/>
                <w:sz w:val="26"/>
                <w:szCs w:val="26"/>
              </w:rPr>
              <w:t>thành công</w:t>
            </w:r>
          </w:p>
        </w:tc>
        <w:tc>
          <w:tcPr>
            <w:tcW w:w="1351" w:type="dxa"/>
          </w:tcPr>
          <w:p w14:paraId="0A84A9CA" w14:textId="77777777" w:rsidR="009C31D8" w:rsidRPr="009D2D6D" w:rsidRDefault="009C31D8" w:rsidP="009C31D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FAIL</w:t>
            </w:r>
          </w:p>
          <w:p w14:paraId="57B9323F" w14:textId="2CBDDAEE" w:rsidR="00B674ED" w:rsidRPr="009D2D6D" w:rsidRDefault="00B674ED" w:rsidP="009E588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tc>
      </w:tr>
      <w:tr w:rsidR="00B674ED" w:rsidRPr="009D2D6D" w14:paraId="1F0D18AC" w14:textId="77777777" w:rsidTr="009D2D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14:paraId="2DA6262B"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TC9</w:t>
            </w:r>
          </w:p>
        </w:tc>
        <w:tc>
          <w:tcPr>
            <w:tcW w:w="1151" w:type="dxa"/>
          </w:tcPr>
          <w:p w14:paraId="5A131543"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29239CC8"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Họ: Đoành</w:t>
            </w:r>
          </w:p>
          <w:p w14:paraId="50015F8D" w14:textId="130AA21D" w:rsidR="00B674ED" w:rsidRPr="009D2D6D" w:rsidRDefault="00B674ED" w:rsidP="009F42A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 xml:space="preserve">Tên: </w:t>
            </w:r>
          </w:p>
          <w:p w14:paraId="5FBB755E"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35928C7D" w14:textId="46E64834" w:rsidR="00B674ED" w:rsidRPr="009D2D6D" w:rsidRDefault="00251AAC"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 Thông báo yêu càu nhập trườ</w:t>
            </w:r>
            <w:r w:rsidR="00324189" w:rsidRPr="009D2D6D">
              <w:rPr>
                <w:rFonts w:asciiTheme="majorHAnsi" w:hAnsiTheme="majorHAnsi" w:cstheme="majorHAnsi"/>
                <w:sz w:val="26"/>
                <w:szCs w:val="26"/>
              </w:rPr>
              <w:t>ng tên</w:t>
            </w:r>
          </w:p>
        </w:tc>
        <w:tc>
          <w:tcPr>
            <w:tcW w:w="1609" w:type="dxa"/>
          </w:tcPr>
          <w:p w14:paraId="52245C1E" w14:textId="4DCC087D" w:rsidR="00B674ED" w:rsidRPr="009D2D6D" w:rsidRDefault="00B674ED" w:rsidP="00E8135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Đăng ký </w:t>
            </w:r>
            <w:r w:rsidR="00E8135A" w:rsidRPr="009D2D6D">
              <w:rPr>
                <w:rFonts w:asciiTheme="majorHAnsi" w:hAnsiTheme="majorHAnsi" w:cstheme="majorHAnsi"/>
                <w:sz w:val="26"/>
                <w:szCs w:val="26"/>
              </w:rPr>
              <w:t>thành công</w:t>
            </w:r>
          </w:p>
        </w:tc>
        <w:tc>
          <w:tcPr>
            <w:tcW w:w="1351" w:type="dxa"/>
          </w:tcPr>
          <w:p w14:paraId="5CC979A1" w14:textId="77777777" w:rsidR="00E8135A" w:rsidRPr="009D2D6D" w:rsidRDefault="00E8135A" w:rsidP="00E8135A">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FAIL</w:t>
            </w:r>
          </w:p>
          <w:p w14:paraId="013D12F6" w14:textId="77777777" w:rsidR="00B674ED" w:rsidRPr="009D2D6D" w:rsidRDefault="00B674ED" w:rsidP="009E588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p>
        </w:tc>
      </w:tr>
      <w:tr w:rsidR="00B674ED" w:rsidRPr="009D2D6D" w14:paraId="271933C2" w14:textId="77777777" w:rsidTr="009D2D6D">
        <w:trPr>
          <w:jc w:val="center"/>
        </w:trPr>
        <w:tc>
          <w:tcPr>
            <w:cnfStyle w:val="001000000000" w:firstRow="0" w:lastRow="0" w:firstColumn="1" w:lastColumn="0" w:oddVBand="0" w:evenVBand="0" w:oddHBand="0" w:evenHBand="0" w:firstRowFirstColumn="0" w:firstRowLastColumn="0" w:lastRowFirstColumn="0" w:lastRowLastColumn="0"/>
            <w:tcW w:w="1000" w:type="dxa"/>
          </w:tcPr>
          <w:p w14:paraId="547845E4"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t>TC10</w:t>
            </w:r>
          </w:p>
        </w:tc>
        <w:tc>
          <w:tcPr>
            <w:tcW w:w="1151" w:type="dxa"/>
          </w:tcPr>
          <w:p w14:paraId="251E2524" w14:textId="77777777" w:rsidR="00B674ED" w:rsidRPr="009D2D6D" w:rsidRDefault="00B674ED"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25D2C9A0" w14:textId="7B4A4F75" w:rsidR="00B674ED" w:rsidRPr="009D2D6D" w:rsidRDefault="00B674ED" w:rsidP="009F42A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Họ</w:t>
            </w:r>
            <w:r w:rsidR="005A409B" w:rsidRPr="009D2D6D">
              <w:rPr>
                <w:rFonts w:asciiTheme="majorHAnsi" w:hAnsiTheme="majorHAnsi" w:cstheme="majorHAnsi"/>
                <w:sz w:val="26"/>
                <w:szCs w:val="26"/>
                <w:lang w:val="vi-VN"/>
              </w:rPr>
              <w:t>: @</w:t>
            </w:r>
          </w:p>
          <w:p w14:paraId="228DBCDE" w14:textId="77777777" w:rsidR="00B674ED" w:rsidRPr="009D2D6D" w:rsidRDefault="00B674ED" w:rsidP="00B674E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lastRenderedPageBreak/>
              <w:t>Nhấn nút Đăng Ký</w:t>
            </w:r>
          </w:p>
        </w:tc>
        <w:tc>
          <w:tcPr>
            <w:tcW w:w="1613" w:type="dxa"/>
          </w:tcPr>
          <w:p w14:paraId="32935DE7" w14:textId="50A78B4C" w:rsidR="00B674ED" w:rsidRPr="009D2D6D" w:rsidRDefault="008F7571" w:rsidP="000F3D2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lastRenderedPageBreak/>
              <w:t xml:space="preserve">Đăng ký thất bại, Thông </w:t>
            </w:r>
            <w:r w:rsidRPr="009D2D6D">
              <w:rPr>
                <w:rFonts w:asciiTheme="majorHAnsi" w:hAnsiTheme="majorHAnsi" w:cstheme="majorHAnsi"/>
                <w:sz w:val="26"/>
                <w:szCs w:val="26"/>
              </w:rPr>
              <w:lastRenderedPageBreak/>
              <w:t>báo yêu càu nhập trường họ không chứa ký tự đăc biệt</w:t>
            </w:r>
          </w:p>
        </w:tc>
        <w:tc>
          <w:tcPr>
            <w:tcW w:w="1609" w:type="dxa"/>
          </w:tcPr>
          <w:p w14:paraId="5A8624CF" w14:textId="34B41EBB" w:rsidR="00B674ED" w:rsidRPr="009D2D6D" w:rsidRDefault="00B674ED" w:rsidP="00E8135A">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lastRenderedPageBreak/>
              <w:t xml:space="preserve">Đăng ký </w:t>
            </w:r>
            <w:r w:rsidR="00E8135A" w:rsidRPr="009D2D6D">
              <w:rPr>
                <w:rFonts w:asciiTheme="majorHAnsi" w:hAnsiTheme="majorHAnsi" w:cstheme="majorHAnsi"/>
                <w:sz w:val="26"/>
                <w:szCs w:val="26"/>
              </w:rPr>
              <w:t>thành công</w:t>
            </w:r>
          </w:p>
        </w:tc>
        <w:tc>
          <w:tcPr>
            <w:tcW w:w="1351" w:type="dxa"/>
          </w:tcPr>
          <w:p w14:paraId="3B47C062" w14:textId="77777777" w:rsidR="0029768C" w:rsidRPr="009D2D6D" w:rsidRDefault="0029768C" w:rsidP="0029768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FAIL</w:t>
            </w:r>
          </w:p>
          <w:p w14:paraId="753255F9" w14:textId="77777777" w:rsidR="00B674ED" w:rsidRPr="009D2D6D" w:rsidRDefault="00B674ED" w:rsidP="009E5889">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p>
        </w:tc>
      </w:tr>
      <w:tr w:rsidR="00B674ED" w:rsidRPr="009D2D6D" w14:paraId="08ED9CE1" w14:textId="77777777" w:rsidTr="009D2D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14:paraId="0CE36E86" w14:textId="77777777" w:rsidR="00B674ED" w:rsidRPr="009D2D6D" w:rsidRDefault="00B674ED" w:rsidP="000F3D22">
            <w:pPr>
              <w:rPr>
                <w:rFonts w:asciiTheme="majorHAnsi" w:hAnsiTheme="majorHAnsi" w:cstheme="majorHAnsi"/>
                <w:sz w:val="26"/>
                <w:szCs w:val="26"/>
              </w:rPr>
            </w:pPr>
            <w:r w:rsidRPr="009D2D6D">
              <w:rPr>
                <w:rFonts w:asciiTheme="majorHAnsi" w:hAnsiTheme="majorHAnsi" w:cstheme="majorHAnsi"/>
                <w:sz w:val="26"/>
                <w:szCs w:val="26"/>
              </w:rPr>
              <w:lastRenderedPageBreak/>
              <w:t>TC11</w:t>
            </w:r>
          </w:p>
        </w:tc>
        <w:tc>
          <w:tcPr>
            <w:tcW w:w="1151" w:type="dxa"/>
          </w:tcPr>
          <w:p w14:paraId="0C13C461" w14:textId="77777777" w:rsidR="00B674ED" w:rsidRPr="009D2D6D" w:rsidRDefault="00B674ED" w:rsidP="000F3D2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p>
        </w:tc>
        <w:tc>
          <w:tcPr>
            <w:tcW w:w="2807" w:type="dxa"/>
          </w:tcPr>
          <w:p w14:paraId="4D64B734" w14:textId="504FFF0E" w:rsidR="00B674ED" w:rsidRPr="009D2D6D" w:rsidRDefault="00B674ED" w:rsidP="009F42A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 xml:space="preserve">Họ: </w:t>
            </w:r>
          </w:p>
          <w:p w14:paraId="2BD53336" w14:textId="77777777" w:rsidR="00B674ED" w:rsidRPr="009D2D6D" w:rsidRDefault="00B674ED" w:rsidP="00B674E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lang w:val="vi-VN"/>
              </w:rPr>
              <w:t>Nhấn nút Đăng Ký</w:t>
            </w:r>
          </w:p>
        </w:tc>
        <w:tc>
          <w:tcPr>
            <w:tcW w:w="1613" w:type="dxa"/>
          </w:tcPr>
          <w:p w14:paraId="2D1A78FB" w14:textId="5BD54EBF" w:rsidR="00B674ED" w:rsidRPr="009D2D6D" w:rsidRDefault="009E1E63" w:rsidP="00251AAC">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ký thất bại</w:t>
            </w:r>
            <w:r w:rsidR="00251AAC" w:rsidRPr="009D2D6D">
              <w:rPr>
                <w:rFonts w:asciiTheme="majorHAnsi" w:hAnsiTheme="majorHAnsi" w:cstheme="majorHAnsi"/>
                <w:sz w:val="26"/>
                <w:szCs w:val="26"/>
              </w:rPr>
              <w:t>, Thông báo yêu càu nhập trường họ</w:t>
            </w:r>
          </w:p>
        </w:tc>
        <w:tc>
          <w:tcPr>
            <w:tcW w:w="1609" w:type="dxa"/>
          </w:tcPr>
          <w:p w14:paraId="6BA01145" w14:textId="0787E0A4" w:rsidR="00B674ED" w:rsidRPr="009D2D6D" w:rsidRDefault="00B674ED" w:rsidP="005D0D8A">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Đăng ký </w:t>
            </w:r>
            <w:r w:rsidR="005D0D8A" w:rsidRPr="009D2D6D">
              <w:rPr>
                <w:rFonts w:asciiTheme="majorHAnsi" w:hAnsiTheme="majorHAnsi" w:cstheme="majorHAnsi"/>
                <w:sz w:val="26"/>
                <w:szCs w:val="26"/>
              </w:rPr>
              <w:t>thành công</w:t>
            </w:r>
          </w:p>
        </w:tc>
        <w:tc>
          <w:tcPr>
            <w:tcW w:w="1351" w:type="dxa"/>
          </w:tcPr>
          <w:p w14:paraId="76C366F8" w14:textId="20CC87CB" w:rsidR="00B674ED" w:rsidRPr="009D2D6D" w:rsidRDefault="006454E6" w:rsidP="009E588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FAIL</w:t>
            </w:r>
          </w:p>
          <w:p w14:paraId="41522F4E" w14:textId="77777777" w:rsidR="00B674ED" w:rsidRPr="009D2D6D" w:rsidRDefault="00B674ED" w:rsidP="009E588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p>
        </w:tc>
      </w:tr>
    </w:tbl>
    <w:p w14:paraId="1EA8198A" w14:textId="77777777" w:rsidR="00B674ED" w:rsidRPr="009D2D6D" w:rsidRDefault="00B674ED" w:rsidP="00B674ED">
      <w:pPr>
        <w:rPr>
          <w:rFonts w:asciiTheme="majorHAnsi" w:hAnsiTheme="majorHAnsi" w:cstheme="majorHAnsi"/>
          <w:szCs w:val="26"/>
        </w:rPr>
      </w:pPr>
    </w:p>
    <w:p w14:paraId="31E886A5" w14:textId="3CADFD6B" w:rsidR="00B674ED" w:rsidRPr="009D2D6D" w:rsidRDefault="00B8112B"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2BC8BCA1" wp14:editId="208C0FCD">
            <wp:extent cx="5760085" cy="1835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835150"/>
                    </a:xfrm>
                    <a:prstGeom prst="rect">
                      <a:avLst/>
                    </a:prstGeom>
                  </pic:spPr>
                </pic:pic>
              </a:graphicData>
            </a:graphic>
          </wp:inline>
        </w:drawing>
      </w:r>
    </w:p>
    <w:p w14:paraId="79DFC484" w14:textId="1B874408" w:rsidR="00B8112B" w:rsidRPr="009D2D6D" w:rsidRDefault="00B8112B" w:rsidP="009D2D6D">
      <w:pPr>
        <w:tabs>
          <w:tab w:val="left" w:pos="283"/>
        </w:tabs>
        <w:spacing w:after="0" w:line="360" w:lineRule="auto"/>
        <w:jc w:val="center"/>
        <w:rPr>
          <w:rFonts w:asciiTheme="majorHAnsi" w:hAnsiTheme="majorHAnsi" w:cstheme="majorHAnsi"/>
          <w:i/>
          <w:szCs w:val="26"/>
          <w:lang w:val="en-US"/>
        </w:rPr>
      </w:pPr>
      <w:r w:rsidRPr="009D2D6D">
        <w:rPr>
          <w:rFonts w:asciiTheme="majorHAnsi" w:hAnsiTheme="majorHAnsi" w:cstheme="majorHAnsi"/>
          <w:i/>
          <w:szCs w:val="26"/>
          <w:lang w:val="en-US"/>
        </w:rPr>
        <w:t>Giao diện kiểm thử tự động chức năng đăng ký</w:t>
      </w:r>
    </w:p>
    <w:p w14:paraId="408234AB" w14:textId="37190A55" w:rsidR="00B674ED" w:rsidRPr="009D2D6D" w:rsidRDefault="00B674ED" w:rsidP="00B674ED">
      <w:pPr>
        <w:rPr>
          <w:rFonts w:asciiTheme="majorHAnsi" w:hAnsiTheme="majorHAnsi" w:cstheme="majorHAnsi"/>
          <w:b/>
          <w:bCs/>
          <w:szCs w:val="26"/>
        </w:rPr>
      </w:pPr>
      <w:r w:rsidRPr="009D2D6D">
        <w:rPr>
          <w:rFonts w:asciiTheme="majorHAnsi" w:hAnsiTheme="majorHAnsi" w:cstheme="majorHAnsi"/>
          <w:b/>
          <w:bCs/>
          <w:szCs w:val="26"/>
        </w:rPr>
        <w:t>Bảng test report chức năng đăng ký tài khoản mới:</w:t>
      </w:r>
    </w:p>
    <w:tbl>
      <w:tblPr>
        <w:tblStyle w:val="GridTable4-Accent41"/>
        <w:tblW w:w="9843" w:type="dxa"/>
        <w:tblInd w:w="-185" w:type="dxa"/>
        <w:tblLook w:val="04A0" w:firstRow="1" w:lastRow="0" w:firstColumn="1" w:lastColumn="0" w:noHBand="0" w:noVBand="1"/>
      </w:tblPr>
      <w:tblGrid>
        <w:gridCol w:w="2564"/>
        <w:gridCol w:w="2116"/>
        <w:gridCol w:w="2116"/>
        <w:gridCol w:w="3047"/>
      </w:tblGrid>
      <w:tr w:rsidR="00B674ED" w:rsidRPr="009D2D6D" w14:paraId="3E49FE89" w14:textId="77777777" w:rsidTr="000F3D22">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2564" w:type="dxa"/>
          </w:tcPr>
          <w:p w14:paraId="5E2B5DF5" w14:textId="77777777" w:rsidR="00B674ED" w:rsidRPr="009D2D6D" w:rsidRDefault="00B674ED" w:rsidP="000F3D22">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Số lượng test case</w:t>
            </w:r>
          </w:p>
        </w:tc>
        <w:tc>
          <w:tcPr>
            <w:tcW w:w="2116" w:type="dxa"/>
          </w:tcPr>
          <w:p w14:paraId="40C0780A" w14:textId="77777777" w:rsidR="00B674ED" w:rsidRPr="009D2D6D" w:rsidRDefault="00B674ED" w:rsidP="000F3D22">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passed</w:t>
            </w:r>
          </w:p>
        </w:tc>
        <w:tc>
          <w:tcPr>
            <w:tcW w:w="2116" w:type="dxa"/>
          </w:tcPr>
          <w:p w14:paraId="32C9F106" w14:textId="77777777" w:rsidR="00B674ED" w:rsidRPr="009D2D6D" w:rsidRDefault="00B674ED" w:rsidP="000F3D22">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fail</w:t>
            </w:r>
          </w:p>
        </w:tc>
        <w:tc>
          <w:tcPr>
            <w:tcW w:w="3047" w:type="dxa"/>
          </w:tcPr>
          <w:p w14:paraId="08304169" w14:textId="77777777" w:rsidR="00B674ED" w:rsidRPr="009D2D6D" w:rsidRDefault="00B674ED" w:rsidP="000F3D22">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test không chạy</w:t>
            </w:r>
          </w:p>
        </w:tc>
      </w:tr>
      <w:tr w:rsidR="00B674ED" w:rsidRPr="009D2D6D" w14:paraId="312745CB" w14:textId="77777777" w:rsidTr="000F3D2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564" w:type="dxa"/>
          </w:tcPr>
          <w:p w14:paraId="37B699BF" w14:textId="77777777" w:rsidR="00B674ED" w:rsidRPr="009D2D6D" w:rsidRDefault="00B674ED" w:rsidP="000F3D22">
            <w:pPr>
              <w:spacing w:after="120" w:line="360" w:lineRule="auto"/>
              <w:jc w:val="center"/>
              <w:rPr>
                <w:rFonts w:asciiTheme="majorHAnsi" w:hAnsiTheme="majorHAnsi" w:cstheme="majorHAnsi"/>
                <w:sz w:val="26"/>
                <w:szCs w:val="26"/>
              </w:rPr>
            </w:pPr>
            <w:r w:rsidRPr="009D2D6D">
              <w:rPr>
                <w:rFonts w:asciiTheme="majorHAnsi" w:hAnsiTheme="majorHAnsi" w:cstheme="majorHAnsi"/>
                <w:sz w:val="26"/>
                <w:szCs w:val="26"/>
              </w:rPr>
              <w:t>11</w:t>
            </w:r>
          </w:p>
        </w:tc>
        <w:tc>
          <w:tcPr>
            <w:tcW w:w="2116" w:type="dxa"/>
          </w:tcPr>
          <w:p w14:paraId="73351544" w14:textId="2D46E600" w:rsidR="00B674ED" w:rsidRPr="009D2D6D" w:rsidRDefault="00833ED5" w:rsidP="000F3D22">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7</w:t>
            </w:r>
          </w:p>
        </w:tc>
        <w:tc>
          <w:tcPr>
            <w:tcW w:w="2116" w:type="dxa"/>
          </w:tcPr>
          <w:p w14:paraId="567DCC96" w14:textId="0817159B" w:rsidR="00B674ED" w:rsidRPr="009D2D6D" w:rsidRDefault="00833ED5" w:rsidP="000F3D22">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4</w:t>
            </w:r>
          </w:p>
        </w:tc>
        <w:tc>
          <w:tcPr>
            <w:tcW w:w="3047" w:type="dxa"/>
          </w:tcPr>
          <w:p w14:paraId="331E6C23" w14:textId="77777777" w:rsidR="00B674ED" w:rsidRPr="009D2D6D" w:rsidRDefault="00B674ED" w:rsidP="000F3D22">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r>
    </w:tbl>
    <w:p w14:paraId="4AAD56BC" w14:textId="77777777" w:rsidR="00B674ED" w:rsidRPr="009D2D6D" w:rsidRDefault="00B674ED" w:rsidP="00B674ED">
      <w:pPr>
        <w:rPr>
          <w:rFonts w:asciiTheme="majorHAnsi" w:hAnsiTheme="majorHAnsi" w:cstheme="majorHAnsi"/>
          <w:szCs w:val="26"/>
        </w:rPr>
      </w:pPr>
    </w:p>
    <w:p w14:paraId="545FBA13" w14:textId="124316EE" w:rsidR="00826FCA" w:rsidRPr="009D2D6D" w:rsidDel="00B674ED" w:rsidRDefault="00826FCA" w:rsidP="004111D9">
      <w:pPr>
        <w:spacing w:after="120" w:line="360" w:lineRule="auto"/>
        <w:jc w:val="both"/>
        <w:rPr>
          <w:del w:id="888" w:author="Admin" w:date="2023-10-02T18:05:00Z"/>
          <w:rFonts w:asciiTheme="majorHAnsi" w:hAnsiTheme="majorHAnsi" w:cstheme="majorHAnsi"/>
          <w:b/>
          <w:bCs/>
          <w:szCs w:val="26"/>
        </w:rPr>
      </w:pPr>
      <w:del w:id="889" w:author="Admin" w:date="2023-10-02T18:05:00Z">
        <w:r w:rsidRPr="009D2D6D" w:rsidDel="00B674ED">
          <w:rPr>
            <w:rFonts w:asciiTheme="majorHAnsi" w:hAnsiTheme="majorHAnsi" w:cstheme="majorHAnsi"/>
            <w:b/>
            <w:bCs/>
            <w:szCs w:val="26"/>
          </w:rPr>
          <w:delText>Xác định điều kiện, giá trị điều kiện, chức năng của hệ thống</w:delText>
        </w:r>
      </w:del>
    </w:p>
    <w:p w14:paraId="11FE37CE" w14:textId="226E3190" w:rsidR="005C439D" w:rsidRPr="009D2D6D" w:rsidDel="00B674ED" w:rsidRDefault="00FB6774" w:rsidP="004111D9">
      <w:pPr>
        <w:spacing w:line="360" w:lineRule="auto"/>
        <w:ind w:left="60"/>
        <w:rPr>
          <w:del w:id="890" w:author="Admin" w:date="2023-10-02T18:05:00Z"/>
          <w:rFonts w:asciiTheme="majorHAnsi" w:hAnsiTheme="majorHAnsi" w:cstheme="majorHAnsi"/>
          <w:i/>
          <w:iCs/>
          <w:szCs w:val="26"/>
        </w:rPr>
      </w:pPr>
      <w:ins w:id="891" w:author="kiemlongJr" w:date="2023-09-26T21:00:00Z">
        <w:del w:id="892" w:author="Admin" w:date="2023-10-02T18:05:00Z">
          <w:r w:rsidRPr="009D2D6D" w:rsidDel="00B674ED">
            <w:rPr>
              <w:rFonts w:asciiTheme="majorHAnsi" w:hAnsiTheme="majorHAnsi" w:cstheme="majorHAnsi"/>
              <w:szCs w:val="26"/>
              <w:lang w:val="en-US"/>
            </w:rPr>
            <w:tab/>
          </w:r>
        </w:del>
      </w:ins>
      <w:del w:id="893" w:author="Admin" w:date="2023-10-02T18:05:00Z">
        <w:r w:rsidR="005C439D" w:rsidRPr="009D2D6D" w:rsidDel="00B674ED">
          <w:rPr>
            <w:rFonts w:asciiTheme="majorHAnsi" w:hAnsiTheme="majorHAnsi" w:cstheme="majorHAnsi"/>
            <w:szCs w:val="26"/>
            <w:lang w:val="en-US"/>
          </w:rPr>
          <w:delText xml:space="preserve">- </w:delText>
        </w:r>
        <w:r w:rsidR="005C439D" w:rsidRPr="009D2D6D" w:rsidDel="00B674ED">
          <w:rPr>
            <w:rFonts w:asciiTheme="majorHAnsi" w:hAnsiTheme="majorHAnsi" w:cstheme="majorHAnsi"/>
            <w:szCs w:val="26"/>
          </w:rPr>
          <w:delText xml:space="preserve">Phân tích điều kiện: Nhập họ, tên, email, mật khẩu đúng định dạng và nhập lại mật </w:delText>
        </w:r>
        <w:r w:rsidR="005C439D" w:rsidRPr="009D2D6D" w:rsidDel="00B674ED">
          <w:rPr>
            <w:rFonts w:asciiTheme="majorHAnsi" w:hAnsiTheme="majorHAnsi" w:cstheme="majorHAnsi"/>
            <w:szCs w:val="26"/>
            <w:lang w:val="en-US"/>
          </w:rPr>
          <w:delText xml:space="preserve"> </w:delText>
        </w:r>
        <w:r w:rsidR="005C439D" w:rsidRPr="009D2D6D" w:rsidDel="00B674ED">
          <w:rPr>
            <w:rFonts w:asciiTheme="majorHAnsi" w:hAnsiTheme="majorHAnsi" w:cstheme="majorHAnsi"/>
            <w:szCs w:val="26"/>
          </w:rPr>
          <w:delText xml:space="preserve">khẩu khớp với mật khẩu vừa nhập ở trên. </w:delText>
        </w:r>
        <w:r w:rsidR="005C439D" w:rsidRPr="009D2D6D" w:rsidDel="00B674ED">
          <w:rPr>
            <w:rFonts w:asciiTheme="majorHAnsi" w:hAnsiTheme="majorHAnsi" w:cstheme="majorHAnsi"/>
            <w:i/>
            <w:iCs/>
            <w:szCs w:val="26"/>
          </w:rPr>
          <w:delText>(Định dạng UTF-8)</w:delText>
        </w:r>
      </w:del>
    </w:p>
    <w:p w14:paraId="60AF8298" w14:textId="1C821441" w:rsidR="005C439D" w:rsidRPr="009D2D6D" w:rsidDel="00B674ED" w:rsidRDefault="005C439D" w:rsidP="004111D9">
      <w:pPr>
        <w:spacing w:line="360" w:lineRule="auto"/>
        <w:rPr>
          <w:del w:id="894" w:author="Admin" w:date="2023-10-02T18:05:00Z"/>
          <w:rFonts w:asciiTheme="majorHAnsi" w:hAnsiTheme="majorHAnsi" w:cstheme="majorHAnsi"/>
          <w:szCs w:val="26"/>
        </w:rPr>
      </w:pPr>
      <w:del w:id="895" w:author="Admin" w:date="2023-10-02T18:05:00Z">
        <w:r w:rsidRPr="009D2D6D" w:rsidDel="00B674ED">
          <w:rPr>
            <w:rFonts w:asciiTheme="majorHAnsi" w:hAnsiTheme="majorHAnsi" w:cstheme="majorHAnsi"/>
            <w:szCs w:val="26"/>
            <w:lang w:val="en-US"/>
          </w:rPr>
          <w:delText xml:space="preserve"> - </w:delText>
        </w:r>
        <w:r w:rsidRPr="009D2D6D" w:rsidDel="00B674ED">
          <w:rPr>
            <w:rFonts w:asciiTheme="majorHAnsi" w:hAnsiTheme="majorHAnsi" w:cstheme="majorHAnsi"/>
            <w:szCs w:val="26"/>
          </w:rPr>
          <w:delText>Giá trị điều kiện: T, F, B (T: True, F: False, B: Blank)</w:delText>
        </w:r>
        <w:r w:rsidRPr="009D2D6D" w:rsidDel="00B674ED">
          <w:rPr>
            <w:rFonts w:asciiTheme="majorHAnsi" w:hAnsiTheme="majorHAnsi" w:cstheme="majorHAnsi"/>
            <w:szCs w:val="26"/>
          </w:rPr>
          <w:tab/>
        </w:r>
      </w:del>
    </w:p>
    <w:p w14:paraId="4831FA3A" w14:textId="6F801982" w:rsidR="005C439D" w:rsidRPr="009D2D6D" w:rsidDel="00B674ED" w:rsidRDefault="005C439D" w:rsidP="004111D9">
      <w:pPr>
        <w:pStyle w:val="ListParagraph"/>
        <w:numPr>
          <w:ilvl w:val="0"/>
          <w:numId w:val="35"/>
        </w:numPr>
        <w:spacing w:after="160" w:line="360" w:lineRule="auto"/>
        <w:rPr>
          <w:del w:id="896" w:author="Admin" w:date="2023-10-02T18:05:00Z"/>
          <w:rFonts w:asciiTheme="majorHAnsi" w:hAnsiTheme="majorHAnsi" w:cstheme="majorHAnsi"/>
          <w:szCs w:val="26"/>
        </w:rPr>
      </w:pPr>
      <m:oMath>
        <m:r>
          <w:del w:id="897" w:author="Admin" w:date="2023-10-02T18:05:00Z">
            <w:rPr>
              <w:rFonts w:ascii="Cambria Math" w:hAnsi="Cambria Math" w:cstheme="majorHAnsi"/>
              <w:szCs w:val="26"/>
            </w:rPr>
            <m:t>Số TC=</m:t>
          </w:del>
        </m:r>
        <m:sSup>
          <m:sSupPr>
            <m:ctrlPr>
              <w:del w:id="898" w:author="Admin" w:date="2023-10-02T18:05:00Z">
                <w:rPr>
                  <w:rFonts w:ascii="Cambria Math" w:hAnsi="Cambria Math" w:cstheme="majorHAnsi"/>
                  <w:szCs w:val="26"/>
                </w:rPr>
              </w:del>
            </m:ctrlPr>
          </m:sSupPr>
          <m:e>
            <m:r>
              <w:del w:id="899" w:author="Admin" w:date="2023-10-02T18:05:00Z">
                <w:rPr>
                  <w:rFonts w:ascii="Cambria Math" w:hAnsi="Cambria Math" w:cstheme="majorHAnsi"/>
                  <w:szCs w:val="26"/>
                </w:rPr>
                <m:t>3</m:t>
              </w:del>
            </m:r>
          </m:e>
          <m:sup>
            <m:r>
              <w:del w:id="900" w:author="Admin" w:date="2023-10-02T18:05:00Z">
                <w:rPr>
                  <w:rFonts w:ascii="Cambria Math" w:hAnsi="Cambria Math" w:cstheme="majorHAnsi"/>
                  <w:szCs w:val="26"/>
                </w:rPr>
                <m:t>5</m:t>
              </w:del>
            </m:r>
          </m:sup>
        </m:sSup>
        <m:r>
          <w:del w:id="901" w:author="Admin" w:date="2023-10-02T18:05:00Z">
            <w:rPr>
              <w:rFonts w:ascii="Cambria Math" w:hAnsi="Cambria Math" w:cstheme="majorHAnsi"/>
              <w:szCs w:val="26"/>
            </w:rPr>
            <m:t>=243</m:t>
          </w:del>
        </m:r>
      </m:oMath>
      <w:del w:id="902" w:author="Admin" w:date="2023-10-02T18:05:00Z">
        <w:r w:rsidRPr="009D2D6D" w:rsidDel="00B674ED">
          <w:rPr>
            <w:rFonts w:asciiTheme="majorHAnsi" w:eastAsiaTheme="minorEastAsia" w:hAnsiTheme="majorHAnsi" w:cstheme="majorHAnsi"/>
            <w:szCs w:val="26"/>
          </w:rPr>
          <w:delText xml:space="preserve"> TC</w:delText>
        </w:r>
      </w:del>
    </w:p>
    <w:p w14:paraId="40596A52" w14:textId="02F89168" w:rsidR="005C439D" w:rsidRPr="009D2D6D" w:rsidDel="00B674ED" w:rsidRDefault="005C439D" w:rsidP="004111D9">
      <w:pPr>
        <w:spacing w:line="360" w:lineRule="auto"/>
        <w:rPr>
          <w:del w:id="903" w:author="Admin" w:date="2023-10-02T18:05:00Z"/>
          <w:rFonts w:asciiTheme="majorHAnsi" w:hAnsiTheme="majorHAnsi" w:cstheme="majorHAnsi"/>
          <w:szCs w:val="26"/>
        </w:rPr>
      </w:pPr>
      <w:del w:id="904" w:author="Admin" w:date="2023-10-02T18:05:00Z">
        <w:r w:rsidRPr="009D2D6D" w:rsidDel="00B674ED">
          <w:rPr>
            <w:rFonts w:asciiTheme="majorHAnsi" w:hAnsiTheme="majorHAnsi" w:cstheme="majorHAnsi"/>
            <w:szCs w:val="26"/>
            <w:lang w:val="en-US"/>
          </w:rPr>
          <w:delText xml:space="preserve"> - </w:delText>
        </w:r>
        <w:r w:rsidRPr="009D2D6D" w:rsidDel="00B674ED">
          <w:rPr>
            <w:rFonts w:asciiTheme="majorHAnsi" w:hAnsiTheme="majorHAnsi" w:cstheme="majorHAnsi"/>
            <w:szCs w:val="26"/>
          </w:rPr>
          <w:delText>Các hành động: “đăng ký thành công” và “đăng ký thất bại”</w:delText>
        </w:r>
      </w:del>
    </w:p>
    <w:p w14:paraId="5EC04AB0" w14:textId="57FD35C3" w:rsidR="005C439D" w:rsidRPr="009D2D6D" w:rsidDel="00B674ED" w:rsidRDefault="005C439D" w:rsidP="00674A15">
      <w:pPr>
        <w:spacing w:line="360" w:lineRule="auto"/>
        <w:rPr>
          <w:del w:id="905" w:author="Admin" w:date="2023-10-02T18:05:00Z"/>
          <w:rFonts w:asciiTheme="majorHAnsi" w:hAnsiTheme="majorHAnsi" w:cstheme="majorHAnsi"/>
          <w:szCs w:val="26"/>
        </w:rPr>
      </w:pPr>
      <w:del w:id="906" w:author="Admin" w:date="2023-10-02T18:05:00Z">
        <w:r w:rsidRPr="009D2D6D" w:rsidDel="00B674ED">
          <w:rPr>
            <w:rFonts w:asciiTheme="majorHAnsi" w:hAnsiTheme="majorHAnsi" w:cstheme="majorHAnsi"/>
            <w:szCs w:val="26"/>
            <w:lang w:val="en-US"/>
          </w:rPr>
          <w:delText xml:space="preserve"> - </w:delText>
        </w:r>
        <w:r w:rsidRPr="009D2D6D" w:rsidDel="00B674ED">
          <w:rPr>
            <w:rFonts w:asciiTheme="majorHAnsi" w:hAnsiTheme="majorHAnsi" w:cstheme="majorHAnsi"/>
            <w:szCs w:val="26"/>
          </w:rPr>
          <w:delText>Giá trị hành động: T, F (T: True, F: False)</w:delText>
        </w:r>
        <w:r w:rsidRPr="009D2D6D" w:rsidDel="00B674ED">
          <w:rPr>
            <w:rFonts w:asciiTheme="majorHAnsi" w:hAnsiTheme="majorHAnsi" w:cstheme="majorHAnsi"/>
            <w:szCs w:val="26"/>
          </w:rPr>
          <w:br/>
          <w:delText>- : không xét (bỏ qua)</w:delText>
        </w:r>
      </w:del>
    </w:p>
    <w:p w14:paraId="7772457D" w14:textId="3E808BA3" w:rsidR="00826FCA" w:rsidRPr="009D2D6D" w:rsidDel="00B674ED" w:rsidRDefault="00826FCA" w:rsidP="004111D9">
      <w:pPr>
        <w:spacing w:after="120" w:line="360" w:lineRule="auto"/>
        <w:rPr>
          <w:del w:id="907" w:author="Admin" w:date="2023-10-02T18:05:00Z"/>
          <w:rFonts w:asciiTheme="majorHAnsi" w:hAnsiTheme="majorHAnsi" w:cstheme="majorHAnsi"/>
          <w:b/>
          <w:bCs/>
          <w:szCs w:val="26"/>
          <w:lang w:val="en-US"/>
        </w:rPr>
      </w:pPr>
      <w:del w:id="908" w:author="Admin" w:date="2023-10-02T18:05:00Z">
        <w:r w:rsidRPr="009D2D6D" w:rsidDel="00B674ED">
          <w:rPr>
            <w:rFonts w:asciiTheme="majorHAnsi" w:hAnsiTheme="majorHAnsi" w:cstheme="majorHAnsi"/>
            <w:b/>
            <w:bCs/>
            <w:szCs w:val="26"/>
          </w:rPr>
          <w:delText>Bảng quyết định chức năng đăng</w:delText>
        </w:r>
        <w:r w:rsidRPr="009D2D6D" w:rsidDel="00B674ED">
          <w:rPr>
            <w:rFonts w:asciiTheme="majorHAnsi" w:hAnsiTheme="majorHAnsi" w:cstheme="majorHAnsi"/>
            <w:b/>
            <w:bCs/>
            <w:szCs w:val="26"/>
            <w:lang w:val="en-US"/>
          </w:rPr>
          <w:delText xml:space="preserve"> kí</w:delText>
        </w:r>
      </w:del>
      <w:ins w:id="909" w:author="kiemlongJr" w:date="2023-09-26T21:48:00Z">
        <w:del w:id="910" w:author="Admin" w:date="2023-10-02T18:05:00Z">
          <w:r w:rsidR="008565D0" w:rsidRPr="009D2D6D" w:rsidDel="00B674ED">
            <w:rPr>
              <w:rFonts w:asciiTheme="majorHAnsi" w:hAnsiTheme="majorHAnsi" w:cstheme="majorHAnsi"/>
              <w:b/>
              <w:bCs/>
              <w:szCs w:val="26"/>
              <w:lang w:val="en-US"/>
            </w:rPr>
            <w:delText>ký</w:delText>
          </w:r>
        </w:del>
      </w:ins>
    </w:p>
    <w:tbl>
      <w:tblPr>
        <w:tblStyle w:val="GridTable4-Accent41"/>
        <w:tblW w:w="8905" w:type="dxa"/>
        <w:jc w:val="center"/>
        <w:tblLook w:val="04A0" w:firstRow="1" w:lastRow="0" w:firstColumn="1" w:lastColumn="0" w:noHBand="0" w:noVBand="1"/>
      </w:tblPr>
      <w:tblGrid>
        <w:gridCol w:w="3045"/>
        <w:gridCol w:w="806"/>
        <w:gridCol w:w="722"/>
        <w:gridCol w:w="722"/>
        <w:gridCol w:w="722"/>
        <w:gridCol w:w="722"/>
        <w:gridCol w:w="722"/>
        <w:gridCol w:w="722"/>
        <w:gridCol w:w="722"/>
        <w:tblGridChange w:id="911">
          <w:tblGrid>
            <w:gridCol w:w="1670"/>
            <w:gridCol w:w="917"/>
            <w:gridCol w:w="458"/>
            <w:gridCol w:w="461"/>
            <w:gridCol w:w="345"/>
            <w:gridCol w:w="573"/>
            <w:gridCol w:w="149"/>
            <w:gridCol w:w="722"/>
            <w:gridCol w:w="47"/>
            <w:gridCol w:w="675"/>
            <w:gridCol w:w="243"/>
            <w:gridCol w:w="479"/>
            <w:gridCol w:w="481"/>
            <w:gridCol w:w="241"/>
            <w:gridCol w:w="722"/>
            <w:gridCol w:w="39"/>
            <w:gridCol w:w="683"/>
            <w:gridCol w:w="1420"/>
          </w:tblGrid>
        </w:tblGridChange>
      </w:tblGrid>
      <w:tr w:rsidR="00FB6774" w:rsidRPr="009D2D6D" w:rsidDel="00B674ED" w14:paraId="2FCC8A9D" w14:textId="06651091" w:rsidTr="00FB6774">
        <w:trPr>
          <w:cnfStyle w:val="100000000000" w:firstRow="1" w:lastRow="0" w:firstColumn="0" w:lastColumn="0" w:oddVBand="0" w:evenVBand="0" w:oddHBand="0" w:evenHBand="0" w:firstRowFirstColumn="0" w:firstRowLastColumn="0" w:lastRowFirstColumn="0" w:lastRowLastColumn="0"/>
          <w:jc w:val="center"/>
          <w:del w:id="912" w:author="Admin" w:date="2023-10-02T18:05:00Z"/>
        </w:trPr>
        <w:tc>
          <w:tcPr>
            <w:cnfStyle w:val="001000000000" w:firstRow="0" w:lastRow="0" w:firstColumn="1" w:lastColumn="0" w:oddVBand="0" w:evenVBand="0" w:oddHBand="0" w:evenHBand="0" w:firstRowFirstColumn="0" w:firstRowLastColumn="0" w:lastRowFirstColumn="0" w:lastRowLastColumn="0"/>
            <w:tcW w:w="3145" w:type="dxa"/>
          </w:tcPr>
          <w:p w14:paraId="22E8CC86" w14:textId="2167AEFC" w:rsidR="005C439D" w:rsidRPr="009D2D6D" w:rsidDel="00B674ED" w:rsidRDefault="005C439D" w:rsidP="005C439D">
            <w:pPr>
              <w:spacing w:line="240" w:lineRule="auto"/>
              <w:rPr>
                <w:del w:id="913" w:author="Admin" w:date="2023-10-02T18:05:00Z"/>
                <w:rFonts w:asciiTheme="majorHAnsi" w:hAnsiTheme="majorHAnsi" w:cstheme="majorHAnsi"/>
                <w:sz w:val="26"/>
                <w:szCs w:val="26"/>
                <w:lang w:val="vi-VN"/>
                <w:rPrChange w:id="914" w:author="kiemlongJr" w:date="2023-09-26T21:01:00Z">
                  <w:rPr>
                    <w:del w:id="915" w:author="Admin" w:date="2023-10-02T18:05:00Z"/>
                    <w:rFonts w:cs="Times New Roman"/>
                    <w:b w:val="0"/>
                    <w:bCs w:val="0"/>
                    <w:color w:val="auto"/>
                    <w:sz w:val="20"/>
                    <w:szCs w:val="20"/>
                    <w:lang w:val="vi-VN"/>
                  </w:rPr>
                </w:rPrChange>
              </w:rPr>
            </w:pPr>
            <w:del w:id="916" w:author="Admin" w:date="2023-10-02T18:05:00Z">
              <w:r w:rsidRPr="009D2D6D" w:rsidDel="00B674ED">
                <w:rPr>
                  <w:rFonts w:asciiTheme="majorHAnsi" w:hAnsiTheme="majorHAnsi" w:cstheme="majorHAnsi"/>
                  <w:color w:val="auto"/>
                  <w:sz w:val="26"/>
                  <w:szCs w:val="26"/>
                  <w:rPrChange w:id="917" w:author="kiemlongJr" w:date="2023-09-26T21:01:00Z">
                    <w:rPr>
                      <w:rFonts w:eastAsiaTheme="majorEastAsia" w:cs="Times New Roman"/>
                      <w:color w:val="000000" w:themeColor="text1"/>
                      <w:sz w:val="20"/>
                      <w:szCs w:val="20"/>
                      <w:lang w:eastAsia="ja-JP"/>
                    </w:rPr>
                  </w:rPrChange>
                </w:rPr>
                <w:delText>Điều kiện</w:delText>
              </w:r>
            </w:del>
          </w:p>
        </w:tc>
        <w:tc>
          <w:tcPr>
            <w:tcW w:w="810" w:type="dxa"/>
          </w:tcPr>
          <w:p w14:paraId="57FAE308" w14:textId="16EC972D" w:rsidR="005C439D" w:rsidRPr="009D2D6D" w:rsidDel="00B674ED" w:rsidRDefault="005C439D" w:rsidP="005C439D">
            <w:pPr>
              <w:spacing w:line="240" w:lineRule="auto"/>
              <w:jc w:val="center"/>
              <w:cnfStyle w:val="100000000000" w:firstRow="1" w:lastRow="0" w:firstColumn="0" w:lastColumn="0" w:oddVBand="0" w:evenVBand="0" w:oddHBand="0" w:evenHBand="0" w:firstRowFirstColumn="0" w:firstRowLastColumn="0" w:lastRowFirstColumn="0" w:lastRowLastColumn="0"/>
              <w:rPr>
                <w:del w:id="918" w:author="Admin" w:date="2023-10-02T18:05:00Z"/>
                <w:rFonts w:asciiTheme="majorHAnsi" w:hAnsiTheme="majorHAnsi" w:cstheme="majorHAnsi"/>
                <w:sz w:val="26"/>
                <w:szCs w:val="26"/>
                <w:lang w:val="vi-VN"/>
                <w:rPrChange w:id="919" w:author="kiemlongJr" w:date="2023-09-26T21:01:00Z">
                  <w:rPr>
                    <w:del w:id="920" w:author="Admin" w:date="2023-10-02T18:05:00Z"/>
                    <w:rFonts w:cs="Times New Roman"/>
                    <w:b w:val="0"/>
                    <w:bCs w:val="0"/>
                    <w:color w:val="auto"/>
                    <w:sz w:val="20"/>
                    <w:szCs w:val="20"/>
                    <w:lang w:val="vi-VN"/>
                  </w:rPr>
                </w:rPrChange>
              </w:rPr>
            </w:pPr>
            <w:del w:id="921" w:author="Admin" w:date="2023-10-02T18:05:00Z">
              <w:r w:rsidRPr="009D2D6D" w:rsidDel="00B674ED">
                <w:rPr>
                  <w:rFonts w:asciiTheme="majorHAnsi" w:hAnsiTheme="majorHAnsi" w:cstheme="majorHAnsi"/>
                  <w:color w:val="auto"/>
                  <w:sz w:val="26"/>
                  <w:szCs w:val="26"/>
                  <w:rPrChange w:id="922" w:author="kiemlongJr" w:date="2023-09-26T21:01:00Z">
                    <w:rPr>
                      <w:rFonts w:eastAsiaTheme="majorEastAsia" w:cs="Times New Roman"/>
                      <w:color w:val="000000" w:themeColor="text1"/>
                      <w:sz w:val="20"/>
                      <w:szCs w:val="20"/>
                      <w:lang w:eastAsia="ja-JP"/>
                    </w:rPr>
                  </w:rPrChange>
                </w:rPr>
                <w:delText>TH1</w:delText>
              </w:r>
            </w:del>
          </w:p>
        </w:tc>
        <w:tc>
          <w:tcPr>
            <w:tcW w:w="720" w:type="dxa"/>
          </w:tcPr>
          <w:p w14:paraId="4EE48624" w14:textId="28B30727" w:rsidR="005C439D" w:rsidRPr="009D2D6D" w:rsidDel="00B674ED" w:rsidRDefault="005C439D" w:rsidP="005C439D">
            <w:pPr>
              <w:spacing w:line="240" w:lineRule="auto"/>
              <w:jc w:val="center"/>
              <w:cnfStyle w:val="100000000000" w:firstRow="1" w:lastRow="0" w:firstColumn="0" w:lastColumn="0" w:oddVBand="0" w:evenVBand="0" w:oddHBand="0" w:evenHBand="0" w:firstRowFirstColumn="0" w:firstRowLastColumn="0" w:lastRowFirstColumn="0" w:lastRowLastColumn="0"/>
              <w:rPr>
                <w:del w:id="923" w:author="Admin" w:date="2023-10-02T18:05:00Z"/>
                <w:rFonts w:asciiTheme="majorHAnsi" w:hAnsiTheme="majorHAnsi" w:cstheme="majorHAnsi"/>
                <w:sz w:val="26"/>
                <w:szCs w:val="26"/>
                <w:lang w:val="vi-VN"/>
                <w:rPrChange w:id="924" w:author="kiemlongJr" w:date="2023-09-26T21:01:00Z">
                  <w:rPr>
                    <w:del w:id="925" w:author="Admin" w:date="2023-10-02T18:05:00Z"/>
                    <w:rFonts w:cs="Times New Roman"/>
                    <w:b w:val="0"/>
                    <w:bCs w:val="0"/>
                    <w:color w:val="auto"/>
                    <w:sz w:val="20"/>
                    <w:szCs w:val="20"/>
                    <w:lang w:val="vi-VN"/>
                  </w:rPr>
                </w:rPrChange>
              </w:rPr>
            </w:pPr>
            <w:del w:id="926" w:author="Admin" w:date="2023-10-02T18:05:00Z">
              <w:r w:rsidRPr="009D2D6D" w:rsidDel="00B674ED">
                <w:rPr>
                  <w:rFonts w:asciiTheme="majorHAnsi" w:hAnsiTheme="majorHAnsi" w:cstheme="majorHAnsi"/>
                  <w:color w:val="auto"/>
                  <w:sz w:val="26"/>
                  <w:szCs w:val="26"/>
                  <w:rPrChange w:id="927" w:author="kiemlongJr" w:date="2023-09-26T21:01:00Z">
                    <w:rPr>
                      <w:rFonts w:eastAsiaTheme="majorEastAsia" w:cs="Times New Roman"/>
                      <w:color w:val="000000" w:themeColor="text1"/>
                      <w:sz w:val="20"/>
                      <w:szCs w:val="20"/>
                      <w:lang w:eastAsia="ja-JP"/>
                    </w:rPr>
                  </w:rPrChange>
                </w:rPr>
                <w:delText>TH2</w:delText>
              </w:r>
            </w:del>
          </w:p>
        </w:tc>
        <w:tc>
          <w:tcPr>
            <w:tcW w:w="720" w:type="dxa"/>
          </w:tcPr>
          <w:p w14:paraId="2FFB03EC" w14:textId="0F391BD6" w:rsidR="005C439D" w:rsidRPr="009D2D6D" w:rsidDel="00B674ED" w:rsidRDefault="005C439D" w:rsidP="005C439D">
            <w:pPr>
              <w:spacing w:line="240" w:lineRule="auto"/>
              <w:jc w:val="center"/>
              <w:cnfStyle w:val="100000000000" w:firstRow="1" w:lastRow="0" w:firstColumn="0" w:lastColumn="0" w:oddVBand="0" w:evenVBand="0" w:oddHBand="0" w:evenHBand="0" w:firstRowFirstColumn="0" w:firstRowLastColumn="0" w:lastRowFirstColumn="0" w:lastRowLastColumn="0"/>
              <w:rPr>
                <w:del w:id="928" w:author="Admin" w:date="2023-10-02T18:05:00Z"/>
                <w:rFonts w:asciiTheme="majorHAnsi" w:hAnsiTheme="majorHAnsi" w:cstheme="majorHAnsi"/>
                <w:sz w:val="26"/>
                <w:szCs w:val="26"/>
                <w:lang w:val="vi-VN"/>
                <w:rPrChange w:id="929" w:author="kiemlongJr" w:date="2023-09-26T21:01:00Z">
                  <w:rPr>
                    <w:del w:id="930" w:author="Admin" w:date="2023-10-02T18:05:00Z"/>
                    <w:rFonts w:cs="Times New Roman"/>
                    <w:b w:val="0"/>
                    <w:bCs w:val="0"/>
                    <w:color w:val="auto"/>
                    <w:sz w:val="20"/>
                    <w:szCs w:val="20"/>
                    <w:lang w:val="vi-VN"/>
                  </w:rPr>
                </w:rPrChange>
              </w:rPr>
            </w:pPr>
            <w:del w:id="931" w:author="Admin" w:date="2023-10-02T18:05:00Z">
              <w:r w:rsidRPr="009D2D6D" w:rsidDel="00B674ED">
                <w:rPr>
                  <w:rFonts w:asciiTheme="majorHAnsi" w:hAnsiTheme="majorHAnsi" w:cstheme="majorHAnsi"/>
                  <w:color w:val="auto"/>
                  <w:sz w:val="26"/>
                  <w:szCs w:val="26"/>
                  <w:rPrChange w:id="932" w:author="kiemlongJr" w:date="2023-09-26T21:01:00Z">
                    <w:rPr>
                      <w:rFonts w:eastAsiaTheme="majorEastAsia" w:cs="Times New Roman"/>
                      <w:color w:val="000000" w:themeColor="text1"/>
                      <w:sz w:val="20"/>
                      <w:szCs w:val="20"/>
                      <w:lang w:eastAsia="ja-JP"/>
                    </w:rPr>
                  </w:rPrChange>
                </w:rPr>
                <w:delText>TH3</w:delText>
              </w:r>
            </w:del>
          </w:p>
        </w:tc>
        <w:tc>
          <w:tcPr>
            <w:tcW w:w="720" w:type="dxa"/>
          </w:tcPr>
          <w:p w14:paraId="4BD23D57" w14:textId="61227C9A" w:rsidR="005C439D" w:rsidRPr="009D2D6D" w:rsidDel="00B674ED" w:rsidRDefault="005C439D" w:rsidP="005C439D">
            <w:pPr>
              <w:spacing w:line="240" w:lineRule="auto"/>
              <w:jc w:val="center"/>
              <w:cnfStyle w:val="100000000000" w:firstRow="1" w:lastRow="0" w:firstColumn="0" w:lastColumn="0" w:oddVBand="0" w:evenVBand="0" w:oddHBand="0" w:evenHBand="0" w:firstRowFirstColumn="0" w:firstRowLastColumn="0" w:lastRowFirstColumn="0" w:lastRowLastColumn="0"/>
              <w:rPr>
                <w:del w:id="933" w:author="Admin" w:date="2023-10-02T18:05:00Z"/>
                <w:rFonts w:asciiTheme="majorHAnsi" w:hAnsiTheme="majorHAnsi" w:cstheme="majorHAnsi"/>
                <w:sz w:val="26"/>
                <w:szCs w:val="26"/>
                <w:lang w:val="vi-VN"/>
                <w:rPrChange w:id="934" w:author="kiemlongJr" w:date="2023-09-26T21:01:00Z">
                  <w:rPr>
                    <w:del w:id="935" w:author="Admin" w:date="2023-10-02T18:05:00Z"/>
                    <w:rFonts w:cs="Times New Roman"/>
                    <w:b w:val="0"/>
                    <w:bCs w:val="0"/>
                    <w:color w:val="auto"/>
                    <w:sz w:val="20"/>
                    <w:szCs w:val="20"/>
                    <w:lang w:val="vi-VN"/>
                  </w:rPr>
                </w:rPrChange>
              </w:rPr>
            </w:pPr>
            <w:del w:id="936" w:author="Admin" w:date="2023-10-02T18:05:00Z">
              <w:r w:rsidRPr="009D2D6D" w:rsidDel="00B674ED">
                <w:rPr>
                  <w:rFonts w:asciiTheme="majorHAnsi" w:hAnsiTheme="majorHAnsi" w:cstheme="majorHAnsi"/>
                  <w:color w:val="auto"/>
                  <w:sz w:val="26"/>
                  <w:szCs w:val="26"/>
                  <w:rPrChange w:id="937" w:author="kiemlongJr" w:date="2023-09-26T21:01:00Z">
                    <w:rPr>
                      <w:rFonts w:eastAsiaTheme="majorEastAsia" w:cs="Times New Roman"/>
                      <w:color w:val="000000" w:themeColor="text1"/>
                      <w:sz w:val="20"/>
                      <w:szCs w:val="20"/>
                      <w:lang w:eastAsia="ja-JP"/>
                    </w:rPr>
                  </w:rPrChange>
                </w:rPr>
                <w:delText>TH4</w:delText>
              </w:r>
            </w:del>
          </w:p>
        </w:tc>
        <w:tc>
          <w:tcPr>
            <w:tcW w:w="720" w:type="dxa"/>
          </w:tcPr>
          <w:p w14:paraId="5B880CD1" w14:textId="0ACE9CA4" w:rsidR="005C439D" w:rsidRPr="009D2D6D" w:rsidDel="00B674ED" w:rsidRDefault="005C439D" w:rsidP="005C439D">
            <w:pPr>
              <w:spacing w:line="240" w:lineRule="auto"/>
              <w:jc w:val="center"/>
              <w:cnfStyle w:val="100000000000" w:firstRow="1" w:lastRow="0" w:firstColumn="0" w:lastColumn="0" w:oddVBand="0" w:evenVBand="0" w:oddHBand="0" w:evenHBand="0" w:firstRowFirstColumn="0" w:firstRowLastColumn="0" w:lastRowFirstColumn="0" w:lastRowLastColumn="0"/>
              <w:rPr>
                <w:del w:id="938" w:author="Admin" w:date="2023-10-02T18:05:00Z"/>
                <w:rFonts w:asciiTheme="majorHAnsi" w:hAnsiTheme="majorHAnsi" w:cstheme="majorHAnsi"/>
                <w:sz w:val="26"/>
                <w:szCs w:val="26"/>
                <w:lang w:val="vi-VN"/>
                <w:rPrChange w:id="939" w:author="kiemlongJr" w:date="2023-09-26T21:01:00Z">
                  <w:rPr>
                    <w:del w:id="940" w:author="Admin" w:date="2023-10-02T18:05:00Z"/>
                    <w:rFonts w:cs="Times New Roman"/>
                    <w:b w:val="0"/>
                    <w:bCs w:val="0"/>
                    <w:color w:val="auto"/>
                    <w:sz w:val="20"/>
                    <w:szCs w:val="20"/>
                    <w:lang w:val="vi-VN"/>
                  </w:rPr>
                </w:rPrChange>
              </w:rPr>
            </w:pPr>
            <w:del w:id="941" w:author="Admin" w:date="2023-10-02T18:05:00Z">
              <w:r w:rsidRPr="009D2D6D" w:rsidDel="00B674ED">
                <w:rPr>
                  <w:rFonts w:asciiTheme="majorHAnsi" w:hAnsiTheme="majorHAnsi" w:cstheme="majorHAnsi"/>
                  <w:color w:val="auto"/>
                  <w:sz w:val="26"/>
                  <w:szCs w:val="26"/>
                  <w:rPrChange w:id="942" w:author="kiemlongJr" w:date="2023-09-26T21:01:00Z">
                    <w:rPr>
                      <w:rFonts w:eastAsiaTheme="majorEastAsia" w:cs="Times New Roman"/>
                      <w:color w:val="000000" w:themeColor="text1"/>
                      <w:sz w:val="20"/>
                      <w:szCs w:val="20"/>
                      <w:lang w:eastAsia="ja-JP"/>
                    </w:rPr>
                  </w:rPrChange>
                </w:rPr>
                <w:delText>TH5</w:delText>
              </w:r>
            </w:del>
          </w:p>
        </w:tc>
        <w:tc>
          <w:tcPr>
            <w:tcW w:w="704" w:type="dxa"/>
          </w:tcPr>
          <w:p w14:paraId="0D60A271" w14:textId="6C3A29B6" w:rsidR="005C439D" w:rsidRPr="009D2D6D" w:rsidDel="00B674ED" w:rsidRDefault="005C439D" w:rsidP="005C439D">
            <w:pPr>
              <w:spacing w:line="240" w:lineRule="auto"/>
              <w:jc w:val="center"/>
              <w:cnfStyle w:val="100000000000" w:firstRow="1" w:lastRow="0" w:firstColumn="0" w:lastColumn="0" w:oddVBand="0" w:evenVBand="0" w:oddHBand="0" w:evenHBand="0" w:firstRowFirstColumn="0" w:firstRowLastColumn="0" w:lastRowFirstColumn="0" w:lastRowLastColumn="0"/>
              <w:rPr>
                <w:del w:id="943" w:author="Admin" w:date="2023-10-02T18:05:00Z"/>
                <w:rFonts w:asciiTheme="majorHAnsi" w:hAnsiTheme="majorHAnsi" w:cstheme="majorHAnsi"/>
                <w:sz w:val="26"/>
                <w:szCs w:val="26"/>
                <w:lang w:val="vi-VN"/>
                <w:rPrChange w:id="944" w:author="kiemlongJr" w:date="2023-09-26T21:01:00Z">
                  <w:rPr>
                    <w:del w:id="945" w:author="Admin" w:date="2023-10-02T18:05:00Z"/>
                    <w:rFonts w:cs="Times New Roman"/>
                    <w:b w:val="0"/>
                    <w:bCs w:val="0"/>
                    <w:color w:val="auto"/>
                    <w:sz w:val="20"/>
                    <w:szCs w:val="20"/>
                    <w:lang w:val="vi-VN"/>
                  </w:rPr>
                </w:rPrChange>
              </w:rPr>
            </w:pPr>
            <w:del w:id="946" w:author="Admin" w:date="2023-10-02T18:05:00Z">
              <w:r w:rsidRPr="009D2D6D" w:rsidDel="00B674ED">
                <w:rPr>
                  <w:rFonts w:asciiTheme="majorHAnsi" w:hAnsiTheme="majorHAnsi" w:cstheme="majorHAnsi"/>
                  <w:color w:val="auto"/>
                  <w:sz w:val="26"/>
                  <w:szCs w:val="26"/>
                  <w:rPrChange w:id="947" w:author="kiemlongJr" w:date="2023-09-26T21:01:00Z">
                    <w:rPr>
                      <w:rFonts w:eastAsiaTheme="majorEastAsia" w:cs="Times New Roman"/>
                      <w:color w:val="000000" w:themeColor="text1"/>
                      <w:sz w:val="20"/>
                      <w:szCs w:val="20"/>
                      <w:lang w:eastAsia="ja-JP"/>
                    </w:rPr>
                  </w:rPrChange>
                </w:rPr>
                <w:delText>TH6</w:delText>
              </w:r>
            </w:del>
          </w:p>
        </w:tc>
        <w:tc>
          <w:tcPr>
            <w:tcW w:w="683" w:type="dxa"/>
          </w:tcPr>
          <w:p w14:paraId="4F448DD6" w14:textId="7199A6D4" w:rsidR="005C439D" w:rsidRPr="009D2D6D" w:rsidDel="00B674ED" w:rsidRDefault="005C439D" w:rsidP="005C439D">
            <w:pPr>
              <w:spacing w:line="240" w:lineRule="auto"/>
              <w:jc w:val="center"/>
              <w:cnfStyle w:val="100000000000" w:firstRow="1" w:lastRow="0" w:firstColumn="0" w:lastColumn="0" w:oddVBand="0" w:evenVBand="0" w:oddHBand="0" w:evenHBand="0" w:firstRowFirstColumn="0" w:firstRowLastColumn="0" w:lastRowFirstColumn="0" w:lastRowLastColumn="0"/>
              <w:rPr>
                <w:del w:id="948" w:author="Admin" w:date="2023-10-02T18:05:00Z"/>
                <w:rFonts w:asciiTheme="majorHAnsi" w:hAnsiTheme="majorHAnsi" w:cstheme="majorHAnsi"/>
                <w:sz w:val="26"/>
                <w:szCs w:val="26"/>
                <w:lang w:val="vi-VN"/>
                <w:rPrChange w:id="949" w:author="kiemlongJr" w:date="2023-09-26T21:01:00Z">
                  <w:rPr>
                    <w:del w:id="950" w:author="Admin" w:date="2023-10-02T18:05:00Z"/>
                    <w:rFonts w:cs="Times New Roman"/>
                    <w:b w:val="0"/>
                    <w:bCs w:val="0"/>
                    <w:color w:val="auto"/>
                    <w:sz w:val="20"/>
                    <w:szCs w:val="20"/>
                    <w:lang w:val="vi-VN"/>
                  </w:rPr>
                </w:rPrChange>
              </w:rPr>
            </w:pPr>
            <w:del w:id="951" w:author="Admin" w:date="2023-10-02T18:05:00Z">
              <w:r w:rsidRPr="009D2D6D" w:rsidDel="00B674ED">
                <w:rPr>
                  <w:rFonts w:asciiTheme="majorHAnsi" w:hAnsiTheme="majorHAnsi" w:cstheme="majorHAnsi"/>
                  <w:color w:val="auto"/>
                  <w:sz w:val="26"/>
                  <w:szCs w:val="26"/>
                  <w:rPrChange w:id="952" w:author="kiemlongJr" w:date="2023-09-26T21:01:00Z">
                    <w:rPr>
                      <w:rFonts w:eastAsiaTheme="majorEastAsia" w:cs="Times New Roman"/>
                      <w:color w:val="000000" w:themeColor="text1"/>
                      <w:sz w:val="20"/>
                      <w:szCs w:val="20"/>
                      <w:lang w:eastAsia="ja-JP"/>
                    </w:rPr>
                  </w:rPrChange>
                </w:rPr>
                <w:delText>TH7</w:delText>
              </w:r>
            </w:del>
          </w:p>
        </w:tc>
        <w:tc>
          <w:tcPr>
            <w:tcW w:w="683" w:type="dxa"/>
          </w:tcPr>
          <w:p w14:paraId="14021AD8" w14:textId="193E4EE3" w:rsidR="005C439D" w:rsidRPr="009D2D6D" w:rsidDel="00B674ED" w:rsidRDefault="005C439D" w:rsidP="005C439D">
            <w:pPr>
              <w:spacing w:line="240" w:lineRule="auto"/>
              <w:jc w:val="center"/>
              <w:cnfStyle w:val="100000000000" w:firstRow="1" w:lastRow="0" w:firstColumn="0" w:lastColumn="0" w:oddVBand="0" w:evenVBand="0" w:oddHBand="0" w:evenHBand="0" w:firstRowFirstColumn="0" w:firstRowLastColumn="0" w:lastRowFirstColumn="0" w:lastRowLastColumn="0"/>
              <w:rPr>
                <w:del w:id="953" w:author="Admin" w:date="2023-10-02T18:05:00Z"/>
                <w:rFonts w:asciiTheme="majorHAnsi" w:hAnsiTheme="majorHAnsi" w:cstheme="majorHAnsi"/>
                <w:sz w:val="26"/>
                <w:szCs w:val="26"/>
                <w:lang w:val="vi-VN"/>
                <w:rPrChange w:id="954" w:author="kiemlongJr" w:date="2023-09-26T21:01:00Z">
                  <w:rPr>
                    <w:del w:id="955" w:author="Admin" w:date="2023-10-02T18:05:00Z"/>
                    <w:rFonts w:cs="Times New Roman"/>
                    <w:b w:val="0"/>
                    <w:bCs w:val="0"/>
                    <w:color w:val="auto"/>
                    <w:sz w:val="20"/>
                    <w:szCs w:val="20"/>
                    <w:lang w:val="vi-VN"/>
                  </w:rPr>
                </w:rPrChange>
              </w:rPr>
            </w:pPr>
            <w:del w:id="956" w:author="Admin" w:date="2023-10-02T18:05:00Z">
              <w:r w:rsidRPr="009D2D6D" w:rsidDel="00B674ED">
                <w:rPr>
                  <w:rFonts w:asciiTheme="majorHAnsi" w:hAnsiTheme="majorHAnsi" w:cstheme="majorHAnsi"/>
                  <w:color w:val="auto"/>
                  <w:sz w:val="26"/>
                  <w:szCs w:val="26"/>
                  <w:rPrChange w:id="957" w:author="kiemlongJr" w:date="2023-09-26T21:01:00Z">
                    <w:rPr>
                      <w:rFonts w:eastAsiaTheme="majorEastAsia" w:cs="Times New Roman"/>
                      <w:color w:val="000000" w:themeColor="text1"/>
                      <w:sz w:val="20"/>
                      <w:szCs w:val="20"/>
                      <w:lang w:eastAsia="ja-JP"/>
                    </w:rPr>
                  </w:rPrChange>
                </w:rPr>
                <w:delText>TH8</w:delText>
              </w:r>
            </w:del>
          </w:p>
        </w:tc>
      </w:tr>
      <w:tr w:rsidR="00FB6774" w:rsidRPr="009D2D6D" w:rsidDel="00B674ED" w14:paraId="0F4E10A5" w14:textId="1B8A9723" w:rsidTr="00FB6774">
        <w:trPr>
          <w:cnfStyle w:val="000000100000" w:firstRow="0" w:lastRow="0" w:firstColumn="0" w:lastColumn="0" w:oddVBand="0" w:evenVBand="0" w:oddHBand="1" w:evenHBand="0" w:firstRowFirstColumn="0" w:firstRowLastColumn="0" w:lastRowFirstColumn="0" w:lastRowLastColumn="0"/>
          <w:jc w:val="center"/>
          <w:del w:id="958" w:author="Admin" w:date="2023-10-02T18:05:00Z"/>
        </w:trPr>
        <w:tc>
          <w:tcPr>
            <w:cnfStyle w:val="001000000000" w:firstRow="0" w:lastRow="0" w:firstColumn="1" w:lastColumn="0" w:oddVBand="0" w:evenVBand="0" w:oddHBand="0" w:evenHBand="0" w:firstRowFirstColumn="0" w:firstRowLastColumn="0" w:lastRowFirstColumn="0" w:lastRowLastColumn="0"/>
            <w:tcW w:w="3145" w:type="dxa"/>
          </w:tcPr>
          <w:p w14:paraId="54EE8113" w14:textId="261CC068" w:rsidR="005C439D" w:rsidRPr="009D2D6D" w:rsidDel="00B674ED" w:rsidRDefault="005C439D" w:rsidP="005C439D">
            <w:pPr>
              <w:spacing w:line="240" w:lineRule="auto"/>
              <w:rPr>
                <w:del w:id="959" w:author="Admin" w:date="2023-10-02T18:05:00Z"/>
                <w:rFonts w:asciiTheme="majorHAnsi" w:hAnsiTheme="majorHAnsi" w:cstheme="majorHAnsi"/>
                <w:sz w:val="26"/>
                <w:szCs w:val="26"/>
                <w:lang w:val="vi-VN"/>
                <w:rPrChange w:id="960" w:author="kiemlongJr" w:date="2023-09-26T21:01:00Z">
                  <w:rPr>
                    <w:del w:id="961" w:author="Admin" w:date="2023-10-02T18:05:00Z"/>
                    <w:rFonts w:cs="Times New Roman"/>
                    <w:b w:val="0"/>
                    <w:bCs w:val="0"/>
                    <w:sz w:val="20"/>
                    <w:szCs w:val="20"/>
                    <w:lang w:val="vi-VN"/>
                  </w:rPr>
                </w:rPrChange>
              </w:rPr>
            </w:pPr>
            <w:del w:id="962" w:author="Admin" w:date="2023-10-02T18:05:00Z">
              <w:r w:rsidRPr="009D2D6D" w:rsidDel="00B674ED">
                <w:rPr>
                  <w:rFonts w:asciiTheme="majorHAnsi" w:hAnsiTheme="majorHAnsi" w:cstheme="majorHAnsi"/>
                  <w:sz w:val="26"/>
                  <w:szCs w:val="26"/>
                  <w:rPrChange w:id="963" w:author="kiemlongJr" w:date="2023-09-26T21:01:00Z">
                    <w:rPr>
                      <w:rFonts w:eastAsiaTheme="majorEastAsia" w:cs="Times New Roman"/>
                      <w:color w:val="000000" w:themeColor="text1"/>
                      <w:sz w:val="20"/>
                      <w:szCs w:val="20"/>
                      <w:lang w:eastAsia="ja-JP"/>
                    </w:rPr>
                  </w:rPrChange>
                </w:rPr>
                <w:delText>Họ</w:delText>
              </w:r>
            </w:del>
          </w:p>
        </w:tc>
        <w:tc>
          <w:tcPr>
            <w:tcW w:w="810" w:type="dxa"/>
          </w:tcPr>
          <w:p w14:paraId="5CDAA026" w14:textId="0FEFFED9"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964" w:author="Admin" w:date="2023-10-02T18:05:00Z"/>
                <w:rFonts w:asciiTheme="majorHAnsi" w:hAnsiTheme="majorHAnsi" w:cstheme="majorHAnsi"/>
                <w:sz w:val="26"/>
                <w:szCs w:val="26"/>
                <w:lang w:val="vi-VN"/>
                <w:rPrChange w:id="965" w:author="kiemlongJr" w:date="2023-09-26T21:01:00Z">
                  <w:rPr>
                    <w:del w:id="966" w:author="Admin" w:date="2023-10-02T18:05:00Z"/>
                    <w:rFonts w:cs="Times New Roman"/>
                    <w:sz w:val="20"/>
                    <w:szCs w:val="20"/>
                    <w:lang w:val="vi-VN"/>
                  </w:rPr>
                </w:rPrChange>
              </w:rPr>
            </w:pPr>
            <w:del w:id="967" w:author="Admin" w:date="2023-10-02T18:05:00Z">
              <w:r w:rsidRPr="009D2D6D" w:rsidDel="00B674ED">
                <w:rPr>
                  <w:rFonts w:asciiTheme="majorHAnsi" w:hAnsiTheme="majorHAnsi" w:cstheme="majorHAnsi"/>
                  <w:sz w:val="26"/>
                  <w:szCs w:val="26"/>
                  <w:rPrChange w:id="968"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4A3EC15F" w14:textId="642C557B"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969" w:author="Admin" w:date="2023-10-02T18:05:00Z"/>
                <w:rFonts w:asciiTheme="majorHAnsi" w:hAnsiTheme="majorHAnsi" w:cstheme="majorHAnsi"/>
                <w:sz w:val="26"/>
                <w:szCs w:val="26"/>
                <w:lang w:val="vi-VN"/>
                <w:rPrChange w:id="970" w:author="kiemlongJr" w:date="2023-09-26T21:01:00Z">
                  <w:rPr>
                    <w:del w:id="971" w:author="Admin" w:date="2023-10-02T18:05:00Z"/>
                    <w:rFonts w:cs="Times New Roman"/>
                    <w:sz w:val="20"/>
                    <w:szCs w:val="20"/>
                    <w:lang w:val="vi-VN"/>
                  </w:rPr>
                </w:rPrChange>
              </w:rPr>
            </w:pPr>
            <w:del w:id="972" w:author="Admin" w:date="2023-10-02T18:05:00Z">
              <w:r w:rsidRPr="009D2D6D" w:rsidDel="00B674ED">
                <w:rPr>
                  <w:rFonts w:asciiTheme="majorHAnsi" w:hAnsiTheme="majorHAnsi" w:cstheme="majorHAnsi"/>
                  <w:sz w:val="26"/>
                  <w:szCs w:val="26"/>
                  <w:rPrChange w:id="973"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648D451B" w14:textId="6BE52FFD"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974" w:author="Admin" w:date="2023-10-02T18:05:00Z"/>
                <w:rFonts w:asciiTheme="majorHAnsi" w:hAnsiTheme="majorHAnsi" w:cstheme="majorHAnsi"/>
                <w:sz w:val="26"/>
                <w:szCs w:val="26"/>
                <w:lang w:val="vi-VN"/>
                <w:rPrChange w:id="975" w:author="kiemlongJr" w:date="2023-09-26T21:01:00Z">
                  <w:rPr>
                    <w:del w:id="976" w:author="Admin" w:date="2023-10-02T18:05:00Z"/>
                    <w:rFonts w:cs="Times New Roman"/>
                    <w:sz w:val="20"/>
                    <w:szCs w:val="20"/>
                    <w:lang w:val="vi-VN"/>
                  </w:rPr>
                </w:rPrChange>
              </w:rPr>
            </w:pPr>
            <w:del w:id="977" w:author="Admin" w:date="2023-10-02T18:05:00Z">
              <w:r w:rsidRPr="009D2D6D" w:rsidDel="00B674ED">
                <w:rPr>
                  <w:rFonts w:asciiTheme="majorHAnsi" w:hAnsiTheme="majorHAnsi" w:cstheme="majorHAnsi"/>
                  <w:sz w:val="26"/>
                  <w:szCs w:val="26"/>
                  <w:rPrChange w:id="978" w:author="kiemlongJr" w:date="2023-09-26T21:01:00Z">
                    <w:rPr>
                      <w:rFonts w:eastAsiaTheme="majorEastAsia" w:cs="Times New Roman"/>
                      <w:b/>
                      <w:bCs/>
                      <w:color w:val="000000" w:themeColor="text1"/>
                      <w:sz w:val="20"/>
                      <w:szCs w:val="20"/>
                      <w:lang w:eastAsia="ja-JP"/>
                    </w:rPr>
                  </w:rPrChange>
                </w:rPr>
                <w:delText>F</w:delText>
              </w:r>
            </w:del>
          </w:p>
        </w:tc>
        <w:tc>
          <w:tcPr>
            <w:tcW w:w="720" w:type="dxa"/>
          </w:tcPr>
          <w:p w14:paraId="1AA116B8" w14:textId="051C884B"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979" w:author="Admin" w:date="2023-10-02T18:05:00Z"/>
                <w:rFonts w:asciiTheme="majorHAnsi" w:hAnsiTheme="majorHAnsi" w:cstheme="majorHAnsi"/>
                <w:sz w:val="26"/>
                <w:szCs w:val="26"/>
                <w:lang w:val="vi-VN"/>
                <w:rPrChange w:id="980" w:author="kiemlongJr" w:date="2023-09-26T21:01:00Z">
                  <w:rPr>
                    <w:del w:id="981" w:author="Admin" w:date="2023-10-02T18:05:00Z"/>
                    <w:rFonts w:cs="Times New Roman"/>
                    <w:sz w:val="20"/>
                    <w:szCs w:val="20"/>
                    <w:lang w:val="vi-VN"/>
                  </w:rPr>
                </w:rPrChange>
              </w:rPr>
            </w:pPr>
            <w:del w:id="982" w:author="Admin" w:date="2023-10-02T18:05:00Z">
              <w:r w:rsidRPr="009D2D6D" w:rsidDel="00B674ED">
                <w:rPr>
                  <w:rFonts w:asciiTheme="majorHAnsi" w:hAnsiTheme="majorHAnsi" w:cstheme="majorHAnsi"/>
                  <w:sz w:val="26"/>
                  <w:szCs w:val="26"/>
                  <w:rPrChange w:id="983" w:author="kiemlongJr" w:date="2023-09-26T21:01:00Z">
                    <w:rPr>
                      <w:rFonts w:eastAsiaTheme="majorEastAsia" w:cs="Times New Roman"/>
                      <w:b/>
                      <w:bCs/>
                      <w:color w:val="000000" w:themeColor="text1"/>
                      <w:sz w:val="20"/>
                      <w:szCs w:val="20"/>
                      <w:lang w:eastAsia="ja-JP"/>
                    </w:rPr>
                  </w:rPrChange>
                </w:rPr>
                <w:delText>B</w:delText>
              </w:r>
            </w:del>
          </w:p>
        </w:tc>
        <w:tc>
          <w:tcPr>
            <w:tcW w:w="720" w:type="dxa"/>
          </w:tcPr>
          <w:p w14:paraId="30F158A0" w14:textId="0966C41F"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984" w:author="Admin" w:date="2023-10-02T18:05:00Z"/>
                <w:rFonts w:asciiTheme="majorHAnsi" w:hAnsiTheme="majorHAnsi" w:cstheme="majorHAnsi"/>
                <w:sz w:val="26"/>
                <w:szCs w:val="26"/>
                <w:lang w:val="vi-VN"/>
                <w:rPrChange w:id="985" w:author="kiemlongJr" w:date="2023-09-26T21:01:00Z">
                  <w:rPr>
                    <w:del w:id="986" w:author="Admin" w:date="2023-10-02T18:05:00Z"/>
                    <w:rFonts w:cs="Times New Roman"/>
                    <w:sz w:val="20"/>
                    <w:szCs w:val="20"/>
                    <w:lang w:val="vi-VN"/>
                  </w:rPr>
                </w:rPrChange>
              </w:rPr>
            </w:pPr>
            <w:del w:id="987" w:author="Admin" w:date="2023-10-02T18:05:00Z">
              <w:r w:rsidRPr="009D2D6D" w:rsidDel="00B674ED">
                <w:rPr>
                  <w:rFonts w:asciiTheme="majorHAnsi" w:hAnsiTheme="majorHAnsi" w:cstheme="majorHAnsi"/>
                  <w:sz w:val="26"/>
                  <w:szCs w:val="26"/>
                  <w:rPrChange w:id="988" w:author="kiemlongJr" w:date="2023-09-26T21:01:00Z">
                    <w:rPr>
                      <w:rFonts w:eastAsiaTheme="majorEastAsia" w:cs="Times New Roman"/>
                      <w:b/>
                      <w:bCs/>
                      <w:color w:val="000000" w:themeColor="text1"/>
                      <w:sz w:val="20"/>
                      <w:szCs w:val="20"/>
                      <w:lang w:eastAsia="ja-JP"/>
                    </w:rPr>
                  </w:rPrChange>
                </w:rPr>
                <w:delText>-</w:delText>
              </w:r>
            </w:del>
          </w:p>
        </w:tc>
        <w:tc>
          <w:tcPr>
            <w:tcW w:w="704" w:type="dxa"/>
          </w:tcPr>
          <w:p w14:paraId="35E1CC6A" w14:textId="7D96FB19"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989" w:author="Admin" w:date="2023-10-02T18:05:00Z"/>
                <w:rFonts w:asciiTheme="majorHAnsi" w:hAnsiTheme="majorHAnsi" w:cstheme="majorHAnsi"/>
                <w:sz w:val="26"/>
                <w:szCs w:val="26"/>
                <w:lang w:val="vi-VN"/>
                <w:rPrChange w:id="990" w:author="kiemlongJr" w:date="2023-09-26T21:01:00Z">
                  <w:rPr>
                    <w:del w:id="991" w:author="Admin" w:date="2023-10-02T18:05:00Z"/>
                    <w:rFonts w:cs="Times New Roman"/>
                    <w:sz w:val="20"/>
                    <w:szCs w:val="20"/>
                    <w:lang w:val="vi-VN"/>
                  </w:rPr>
                </w:rPrChange>
              </w:rPr>
            </w:pPr>
            <w:del w:id="992" w:author="Admin" w:date="2023-10-02T18:05:00Z">
              <w:r w:rsidRPr="009D2D6D" w:rsidDel="00B674ED">
                <w:rPr>
                  <w:rFonts w:asciiTheme="majorHAnsi" w:hAnsiTheme="majorHAnsi" w:cstheme="majorHAnsi"/>
                  <w:sz w:val="26"/>
                  <w:szCs w:val="26"/>
                  <w:rPrChange w:id="993" w:author="kiemlongJr" w:date="2023-09-26T21:01:00Z">
                    <w:rPr>
                      <w:rFonts w:eastAsiaTheme="majorEastAsia" w:cs="Times New Roman"/>
                      <w:b/>
                      <w:bCs/>
                      <w:color w:val="000000" w:themeColor="text1"/>
                      <w:sz w:val="20"/>
                      <w:szCs w:val="20"/>
                      <w:lang w:eastAsia="ja-JP"/>
                    </w:rPr>
                  </w:rPrChange>
                </w:rPr>
                <w:delText>-</w:delText>
              </w:r>
            </w:del>
          </w:p>
        </w:tc>
        <w:tc>
          <w:tcPr>
            <w:tcW w:w="683" w:type="dxa"/>
          </w:tcPr>
          <w:p w14:paraId="326BD3A1" w14:textId="45ABC978"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994" w:author="Admin" w:date="2023-10-02T18:05:00Z"/>
                <w:rFonts w:asciiTheme="majorHAnsi" w:hAnsiTheme="majorHAnsi" w:cstheme="majorHAnsi"/>
                <w:sz w:val="26"/>
                <w:szCs w:val="26"/>
                <w:lang w:val="vi-VN"/>
                <w:rPrChange w:id="995" w:author="kiemlongJr" w:date="2023-09-26T21:01:00Z">
                  <w:rPr>
                    <w:del w:id="996" w:author="Admin" w:date="2023-10-02T18:05:00Z"/>
                    <w:rFonts w:cs="Times New Roman"/>
                    <w:sz w:val="20"/>
                    <w:szCs w:val="20"/>
                    <w:lang w:val="vi-VN"/>
                  </w:rPr>
                </w:rPrChange>
              </w:rPr>
            </w:pPr>
            <w:del w:id="997" w:author="Admin" w:date="2023-10-02T18:05:00Z">
              <w:r w:rsidRPr="009D2D6D" w:rsidDel="00B674ED">
                <w:rPr>
                  <w:rFonts w:asciiTheme="majorHAnsi" w:hAnsiTheme="majorHAnsi" w:cstheme="majorHAnsi"/>
                  <w:sz w:val="26"/>
                  <w:szCs w:val="26"/>
                  <w:rPrChange w:id="998" w:author="kiemlongJr" w:date="2023-09-26T21:01:00Z">
                    <w:rPr>
                      <w:rFonts w:eastAsiaTheme="majorEastAsia" w:cs="Times New Roman"/>
                      <w:b/>
                      <w:bCs/>
                      <w:color w:val="000000" w:themeColor="text1"/>
                      <w:sz w:val="20"/>
                      <w:szCs w:val="20"/>
                      <w:lang w:eastAsia="ja-JP"/>
                    </w:rPr>
                  </w:rPrChange>
                </w:rPr>
                <w:delText>-</w:delText>
              </w:r>
            </w:del>
          </w:p>
        </w:tc>
        <w:tc>
          <w:tcPr>
            <w:tcW w:w="683" w:type="dxa"/>
          </w:tcPr>
          <w:p w14:paraId="6DA28826" w14:textId="0731C621"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999" w:author="Admin" w:date="2023-10-02T18:05:00Z"/>
                <w:rFonts w:asciiTheme="majorHAnsi" w:hAnsiTheme="majorHAnsi" w:cstheme="majorHAnsi"/>
                <w:sz w:val="26"/>
                <w:szCs w:val="26"/>
                <w:lang w:val="vi-VN"/>
                <w:rPrChange w:id="1000" w:author="kiemlongJr" w:date="2023-09-26T21:01:00Z">
                  <w:rPr>
                    <w:del w:id="1001" w:author="Admin" w:date="2023-10-02T18:05:00Z"/>
                    <w:rFonts w:cs="Times New Roman"/>
                    <w:sz w:val="20"/>
                    <w:szCs w:val="20"/>
                    <w:lang w:val="vi-VN"/>
                  </w:rPr>
                </w:rPrChange>
              </w:rPr>
            </w:pPr>
            <w:del w:id="1002" w:author="Admin" w:date="2023-10-02T18:05:00Z">
              <w:r w:rsidRPr="009D2D6D" w:rsidDel="00B674ED">
                <w:rPr>
                  <w:rFonts w:asciiTheme="majorHAnsi" w:hAnsiTheme="majorHAnsi" w:cstheme="majorHAnsi"/>
                  <w:sz w:val="26"/>
                  <w:szCs w:val="26"/>
                  <w:rPrChange w:id="1003" w:author="kiemlongJr" w:date="2023-09-26T21:01:00Z">
                    <w:rPr>
                      <w:rFonts w:eastAsiaTheme="majorEastAsia" w:cs="Times New Roman"/>
                      <w:b/>
                      <w:bCs/>
                      <w:color w:val="000000" w:themeColor="text1"/>
                      <w:sz w:val="20"/>
                      <w:szCs w:val="20"/>
                      <w:lang w:eastAsia="ja-JP"/>
                    </w:rPr>
                  </w:rPrChange>
                </w:rPr>
                <w:delText>-</w:delText>
              </w:r>
            </w:del>
          </w:p>
        </w:tc>
      </w:tr>
      <w:tr w:rsidR="00FB6774" w:rsidRPr="009D2D6D" w:rsidDel="00B674ED" w14:paraId="4930FEEA" w14:textId="7E042306" w:rsidTr="00FB6774">
        <w:tblPrEx>
          <w:tblW w:w="8905" w:type="dxa"/>
          <w:jc w:val="center"/>
          <w:tblPrExChange w:id="1004" w:author="kiemlongJr" w:date="2023-09-26T21:02:00Z">
            <w:tblPrEx>
              <w:tblW w:w="8905" w:type="dxa"/>
              <w:jc w:val="center"/>
            </w:tblPrEx>
          </w:tblPrExChange>
        </w:tblPrEx>
        <w:trPr>
          <w:jc w:val="center"/>
          <w:del w:id="1005" w:author="Admin" w:date="2023-10-02T18:05:00Z"/>
          <w:trPrChange w:id="1006" w:author="kiemlongJr" w:date="2023-09-26T21:02: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145" w:type="dxa"/>
            <w:tcPrChange w:id="1007" w:author="kiemlongJr" w:date="2023-09-26T21:02:00Z">
              <w:tcPr>
                <w:tcW w:w="1715" w:type="dxa"/>
              </w:tcPr>
            </w:tcPrChange>
          </w:tcPr>
          <w:p w14:paraId="40E140B7" w14:textId="38C474F3" w:rsidR="005C439D" w:rsidRPr="009D2D6D" w:rsidDel="00B674ED" w:rsidRDefault="005C439D" w:rsidP="005C439D">
            <w:pPr>
              <w:spacing w:line="240" w:lineRule="auto"/>
              <w:rPr>
                <w:del w:id="1008" w:author="Admin" w:date="2023-10-02T18:05:00Z"/>
                <w:rFonts w:asciiTheme="majorHAnsi" w:hAnsiTheme="majorHAnsi" w:cstheme="majorHAnsi"/>
                <w:sz w:val="26"/>
                <w:szCs w:val="26"/>
                <w:lang w:val="vi-VN"/>
                <w:rPrChange w:id="1009" w:author="kiemlongJr" w:date="2023-09-26T21:01:00Z">
                  <w:rPr>
                    <w:del w:id="1010" w:author="Admin" w:date="2023-10-02T18:05:00Z"/>
                    <w:rFonts w:cs="Times New Roman"/>
                    <w:b w:val="0"/>
                    <w:bCs w:val="0"/>
                    <w:sz w:val="20"/>
                    <w:szCs w:val="20"/>
                    <w:lang w:val="vi-VN"/>
                  </w:rPr>
                </w:rPrChange>
              </w:rPr>
            </w:pPr>
            <w:del w:id="1011" w:author="Admin" w:date="2023-10-02T18:05:00Z">
              <w:r w:rsidRPr="009D2D6D" w:rsidDel="00B674ED">
                <w:rPr>
                  <w:rFonts w:asciiTheme="majorHAnsi" w:hAnsiTheme="majorHAnsi" w:cstheme="majorHAnsi"/>
                  <w:sz w:val="26"/>
                  <w:szCs w:val="26"/>
                  <w:rPrChange w:id="1012" w:author="kiemlongJr" w:date="2023-09-26T21:01:00Z">
                    <w:rPr>
                      <w:rFonts w:eastAsiaTheme="majorEastAsia" w:cs="Times New Roman"/>
                      <w:color w:val="000000" w:themeColor="text1"/>
                      <w:sz w:val="20"/>
                      <w:szCs w:val="20"/>
                      <w:lang w:eastAsia="ja-JP"/>
                    </w:rPr>
                  </w:rPrChange>
                </w:rPr>
                <w:delText>Tên</w:delText>
              </w:r>
            </w:del>
          </w:p>
        </w:tc>
        <w:tc>
          <w:tcPr>
            <w:tcW w:w="810" w:type="dxa"/>
            <w:tcPrChange w:id="1013" w:author="kiemlongJr" w:date="2023-09-26T21:02:00Z">
              <w:tcPr>
                <w:tcW w:w="930" w:type="dxa"/>
              </w:tcPr>
            </w:tcPrChange>
          </w:tcPr>
          <w:p w14:paraId="1C7C7DDB" w14:textId="74F4CCEE"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014" w:author="Admin" w:date="2023-10-02T18:05:00Z"/>
                <w:rFonts w:asciiTheme="majorHAnsi" w:hAnsiTheme="majorHAnsi" w:cstheme="majorHAnsi"/>
                <w:sz w:val="26"/>
                <w:szCs w:val="26"/>
                <w:lang w:val="vi-VN"/>
                <w:rPrChange w:id="1015" w:author="kiemlongJr" w:date="2023-09-26T21:01:00Z">
                  <w:rPr>
                    <w:del w:id="1016" w:author="Admin" w:date="2023-10-02T18:05:00Z"/>
                    <w:rFonts w:cs="Times New Roman"/>
                    <w:sz w:val="20"/>
                    <w:szCs w:val="20"/>
                    <w:lang w:val="vi-VN"/>
                  </w:rPr>
                </w:rPrChange>
              </w:rPr>
            </w:pPr>
            <w:del w:id="1017" w:author="Admin" w:date="2023-10-02T18:05:00Z">
              <w:r w:rsidRPr="009D2D6D" w:rsidDel="00B674ED">
                <w:rPr>
                  <w:rFonts w:asciiTheme="majorHAnsi" w:hAnsiTheme="majorHAnsi" w:cstheme="majorHAnsi"/>
                  <w:sz w:val="26"/>
                  <w:szCs w:val="26"/>
                  <w:rPrChange w:id="1018" w:author="kiemlongJr" w:date="2023-09-26T21:01:00Z">
                    <w:rPr>
                      <w:rFonts w:eastAsiaTheme="majorEastAsia" w:cs="Times New Roman"/>
                      <w:b/>
                      <w:bCs/>
                      <w:color w:val="000000" w:themeColor="text1"/>
                      <w:sz w:val="20"/>
                      <w:szCs w:val="20"/>
                      <w:lang w:eastAsia="ja-JP"/>
                    </w:rPr>
                  </w:rPrChange>
                </w:rPr>
                <w:delText>T</w:delText>
              </w:r>
            </w:del>
          </w:p>
        </w:tc>
        <w:tc>
          <w:tcPr>
            <w:tcW w:w="720" w:type="dxa"/>
            <w:tcPrChange w:id="1019" w:author="kiemlongJr" w:date="2023-09-26T21:02:00Z">
              <w:tcPr>
                <w:tcW w:w="932" w:type="dxa"/>
                <w:gridSpan w:val="2"/>
              </w:tcPr>
            </w:tcPrChange>
          </w:tcPr>
          <w:p w14:paraId="6EF4F812" w14:textId="73F7E682"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020" w:author="Admin" w:date="2023-10-02T18:05:00Z"/>
                <w:rFonts w:asciiTheme="majorHAnsi" w:hAnsiTheme="majorHAnsi" w:cstheme="majorHAnsi"/>
                <w:sz w:val="26"/>
                <w:szCs w:val="26"/>
                <w:lang w:val="vi-VN"/>
                <w:rPrChange w:id="1021" w:author="kiemlongJr" w:date="2023-09-26T21:01:00Z">
                  <w:rPr>
                    <w:del w:id="1022" w:author="Admin" w:date="2023-10-02T18:05:00Z"/>
                    <w:rFonts w:cs="Times New Roman"/>
                    <w:sz w:val="20"/>
                    <w:szCs w:val="20"/>
                    <w:lang w:val="vi-VN"/>
                  </w:rPr>
                </w:rPrChange>
              </w:rPr>
            </w:pPr>
            <w:del w:id="1023" w:author="Admin" w:date="2023-10-02T18:05:00Z">
              <w:r w:rsidRPr="009D2D6D" w:rsidDel="00B674ED">
                <w:rPr>
                  <w:rFonts w:asciiTheme="majorHAnsi" w:hAnsiTheme="majorHAnsi" w:cstheme="majorHAnsi"/>
                  <w:sz w:val="26"/>
                  <w:szCs w:val="26"/>
                  <w:rPrChange w:id="1024" w:author="kiemlongJr" w:date="2023-09-26T21:01:00Z">
                    <w:rPr>
                      <w:rFonts w:eastAsiaTheme="majorEastAsia" w:cs="Times New Roman"/>
                      <w:b/>
                      <w:bCs/>
                      <w:color w:val="000000" w:themeColor="text1"/>
                      <w:sz w:val="20"/>
                      <w:szCs w:val="20"/>
                      <w:lang w:eastAsia="ja-JP"/>
                    </w:rPr>
                  </w:rPrChange>
                </w:rPr>
                <w:delText>F</w:delText>
              </w:r>
            </w:del>
          </w:p>
        </w:tc>
        <w:tc>
          <w:tcPr>
            <w:tcW w:w="720" w:type="dxa"/>
            <w:tcPrChange w:id="1025" w:author="kiemlongJr" w:date="2023-09-26T21:02:00Z">
              <w:tcPr>
                <w:tcW w:w="931" w:type="dxa"/>
                <w:gridSpan w:val="2"/>
              </w:tcPr>
            </w:tcPrChange>
          </w:tcPr>
          <w:p w14:paraId="46DDCF9D" w14:textId="720E3031"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026" w:author="Admin" w:date="2023-10-02T18:05:00Z"/>
                <w:rFonts w:asciiTheme="majorHAnsi" w:hAnsiTheme="majorHAnsi" w:cstheme="majorHAnsi"/>
                <w:sz w:val="26"/>
                <w:szCs w:val="26"/>
                <w:lang w:val="vi-VN"/>
                <w:rPrChange w:id="1027" w:author="kiemlongJr" w:date="2023-09-26T21:01:00Z">
                  <w:rPr>
                    <w:del w:id="1028" w:author="Admin" w:date="2023-10-02T18:05:00Z"/>
                    <w:rFonts w:cs="Times New Roman"/>
                    <w:sz w:val="20"/>
                    <w:szCs w:val="20"/>
                    <w:lang w:val="vi-VN"/>
                  </w:rPr>
                </w:rPrChange>
              </w:rPr>
            </w:pPr>
            <w:del w:id="1029" w:author="Admin" w:date="2023-10-02T18:05:00Z">
              <w:r w:rsidRPr="009D2D6D" w:rsidDel="00B674ED">
                <w:rPr>
                  <w:rFonts w:asciiTheme="majorHAnsi" w:hAnsiTheme="majorHAnsi" w:cstheme="majorHAnsi"/>
                  <w:sz w:val="26"/>
                  <w:szCs w:val="26"/>
                  <w:rPrChange w:id="1030" w:author="kiemlongJr" w:date="2023-09-26T21:01:00Z">
                    <w:rPr>
                      <w:rFonts w:eastAsiaTheme="majorEastAsia" w:cs="Times New Roman"/>
                      <w:b/>
                      <w:bCs/>
                      <w:color w:val="000000" w:themeColor="text1"/>
                      <w:sz w:val="20"/>
                      <w:szCs w:val="20"/>
                      <w:lang w:eastAsia="ja-JP"/>
                    </w:rPr>
                  </w:rPrChange>
                </w:rPr>
                <w:delText>T</w:delText>
              </w:r>
            </w:del>
          </w:p>
        </w:tc>
        <w:tc>
          <w:tcPr>
            <w:tcW w:w="720" w:type="dxa"/>
            <w:tcPrChange w:id="1031" w:author="kiemlongJr" w:date="2023-09-26T21:02:00Z">
              <w:tcPr>
                <w:tcW w:w="931" w:type="dxa"/>
                <w:gridSpan w:val="3"/>
              </w:tcPr>
            </w:tcPrChange>
          </w:tcPr>
          <w:p w14:paraId="4672844A" w14:textId="4B23568F"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032" w:author="Admin" w:date="2023-10-02T18:05:00Z"/>
                <w:rFonts w:asciiTheme="majorHAnsi" w:hAnsiTheme="majorHAnsi" w:cstheme="majorHAnsi"/>
                <w:sz w:val="26"/>
                <w:szCs w:val="26"/>
                <w:lang w:val="vi-VN"/>
                <w:rPrChange w:id="1033" w:author="kiemlongJr" w:date="2023-09-26T21:01:00Z">
                  <w:rPr>
                    <w:del w:id="1034" w:author="Admin" w:date="2023-10-02T18:05:00Z"/>
                    <w:rFonts w:cs="Times New Roman"/>
                    <w:sz w:val="20"/>
                    <w:szCs w:val="20"/>
                    <w:lang w:val="vi-VN"/>
                  </w:rPr>
                </w:rPrChange>
              </w:rPr>
            </w:pPr>
            <w:del w:id="1035" w:author="Admin" w:date="2023-10-02T18:05:00Z">
              <w:r w:rsidRPr="009D2D6D" w:rsidDel="00B674ED">
                <w:rPr>
                  <w:rFonts w:asciiTheme="majorHAnsi" w:hAnsiTheme="majorHAnsi" w:cstheme="majorHAnsi"/>
                  <w:sz w:val="26"/>
                  <w:szCs w:val="26"/>
                  <w:rPrChange w:id="1036" w:author="kiemlongJr" w:date="2023-09-26T21:01:00Z">
                    <w:rPr>
                      <w:rFonts w:eastAsiaTheme="majorEastAsia" w:cs="Times New Roman"/>
                      <w:b/>
                      <w:bCs/>
                      <w:color w:val="000000" w:themeColor="text1"/>
                      <w:sz w:val="20"/>
                      <w:szCs w:val="20"/>
                      <w:lang w:eastAsia="ja-JP"/>
                    </w:rPr>
                  </w:rPrChange>
                </w:rPr>
                <w:delText>B</w:delText>
              </w:r>
            </w:del>
          </w:p>
        </w:tc>
        <w:tc>
          <w:tcPr>
            <w:tcW w:w="720" w:type="dxa"/>
            <w:tcPrChange w:id="1037" w:author="kiemlongJr" w:date="2023-09-26T21:02:00Z">
              <w:tcPr>
                <w:tcW w:w="931" w:type="dxa"/>
                <w:gridSpan w:val="2"/>
              </w:tcPr>
            </w:tcPrChange>
          </w:tcPr>
          <w:p w14:paraId="3249E4F3" w14:textId="4C068C52"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038" w:author="Admin" w:date="2023-10-02T18:05:00Z"/>
                <w:rFonts w:asciiTheme="majorHAnsi" w:hAnsiTheme="majorHAnsi" w:cstheme="majorHAnsi"/>
                <w:sz w:val="26"/>
                <w:szCs w:val="26"/>
                <w:lang w:val="vi-VN"/>
                <w:rPrChange w:id="1039" w:author="kiemlongJr" w:date="2023-09-26T21:01:00Z">
                  <w:rPr>
                    <w:del w:id="1040" w:author="Admin" w:date="2023-10-02T18:05:00Z"/>
                    <w:rFonts w:cs="Times New Roman"/>
                    <w:sz w:val="20"/>
                    <w:szCs w:val="20"/>
                    <w:lang w:val="vi-VN"/>
                  </w:rPr>
                </w:rPrChange>
              </w:rPr>
            </w:pPr>
            <w:del w:id="1041" w:author="Admin" w:date="2023-10-02T18:05:00Z">
              <w:r w:rsidRPr="009D2D6D" w:rsidDel="00B674ED">
                <w:rPr>
                  <w:rFonts w:asciiTheme="majorHAnsi" w:hAnsiTheme="majorHAnsi" w:cstheme="majorHAnsi"/>
                  <w:sz w:val="26"/>
                  <w:szCs w:val="26"/>
                  <w:rPrChange w:id="1042" w:author="kiemlongJr" w:date="2023-09-26T21:01:00Z">
                    <w:rPr>
                      <w:rFonts w:eastAsiaTheme="majorEastAsia" w:cs="Times New Roman"/>
                      <w:b/>
                      <w:bCs/>
                      <w:color w:val="000000" w:themeColor="text1"/>
                      <w:sz w:val="20"/>
                      <w:szCs w:val="20"/>
                      <w:lang w:eastAsia="ja-JP"/>
                    </w:rPr>
                  </w:rPrChange>
                </w:rPr>
                <w:delText>-</w:delText>
              </w:r>
            </w:del>
          </w:p>
        </w:tc>
        <w:tc>
          <w:tcPr>
            <w:tcW w:w="704" w:type="dxa"/>
            <w:tcPrChange w:id="1043" w:author="kiemlongJr" w:date="2023-09-26T21:02:00Z">
              <w:tcPr>
                <w:tcW w:w="975" w:type="dxa"/>
                <w:gridSpan w:val="2"/>
              </w:tcPr>
            </w:tcPrChange>
          </w:tcPr>
          <w:p w14:paraId="57E0FE7D" w14:textId="2C0951DB"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044" w:author="Admin" w:date="2023-10-02T18:05:00Z"/>
                <w:rFonts w:asciiTheme="majorHAnsi" w:hAnsiTheme="majorHAnsi" w:cstheme="majorHAnsi"/>
                <w:sz w:val="26"/>
                <w:szCs w:val="26"/>
                <w:lang w:val="vi-VN"/>
                <w:rPrChange w:id="1045" w:author="kiemlongJr" w:date="2023-09-26T21:01:00Z">
                  <w:rPr>
                    <w:del w:id="1046" w:author="Admin" w:date="2023-10-02T18:05:00Z"/>
                    <w:rFonts w:cs="Times New Roman"/>
                    <w:sz w:val="20"/>
                    <w:szCs w:val="20"/>
                    <w:lang w:val="vi-VN"/>
                  </w:rPr>
                </w:rPrChange>
              </w:rPr>
            </w:pPr>
            <w:del w:id="1047" w:author="Admin" w:date="2023-10-02T18:05:00Z">
              <w:r w:rsidRPr="009D2D6D" w:rsidDel="00B674ED">
                <w:rPr>
                  <w:rFonts w:asciiTheme="majorHAnsi" w:hAnsiTheme="majorHAnsi" w:cstheme="majorHAnsi"/>
                  <w:sz w:val="26"/>
                  <w:szCs w:val="26"/>
                  <w:rPrChange w:id="1048" w:author="kiemlongJr" w:date="2023-09-26T21:01:00Z">
                    <w:rPr>
                      <w:rFonts w:eastAsiaTheme="majorEastAsia" w:cs="Times New Roman"/>
                      <w:b/>
                      <w:bCs/>
                      <w:color w:val="000000" w:themeColor="text1"/>
                      <w:sz w:val="20"/>
                      <w:szCs w:val="20"/>
                      <w:lang w:eastAsia="ja-JP"/>
                    </w:rPr>
                  </w:rPrChange>
                </w:rPr>
                <w:delText>-</w:delText>
              </w:r>
            </w:del>
          </w:p>
        </w:tc>
        <w:tc>
          <w:tcPr>
            <w:tcW w:w="683" w:type="dxa"/>
            <w:tcPrChange w:id="1049" w:author="kiemlongJr" w:date="2023-09-26T21:02:00Z">
              <w:tcPr>
                <w:tcW w:w="1020" w:type="dxa"/>
                <w:gridSpan w:val="3"/>
              </w:tcPr>
            </w:tcPrChange>
          </w:tcPr>
          <w:p w14:paraId="6D8FF4CC" w14:textId="2341891A"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050" w:author="Admin" w:date="2023-10-02T18:05:00Z"/>
                <w:rFonts w:asciiTheme="majorHAnsi" w:hAnsiTheme="majorHAnsi" w:cstheme="majorHAnsi"/>
                <w:sz w:val="26"/>
                <w:szCs w:val="26"/>
                <w:lang w:val="vi-VN"/>
                <w:rPrChange w:id="1051" w:author="kiemlongJr" w:date="2023-09-26T21:01:00Z">
                  <w:rPr>
                    <w:del w:id="1052" w:author="Admin" w:date="2023-10-02T18:05:00Z"/>
                    <w:rFonts w:cs="Times New Roman"/>
                    <w:sz w:val="20"/>
                    <w:szCs w:val="20"/>
                    <w:lang w:val="vi-VN"/>
                  </w:rPr>
                </w:rPrChange>
              </w:rPr>
            </w:pPr>
            <w:del w:id="1053" w:author="Admin" w:date="2023-10-02T18:05:00Z">
              <w:r w:rsidRPr="009D2D6D" w:rsidDel="00B674ED">
                <w:rPr>
                  <w:rFonts w:asciiTheme="majorHAnsi" w:hAnsiTheme="majorHAnsi" w:cstheme="majorHAnsi"/>
                  <w:sz w:val="26"/>
                  <w:szCs w:val="26"/>
                  <w:rPrChange w:id="1054" w:author="kiemlongJr" w:date="2023-09-26T21:01:00Z">
                    <w:rPr>
                      <w:rFonts w:eastAsiaTheme="majorEastAsia" w:cs="Times New Roman"/>
                      <w:b/>
                      <w:bCs/>
                      <w:color w:val="000000" w:themeColor="text1"/>
                      <w:sz w:val="20"/>
                      <w:szCs w:val="20"/>
                      <w:lang w:eastAsia="ja-JP"/>
                    </w:rPr>
                  </w:rPrChange>
                </w:rPr>
                <w:delText>-</w:delText>
              </w:r>
            </w:del>
          </w:p>
        </w:tc>
        <w:tc>
          <w:tcPr>
            <w:tcW w:w="683" w:type="dxa"/>
            <w:tcPrChange w:id="1055" w:author="kiemlongJr" w:date="2023-09-26T21:02:00Z">
              <w:tcPr>
                <w:tcW w:w="540" w:type="dxa"/>
              </w:tcPr>
            </w:tcPrChange>
          </w:tcPr>
          <w:p w14:paraId="46AF2BD2" w14:textId="31AE1263"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056" w:author="Admin" w:date="2023-10-02T18:05:00Z"/>
                <w:rFonts w:asciiTheme="majorHAnsi" w:hAnsiTheme="majorHAnsi" w:cstheme="majorHAnsi"/>
                <w:sz w:val="26"/>
                <w:szCs w:val="26"/>
                <w:lang w:val="vi-VN"/>
                <w:rPrChange w:id="1057" w:author="kiemlongJr" w:date="2023-09-26T21:01:00Z">
                  <w:rPr>
                    <w:del w:id="1058" w:author="Admin" w:date="2023-10-02T18:05:00Z"/>
                    <w:rFonts w:cs="Times New Roman"/>
                    <w:sz w:val="20"/>
                    <w:szCs w:val="20"/>
                    <w:lang w:val="vi-VN"/>
                  </w:rPr>
                </w:rPrChange>
              </w:rPr>
            </w:pPr>
            <w:del w:id="1059" w:author="Admin" w:date="2023-10-02T18:05:00Z">
              <w:r w:rsidRPr="009D2D6D" w:rsidDel="00B674ED">
                <w:rPr>
                  <w:rFonts w:asciiTheme="majorHAnsi" w:hAnsiTheme="majorHAnsi" w:cstheme="majorHAnsi"/>
                  <w:sz w:val="26"/>
                  <w:szCs w:val="26"/>
                  <w:rPrChange w:id="1060" w:author="kiemlongJr" w:date="2023-09-26T21:01:00Z">
                    <w:rPr>
                      <w:rFonts w:eastAsiaTheme="majorEastAsia" w:cs="Times New Roman"/>
                      <w:b/>
                      <w:bCs/>
                      <w:color w:val="000000" w:themeColor="text1"/>
                      <w:sz w:val="20"/>
                      <w:szCs w:val="20"/>
                      <w:lang w:eastAsia="ja-JP"/>
                    </w:rPr>
                  </w:rPrChange>
                </w:rPr>
                <w:delText>-</w:delText>
              </w:r>
            </w:del>
          </w:p>
        </w:tc>
      </w:tr>
      <w:tr w:rsidR="00FB6774" w:rsidRPr="009D2D6D" w:rsidDel="00B674ED" w14:paraId="11282A6E" w14:textId="23519A9D" w:rsidTr="00FB6774">
        <w:trPr>
          <w:cnfStyle w:val="000000100000" w:firstRow="0" w:lastRow="0" w:firstColumn="0" w:lastColumn="0" w:oddVBand="0" w:evenVBand="0" w:oddHBand="1" w:evenHBand="0" w:firstRowFirstColumn="0" w:firstRowLastColumn="0" w:lastRowFirstColumn="0" w:lastRowLastColumn="0"/>
          <w:jc w:val="center"/>
          <w:del w:id="1061" w:author="Admin" w:date="2023-10-02T18:05:00Z"/>
        </w:trPr>
        <w:tc>
          <w:tcPr>
            <w:cnfStyle w:val="001000000000" w:firstRow="0" w:lastRow="0" w:firstColumn="1" w:lastColumn="0" w:oddVBand="0" w:evenVBand="0" w:oddHBand="0" w:evenHBand="0" w:firstRowFirstColumn="0" w:firstRowLastColumn="0" w:lastRowFirstColumn="0" w:lastRowLastColumn="0"/>
            <w:tcW w:w="3145" w:type="dxa"/>
          </w:tcPr>
          <w:p w14:paraId="77B038DC" w14:textId="18E74702" w:rsidR="005C439D" w:rsidRPr="009D2D6D" w:rsidDel="00B674ED" w:rsidRDefault="005C439D" w:rsidP="005C439D">
            <w:pPr>
              <w:spacing w:line="240" w:lineRule="auto"/>
              <w:rPr>
                <w:del w:id="1062" w:author="Admin" w:date="2023-10-02T18:05:00Z"/>
                <w:rFonts w:asciiTheme="majorHAnsi" w:hAnsiTheme="majorHAnsi" w:cstheme="majorHAnsi"/>
                <w:sz w:val="26"/>
                <w:szCs w:val="26"/>
                <w:lang w:val="vi-VN"/>
                <w:rPrChange w:id="1063" w:author="kiemlongJr" w:date="2023-09-26T21:01:00Z">
                  <w:rPr>
                    <w:del w:id="1064" w:author="Admin" w:date="2023-10-02T18:05:00Z"/>
                    <w:rFonts w:cs="Times New Roman"/>
                    <w:b w:val="0"/>
                    <w:bCs w:val="0"/>
                    <w:sz w:val="20"/>
                    <w:szCs w:val="20"/>
                    <w:lang w:val="vi-VN"/>
                  </w:rPr>
                </w:rPrChange>
              </w:rPr>
            </w:pPr>
            <w:del w:id="1065" w:author="Admin" w:date="2023-10-02T18:05:00Z">
              <w:r w:rsidRPr="009D2D6D" w:rsidDel="00B674ED">
                <w:rPr>
                  <w:rFonts w:asciiTheme="majorHAnsi" w:hAnsiTheme="majorHAnsi" w:cstheme="majorHAnsi"/>
                  <w:sz w:val="26"/>
                  <w:szCs w:val="26"/>
                  <w:rPrChange w:id="1066" w:author="kiemlongJr" w:date="2023-09-26T21:01:00Z">
                    <w:rPr>
                      <w:rFonts w:eastAsiaTheme="majorEastAsia" w:cs="Times New Roman"/>
                      <w:color w:val="000000" w:themeColor="text1"/>
                      <w:sz w:val="20"/>
                      <w:szCs w:val="20"/>
                      <w:lang w:eastAsia="ja-JP"/>
                    </w:rPr>
                  </w:rPrChange>
                </w:rPr>
                <w:delText>Email</w:delText>
              </w:r>
            </w:del>
          </w:p>
        </w:tc>
        <w:tc>
          <w:tcPr>
            <w:tcW w:w="810" w:type="dxa"/>
          </w:tcPr>
          <w:p w14:paraId="3E8258AB" w14:textId="2359555B"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067" w:author="Admin" w:date="2023-10-02T18:05:00Z"/>
                <w:rFonts w:asciiTheme="majorHAnsi" w:hAnsiTheme="majorHAnsi" w:cstheme="majorHAnsi"/>
                <w:sz w:val="26"/>
                <w:szCs w:val="26"/>
                <w:lang w:val="vi-VN"/>
                <w:rPrChange w:id="1068" w:author="kiemlongJr" w:date="2023-09-26T21:01:00Z">
                  <w:rPr>
                    <w:del w:id="1069" w:author="Admin" w:date="2023-10-02T18:05:00Z"/>
                    <w:rFonts w:cs="Times New Roman"/>
                    <w:sz w:val="20"/>
                    <w:szCs w:val="20"/>
                    <w:lang w:val="vi-VN"/>
                  </w:rPr>
                </w:rPrChange>
              </w:rPr>
            </w:pPr>
            <w:del w:id="1070" w:author="Admin" w:date="2023-10-02T18:05:00Z">
              <w:r w:rsidRPr="009D2D6D" w:rsidDel="00B674ED">
                <w:rPr>
                  <w:rFonts w:asciiTheme="majorHAnsi" w:hAnsiTheme="majorHAnsi" w:cstheme="majorHAnsi"/>
                  <w:sz w:val="26"/>
                  <w:szCs w:val="26"/>
                  <w:rPrChange w:id="1071"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29905EA1" w14:textId="01299D18"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072" w:author="Admin" w:date="2023-10-02T18:05:00Z"/>
                <w:rFonts w:asciiTheme="majorHAnsi" w:hAnsiTheme="majorHAnsi" w:cstheme="majorHAnsi"/>
                <w:sz w:val="26"/>
                <w:szCs w:val="26"/>
                <w:lang w:val="vi-VN"/>
                <w:rPrChange w:id="1073" w:author="kiemlongJr" w:date="2023-09-26T21:01:00Z">
                  <w:rPr>
                    <w:del w:id="1074" w:author="Admin" w:date="2023-10-02T18:05:00Z"/>
                    <w:rFonts w:cs="Times New Roman"/>
                    <w:sz w:val="20"/>
                    <w:szCs w:val="20"/>
                    <w:lang w:val="vi-VN"/>
                  </w:rPr>
                </w:rPrChange>
              </w:rPr>
            </w:pPr>
            <w:del w:id="1075" w:author="Admin" w:date="2023-10-02T18:05:00Z">
              <w:r w:rsidRPr="009D2D6D" w:rsidDel="00B674ED">
                <w:rPr>
                  <w:rFonts w:asciiTheme="majorHAnsi" w:hAnsiTheme="majorHAnsi" w:cstheme="majorHAnsi"/>
                  <w:sz w:val="26"/>
                  <w:szCs w:val="26"/>
                  <w:rPrChange w:id="1076"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228B1D68" w14:textId="20EE7010"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077" w:author="Admin" w:date="2023-10-02T18:05:00Z"/>
                <w:rFonts w:asciiTheme="majorHAnsi" w:hAnsiTheme="majorHAnsi" w:cstheme="majorHAnsi"/>
                <w:sz w:val="26"/>
                <w:szCs w:val="26"/>
                <w:lang w:val="vi-VN"/>
                <w:rPrChange w:id="1078" w:author="kiemlongJr" w:date="2023-09-26T21:01:00Z">
                  <w:rPr>
                    <w:del w:id="1079" w:author="Admin" w:date="2023-10-02T18:05:00Z"/>
                    <w:rFonts w:cs="Times New Roman"/>
                    <w:sz w:val="20"/>
                    <w:szCs w:val="20"/>
                    <w:lang w:val="vi-VN"/>
                  </w:rPr>
                </w:rPrChange>
              </w:rPr>
            </w:pPr>
            <w:del w:id="1080" w:author="Admin" w:date="2023-10-02T18:05:00Z">
              <w:r w:rsidRPr="009D2D6D" w:rsidDel="00B674ED">
                <w:rPr>
                  <w:rFonts w:asciiTheme="majorHAnsi" w:hAnsiTheme="majorHAnsi" w:cstheme="majorHAnsi"/>
                  <w:sz w:val="26"/>
                  <w:szCs w:val="26"/>
                  <w:rPrChange w:id="1081"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4DF3ED3B" w14:textId="24E312F2"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082" w:author="Admin" w:date="2023-10-02T18:05:00Z"/>
                <w:rFonts w:asciiTheme="majorHAnsi" w:hAnsiTheme="majorHAnsi" w:cstheme="majorHAnsi"/>
                <w:sz w:val="26"/>
                <w:szCs w:val="26"/>
                <w:lang w:val="vi-VN"/>
                <w:rPrChange w:id="1083" w:author="kiemlongJr" w:date="2023-09-26T21:01:00Z">
                  <w:rPr>
                    <w:del w:id="1084" w:author="Admin" w:date="2023-10-02T18:05:00Z"/>
                    <w:rFonts w:cs="Times New Roman"/>
                    <w:sz w:val="20"/>
                    <w:szCs w:val="20"/>
                    <w:lang w:val="vi-VN"/>
                  </w:rPr>
                </w:rPrChange>
              </w:rPr>
            </w:pPr>
            <w:del w:id="1085" w:author="Admin" w:date="2023-10-02T18:05:00Z">
              <w:r w:rsidRPr="009D2D6D" w:rsidDel="00B674ED">
                <w:rPr>
                  <w:rFonts w:asciiTheme="majorHAnsi" w:hAnsiTheme="majorHAnsi" w:cstheme="majorHAnsi"/>
                  <w:sz w:val="26"/>
                  <w:szCs w:val="26"/>
                  <w:rPrChange w:id="1086"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21E0D118" w14:textId="49ACA4CB"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087" w:author="Admin" w:date="2023-10-02T18:05:00Z"/>
                <w:rFonts w:asciiTheme="majorHAnsi" w:hAnsiTheme="majorHAnsi" w:cstheme="majorHAnsi"/>
                <w:sz w:val="26"/>
                <w:szCs w:val="26"/>
                <w:lang w:val="vi-VN"/>
                <w:rPrChange w:id="1088" w:author="kiemlongJr" w:date="2023-09-26T21:01:00Z">
                  <w:rPr>
                    <w:del w:id="1089" w:author="Admin" w:date="2023-10-02T18:05:00Z"/>
                    <w:rFonts w:cs="Times New Roman"/>
                    <w:sz w:val="20"/>
                    <w:szCs w:val="20"/>
                    <w:lang w:val="vi-VN"/>
                  </w:rPr>
                </w:rPrChange>
              </w:rPr>
            </w:pPr>
            <w:del w:id="1090" w:author="Admin" w:date="2023-10-02T18:05:00Z">
              <w:r w:rsidRPr="009D2D6D" w:rsidDel="00B674ED">
                <w:rPr>
                  <w:rFonts w:asciiTheme="majorHAnsi" w:hAnsiTheme="majorHAnsi" w:cstheme="majorHAnsi"/>
                  <w:sz w:val="26"/>
                  <w:szCs w:val="26"/>
                  <w:rPrChange w:id="1091" w:author="kiemlongJr" w:date="2023-09-26T21:01:00Z">
                    <w:rPr>
                      <w:rFonts w:eastAsiaTheme="majorEastAsia" w:cs="Times New Roman"/>
                      <w:b/>
                      <w:bCs/>
                      <w:color w:val="000000" w:themeColor="text1"/>
                      <w:sz w:val="20"/>
                      <w:szCs w:val="20"/>
                      <w:lang w:eastAsia="ja-JP"/>
                    </w:rPr>
                  </w:rPrChange>
                </w:rPr>
                <w:delText>T</w:delText>
              </w:r>
            </w:del>
          </w:p>
        </w:tc>
        <w:tc>
          <w:tcPr>
            <w:tcW w:w="704" w:type="dxa"/>
          </w:tcPr>
          <w:p w14:paraId="48C24555" w14:textId="0EC2EC4A"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092" w:author="Admin" w:date="2023-10-02T18:05:00Z"/>
                <w:rFonts w:asciiTheme="majorHAnsi" w:hAnsiTheme="majorHAnsi" w:cstheme="majorHAnsi"/>
                <w:sz w:val="26"/>
                <w:szCs w:val="26"/>
                <w:lang w:val="vi-VN"/>
                <w:rPrChange w:id="1093" w:author="kiemlongJr" w:date="2023-09-26T21:01:00Z">
                  <w:rPr>
                    <w:del w:id="1094" w:author="Admin" w:date="2023-10-02T18:05:00Z"/>
                    <w:rFonts w:cs="Times New Roman"/>
                    <w:sz w:val="20"/>
                    <w:szCs w:val="20"/>
                    <w:lang w:val="vi-VN"/>
                  </w:rPr>
                </w:rPrChange>
              </w:rPr>
            </w:pPr>
            <w:del w:id="1095" w:author="Admin" w:date="2023-10-02T18:05:00Z">
              <w:r w:rsidRPr="009D2D6D" w:rsidDel="00B674ED">
                <w:rPr>
                  <w:rFonts w:asciiTheme="majorHAnsi" w:hAnsiTheme="majorHAnsi" w:cstheme="majorHAnsi"/>
                  <w:sz w:val="26"/>
                  <w:szCs w:val="26"/>
                  <w:rPrChange w:id="1096" w:author="kiemlongJr" w:date="2023-09-26T21:01:00Z">
                    <w:rPr>
                      <w:rFonts w:eastAsiaTheme="majorEastAsia" w:cs="Times New Roman"/>
                      <w:b/>
                      <w:bCs/>
                      <w:color w:val="000000" w:themeColor="text1"/>
                      <w:sz w:val="20"/>
                      <w:szCs w:val="20"/>
                      <w:lang w:eastAsia="ja-JP"/>
                    </w:rPr>
                  </w:rPrChange>
                </w:rPr>
                <w:delText>T</w:delText>
              </w:r>
            </w:del>
          </w:p>
        </w:tc>
        <w:tc>
          <w:tcPr>
            <w:tcW w:w="683" w:type="dxa"/>
          </w:tcPr>
          <w:p w14:paraId="5FEAAFE2" w14:textId="0F4FBA18"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097" w:author="Admin" w:date="2023-10-02T18:05:00Z"/>
                <w:rFonts w:asciiTheme="majorHAnsi" w:hAnsiTheme="majorHAnsi" w:cstheme="majorHAnsi"/>
                <w:sz w:val="26"/>
                <w:szCs w:val="26"/>
                <w:lang w:val="vi-VN"/>
                <w:rPrChange w:id="1098" w:author="kiemlongJr" w:date="2023-09-26T21:01:00Z">
                  <w:rPr>
                    <w:del w:id="1099" w:author="Admin" w:date="2023-10-02T18:05:00Z"/>
                    <w:rFonts w:cs="Times New Roman"/>
                    <w:sz w:val="20"/>
                    <w:szCs w:val="20"/>
                    <w:lang w:val="vi-VN"/>
                  </w:rPr>
                </w:rPrChange>
              </w:rPr>
            </w:pPr>
            <w:del w:id="1100" w:author="Admin" w:date="2023-10-02T18:05:00Z">
              <w:r w:rsidRPr="009D2D6D" w:rsidDel="00B674ED">
                <w:rPr>
                  <w:rFonts w:asciiTheme="majorHAnsi" w:hAnsiTheme="majorHAnsi" w:cstheme="majorHAnsi"/>
                  <w:sz w:val="26"/>
                  <w:szCs w:val="26"/>
                  <w:rPrChange w:id="1101" w:author="kiemlongJr" w:date="2023-09-26T21:01:00Z">
                    <w:rPr>
                      <w:rFonts w:eastAsiaTheme="majorEastAsia" w:cs="Times New Roman"/>
                      <w:b/>
                      <w:bCs/>
                      <w:color w:val="000000" w:themeColor="text1"/>
                      <w:sz w:val="20"/>
                      <w:szCs w:val="20"/>
                      <w:lang w:eastAsia="ja-JP"/>
                    </w:rPr>
                  </w:rPrChange>
                </w:rPr>
                <w:delText>T</w:delText>
              </w:r>
            </w:del>
          </w:p>
        </w:tc>
        <w:tc>
          <w:tcPr>
            <w:tcW w:w="683" w:type="dxa"/>
          </w:tcPr>
          <w:p w14:paraId="496A616B" w14:textId="063B12EC"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102" w:author="Admin" w:date="2023-10-02T18:05:00Z"/>
                <w:rFonts w:asciiTheme="majorHAnsi" w:hAnsiTheme="majorHAnsi" w:cstheme="majorHAnsi"/>
                <w:sz w:val="26"/>
                <w:szCs w:val="26"/>
                <w:lang w:val="vi-VN"/>
                <w:rPrChange w:id="1103" w:author="kiemlongJr" w:date="2023-09-26T21:01:00Z">
                  <w:rPr>
                    <w:del w:id="1104" w:author="Admin" w:date="2023-10-02T18:05:00Z"/>
                    <w:rFonts w:cs="Times New Roman"/>
                    <w:sz w:val="20"/>
                    <w:szCs w:val="20"/>
                    <w:lang w:val="vi-VN"/>
                  </w:rPr>
                </w:rPrChange>
              </w:rPr>
            </w:pPr>
            <w:del w:id="1105" w:author="Admin" w:date="2023-10-02T18:05:00Z">
              <w:r w:rsidRPr="009D2D6D" w:rsidDel="00B674ED">
                <w:rPr>
                  <w:rFonts w:asciiTheme="majorHAnsi" w:hAnsiTheme="majorHAnsi" w:cstheme="majorHAnsi"/>
                  <w:sz w:val="26"/>
                  <w:szCs w:val="26"/>
                  <w:rPrChange w:id="1106" w:author="kiemlongJr" w:date="2023-09-26T21:01:00Z">
                    <w:rPr>
                      <w:rFonts w:eastAsiaTheme="majorEastAsia" w:cs="Times New Roman"/>
                      <w:b/>
                      <w:bCs/>
                      <w:color w:val="000000" w:themeColor="text1"/>
                      <w:sz w:val="20"/>
                      <w:szCs w:val="20"/>
                      <w:lang w:eastAsia="ja-JP"/>
                    </w:rPr>
                  </w:rPrChange>
                </w:rPr>
                <w:delText>F</w:delText>
              </w:r>
            </w:del>
          </w:p>
        </w:tc>
      </w:tr>
      <w:tr w:rsidR="00FB6774" w:rsidRPr="009D2D6D" w:rsidDel="00B674ED" w14:paraId="4FF0C65D" w14:textId="068D6B5D" w:rsidTr="00FB6774">
        <w:tblPrEx>
          <w:tblW w:w="8905" w:type="dxa"/>
          <w:jc w:val="center"/>
          <w:tblPrExChange w:id="1107" w:author="kiemlongJr" w:date="2023-09-26T21:02:00Z">
            <w:tblPrEx>
              <w:tblW w:w="8905" w:type="dxa"/>
              <w:jc w:val="center"/>
            </w:tblPrEx>
          </w:tblPrExChange>
        </w:tblPrEx>
        <w:trPr>
          <w:jc w:val="center"/>
          <w:del w:id="1108" w:author="Admin" w:date="2023-10-02T18:05:00Z"/>
          <w:trPrChange w:id="1109" w:author="kiemlongJr" w:date="2023-09-26T21:02: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145" w:type="dxa"/>
            <w:tcPrChange w:id="1110" w:author="kiemlongJr" w:date="2023-09-26T21:02:00Z">
              <w:tcPr>
                <w:tcW w:w="1715" w:type="dxa"/>
              </w:tcPr>
            </w:tcPrChange>
          </w:tcPr>
          <w:p w14:paraId="4CF0684C" w14:textId="0BB86BEB" w:rsidR="005C439D" w:rsidRPr="009D2D6D" w:rsidDel="00B674ED" w:rsidRDefault="005C439D" w:rsidP="005C439D">
            <w:pPr>
              <w:spacing w:line="240" w:lineRule="auto"/>
              <w:rPr>
                <w:del w:id="1111" w:author="Admin" w:date="2023-10-02T18:05:00Z"/>
                <w:rFonts w:asciiTheme="majorHAnsi" w:hAnsiTheme="majorHAnsi" w:cstheme="majorHAnsi"/>
                <w:sz w:val="26"/>
                <w:szCs w:val="26"/>
                <w:lang w:val="vi-VN"/>
                <w:rPrChange w:id="1112" w:author="kiemlongJr" w:date="2023-09-26T21:01:00Z">
                  <w:rPr>
                    <w:del w:id="1113" w:author="Admin" w:date="2023-10-02T18:05:00Z"/>
                    <w:rFonts w:cs="Times New Roman"/>
                    <w:b w:val="0"/>
                    <w:bCs w:val="0"/>
                    <w:sz w:val="20"/>
                    <w:szCs w:val="20"/>
                    <w:lang w:val="vi-VN"/>
                  </w:rPr>
                </w:rPrChange>
              </w:rPr>
            </w:pPr>
            <w:del w:id="1114" w:author="Admin" w:date="2023-10-02T18:05:00Z">
              <w:r w:rsidRPr="009D2D6D" w:rsidDel="00B674ED">
                <w:rPr>
                  <w:rFonts w:asciiTheme="majorHAnsi" w:hAnsiTheme="majorHAnsi" w:cstheme="majorHAnsi"/>
                  <w:sz w:val="26"/>
                  <w:szCs w:val="26"/>
                  <w:rPrChange w:id="1115" w:author="kiemlongJr" w:date="2023-09-26T21:01:00Z">
                    <w:rPr>
                      <w:rFonts w:eastAsiaTheme="majorEastAsia" w:cs="Times New Roman"/>
                      <w:color w:val="000000" w:themeColor="text1"/>
                      <w:sz w:val="20"/>
                      <w:szCs w:val="20"/>
                      <w:lang w:eastAsia="ja-JP"/>
                    </w:rPr>
                  </w:rPrChange>
                </w:rPr>
                <w:delText>Mật Khẩu</w:delText>
              </w:r>
            </w:del>
          </w:p>
        </w:tc>
        <w:tc>
          <w:tcPr>
            <w:tcW w:w="810" w:type="dxa"/>
            <w:tcPrChange w:id="1116" w:author="kiemlongJr" w:date="2023-09-26T21:02:00Z">
              <w:tcPr>
                <w:tcW w:w="930" w:type="dxa"/>
              </w:tcPr>
            </w:tcPrChange>
          </w:tcPr>
          <w:p w14:paraId="3DDDF723" w14:textId="470867EB"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117" w:author="Admin" w:date="2023-10-02T18:05:00Z"/>
                <w:rFonts w:asciiTheme="majorHAnsi" w:hAnsiTheme="majorHAnsi" w:cstheme="majorHAnsi"/>
                <w:sz w:val="26"/>
                <w:szCs w:val="26"/>
                <w:lang w:val="vi-VN"/>
                <w:rPrChange w:id="1118" w:author="kiemlongJr" w:date="2023-09-26T21:01:00Z">
                  <w:rPr>
                    <w:del w:id="1119" w:author="Admin" w:date="2023-10-02T18:05:00Z"/>
                    <w:rFonts w:cs="Times New Roman"/>
                    <w:sz w:val="20"/>
                    <w:szCs w:val="20"/>
                    <w:lang w:val="vi-VN"/>
                  </w:rPr>
                </w:rPrChange>
              </w:rPr>
            </w:pPr>
            <w:del w:id="1120" w:author="Admin" w:date="2023-10-02T18:05:00Z">
              <w:r w:rsidRPr="009D2D6D" w:rsidDel="00B674ED">
                <w:rPr>
                  <w:rFonts w:asciiTheme="majorHAnsi" w:hAnsiTheme="majorHAnsi" w:cstheme="majorHAnsi"/>
                  <w:sz w:val="26"/>
                  <w:szCs w:val="26"/>
                  <w:rPrChange w:id="1121" w:author="kiemlongJr" w:date="2023-09-26T21:01:00Z">
                    <w:rPr>
                      <w:rFonts w:eastAsiaTheme="majorEastAsia" w:cs="Times New Roman"/>
                      <w:b/>
                      <w:bCs/>
                      <w:color w:val="000000" w:themeColor="text1"/>
                      <w:sz w:val="20"/>
                      <w:szCs w:val="20"/>
                      <w:lang w:eastAsia="ja-JP"/>
                    </w:rPr>
                  </w:rPrChange>
                </w:rPr>
                <w:delText>T</w:delText>
              </w:r>
            </w:del>
          </w:p>
        </w:tc>
        <w:tc>
          <w:tcPr>
            <w:tcW w:w="720" w:type="dxa"/>
            <w:tcPrChange w:id="1122" w:author="kiemlongJr" w:date="2023-09-26T21:02:00Z">
              <w:tcPr>
                <w:tcW w:w="932" w:type="dxa"/>
                <w:gridSpan w:val="2"/>
              </w:tcPr>
            </w:tcPrChange>
          </w:tcPr>
          <w:p w14:paraId="075ED727" w14:textId="726FA15F"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123" w:author="Admin" w:date="2023-10-02T18:05:00Z"/>
                <w:rFonts w:asciiTheme="majorHAnsi" w:hAnsiTheme="majorHAnsi" w:cstheme="majorHAnsi"/>
                <w:sz w:val="26"/>
                <w:szCs w:val="26"/>
                <w:lang w:val="vi-VN"/>
                <w:rPrChange w:id="1124" w:author="kiemlongJr" w:date="2023-09-26T21:01:00Z">
                  <w:rPr>
                    <w:del w:id="1125" w:author="Admin" w:date="2023-10-02T18:05:00Z"/>
                    <w:rFonts w:cs="Times New Roman"/>
                    <w:sz w:val="20"/>
                    <w:szCs w:val="20"/>
                    <w:lang w:val="vi-VN"/>
                  </w:rPr>
                </w:rPrChange>
              </w:rPr>
            </w:pPr>
            <w:del w:id="1126" w:author="Admin" w:date="2023-10-02T18:05:00Z">
              <w:r w:rsidRPr="009D2D6D" w:rsidDel="00B674ED">
                <w:rPr>
                  <w:rFonts w:asciiTheme="majorHAnsi" w:hAnsiTheme="majorHAnsi" w:cstheme="majorHAnsi"/>
                  <w:sz w:val="26"/>
                  <w:szCs w:val="26"/>
                  <w:rPrChange w:id="1127" w:author="kiemlongJr" w:date="2023-09-26T21:01:00Z">
                    <w:rPr>
                      <w:rFonts w:eastAsiaTheme="majorEastAsia" w:cs="Times New Roman"/>
                      <w:b/>
                      <w:bCs/>
                      <w:color w:val="000000" w:themeColor="text1"/>
                      <w:sz w:val="20"/>
                      <w:szCs w:val="20"/>
                      <w:lang w:eastAsia="ja-JP"/>
                    </w:rPr>
                  </w:rPrChange>
                </w:rPr>
                <w:delText>T</w:delText>
              </w:r>
            </w:del>
          </w:p>
        </w:tc>
        <w:tc>
          <w:tcPr>
            <w:tcW w:w="720" w:type="dxa"/>
            <w:tcPrChange w:id="1128" w:author="kiemlongJr" w:date="2023-09-26T21:02:00Z">
              <w:tcPr>
                <w:tcW w:w="931" w:type="dxa"/>
                <w:gridSpan w:val="2"/>
              </w:tcPr>
            </w:tcPrChange>
          </w:tcPr>
          <w:p w14:paraId="5C70BA0C" w14:textId="5E4717F4"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129" w:author="Admin" w:date="2023-10-02T18:05:00Z"/>
                <w:rFonts w:asciiTheme="majorHAnsi" w:hAnsiTheme="majorHAnsi" w:cstheme="majorHAnsi"/>
                <w:sz w:val="26"/>
                <w:szCs w:val="26"/>
                <w:lang w:val="vi-VN"/>
                <w:rPrChange w:id="1130" w:author="kiemlongJr" w:date="2023-09-26T21:01:00Z">
                  <w:rPr>
                    <w:del w:id="1131" w:author="Admin" w:date="2023-10-02T18:05:00Z"/>
                    <w:rFonts w:cs="Times New Roman"/>
                    <w:sz w:val="20"/>
                    <w:szCs w:val="20"/>
                    <w:lang w:val="vi-VN"/>
                  </w:rPr>
                </w:rPrChange>
              </w:rPr>
            </w:pPr>
            <w:del w:id="1132" w:author="Admin" w:date="2023-10-02T18:05:00Z">
              <w:r w:rsidRPr="009D2D6D" w:rsidDel="00B674ED">
                <w:rPr>
                  <w:rFonts w:asciiTheme="majorHAnsi" w:hAnsiTheme="majorHAnsi" w:cstheme="majorHAnsi"/>
                  <w:sz w:val="26"/>
                  <w:szCs w:val="26"/>
                  <w:rPrChange w:id="1133" w:author="kiemlongJr" w:date="2023-09-26T21:01:00Z">
                    <w:rPr>
                      <w:rFonts w:eastAsiaTheme="majorEastAsia" w:cs="Times New Roman"/>
                      <w:b/>
                      <w:bCs/>
                      <w:color w:val="000000" w:themeColor="text1"/>
                      <w:sz w:val="20"/>
                      <w:szCs w:val="20"/>
                      <w:lang w:eastAsia="ja-JP"/>
                    </w:rPr>
                  </w:rPrChange>
                </w:rPr>
                <w:delText>T</w:delText>
              </w:r>
            </w:del>
          </w:p>
        </w:tc>
        <w:tc>
          <w:tcPr>
            <w:tcW w:w="720" w:type="dxa"/>
            <w:tcPrChange w:id="1134" w:author="kiemlongJr" w:date="2023-09-26T21:02:00Z">
              <w:tcPr>
                <w:tcW w:w="931" w:type="dxa"/>
                <w:gridSpan w:val="3"/>
              </w:tcPr>
            </w:tcPrChange>
          </w:tcPr>
          <w:p w14:paraId="6B9E581E" w14:textId="0080447C"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135" w:author="Admin" w:date="2023-10-02T18:05:00Z"/>
                <w:rFonts w:asciiTheme="majorHAnsi" w:hAnsiTheme="majorHAnsi" w:cstheme="majorHAnsi"/>
                <w:sz w:val="26"/>
                <w:szCs w:val="26"/>
                <w:lang w:val="vi-VN"/>
                <w:rPrChange w:id="1136" w:author="kiemlongJr" w:date="2023-09-26T21:01:00Z">
                  <w:rPr>
                    <w:del w:id="1137" w:author="Admin" w:date="2023-10-02T18:05:00Z"/>
                    <w:rFonts w:cs="Times New Roman"/>
                    <w:sz w:val="20"/>
                    <w:szCs w:val="20"/>
                    <w:lang w:val="vi-VN"/>
                  </w:rPr>
                </w:rPrChange>
              </w:rPr>
            </w:pPr>
            <w:del w:id="1138" w:author="Admin" w:date="2023-10-02T18:05:00Z">
              <w:r w:rsidRPr="009D2D6D" w:rsidDel="00B674ED">
                <w:rPr>
                  <w:rFonts w:asciiTheme="majorHAnsi" w:hAnsiTheme="majorHAnsi" w:cstheme="majorHAnsi"/>
                  <w:sz w:val="26"/>
                  <w:szCs w:val="26"/>
                  <w:rPrChange w:id="1139" w:author="kiemlongJr" w:date="2023-09-26T21:01:00Z">
                    <w:rPr>
                      <w:rFonts w:eastAsiaTheme="majorEastAsia" w:cs="Times New Roman"/>
                      <w:b/>
                      <w:bCs/>
                      <w:color w:val="000000" w:themeColor="text1"/>
                      <w:sz w:val="20"/>
                      <w:szCs w:val="20"/>
                      <w:lang w:eastAsia="ja-JP"/>
                    </w:rPr>
                  </w:rPrChange>
                </w:rPr>
                <w:delText>T</w:delText>
              </w:r>
            </w:del>
          </w:p>
        </w:tc>
        <w:tc>
          <w:tcPr>
            <w:tcW w:w="720" w:type="dxa"/>
            <w:tcPrChange w:id="1140" w:author="kiemlongJr" w:date="2023-09-26T21:02:00Z">
              <w:tcPr>
                <w:tcW w:w="931" w:type="dxa"/>
                <w:gridSpan w:val="2"/>
              </w:tcPr>
            </w:tcPrChange>
          </w:tcPr>
          <w:p w14:paraId="34A7571B" w14:textId="6B70E55C"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141" w:author="Admin" w:date="2023-10-02T18:05:00Z"/>
                <w:rFonts w:asciiTheme="majorHAnsi" w:hAnsiTheme="majorHAnsi" w:cstheme="majorHAnsi"/>
                <w:sz w:val="26"/>
                <w:szCs w:val="26"/>
                <w:lang w:val="vi-VN"/>
                <w:rPrChange w:id="1142" w:author="kiemlongJr" w:date="2023-09-26T21:01:00Z">
                  <w:rPr>
                    <w:del w:id="1143" w:author="Admin" w:date="2023-10-02T18:05:00Z"/>
                    <w:rFonts w:cs="Times New Roman"/>
                    <w:sz w:val="20"/>
                    <w:szCs w:val="20"/>
                    <w:lang w:val="vi-VN"/>
                  </w:rPr>
                </w:rPrChange>
              </w:rPr>
            </w:pPr>
            <w:del w:id="1144" w:author="Admin" w:date="2023-10-02T18:05:00Z">
              <w:r w:rsidRPr="009D2D6D" w:rsidDel="00B674ED">
                <w:rPr>
                  <w:rFonts w:asciiTheme="majorHAnsi" w:hAnsiTheme="majorHAnsi" w:cstheme="majorHAnsi"/>
                  <w:sz w:val="26"/>
                  <w:szCs w:val="26"/>
                  <w:rPrChange w:id="1145" w:author="kiemlongJr" w:date="2023-09-26T21:01:00Z">
                    <w:rPr>
                      <w:rFonts w:eastAsiaTheme="majorEastAsia" w:cs="Times New Roman"/>
                      <w:b/>
                      <w:bCs/>
                      <w:color w:val="000000" w:themeColor="text1"/>
                      <w:sz w:val="20"/>
                      <w:szCs w:val="20"/>
                      <w:lang w:eastAsia="ja-JP"/>
                    </w:rPr>
                  </w:rPrChange>
                </w:rPr>
                <w:delText>T</w:delText>
              </w:r>
            </w:del>
          </w:p>
        </w:tc>
        <w:tc>
          <w:tcPr>
            <w:tcW w:w="704" w:type="dxa"/>
            <w:tcPrChange w:id="1146" w:author="kiemlongJr" w:date="2023-09-26T21:02:00Z">
              <w:tcPr>
                <w:tcW w:w="975" w:type="dxa"/>
                <w:gridSpan w:val="2"/>
              </w:tcPr>
            </w:tcPrChange>
          </w:tcPr>
          <w:p w14:paraId="12C58958" w14:textId="7DDD98B2"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147" w:author="Admin" w:date="2023-10-02T18:05:00Z"/>
                <w:rFonts w:asciiTheme="majorHAnsi" w:hAnsiTheme="majorHAnsi" w:cstheme="majorHAnsi"/>
                <w:sz w:val="26"/>
                <w:szCs w:val="26"/>
                <w:lang w:val="vi-VN"/>
                <w:rPrChange w:id="1148" w:author="kiemlongJr" w:date="2023-09-26T21:01:00Z">
                  <w:rPr>
                    <w:del w:id="1149" w:author="Admin" w:date="2023-10-02T18:05:00Z"/>
                    <w:rFonts w:cs="Times New Roman"/>
                    <w:sz w:val="20"/>
                    <w:szCs w:val="20"/>
                    <w:lang w:val="vi-VN"/>
                  </w:rPr>
                </w:rPrChange>
              </w:rPr>
            </w:pPr>
            <w:del w:id="1150" w:author="Admin" w:date="2023-10-02T18:05:00Z">
              <w:r w:rsidRPr="009D2D6D" w:rsidDel="00B674ED">
                <w:rPr>
                  <w:rFonts w:asciiTheme="majorHAnsi" w:hAnsiTheme="majorHAnsi" w:cstheme="majorHAnsi"/>
                  <w:sz w:val="26"/>
                  <w:szCs w:val="26"/>
                  <w:rPrChange w:id="1151" w:author="kiemlongJr" w:date="2023-09-26T21:01:00Z">
                    <w:rPr>
                      <w:rFonts w:eastAsiaTheme="majorEastAsia" w:cs="Times New Roman"/>
                      <w:b/>
                      <w:bCs/>
                      <w:color w:val="000000" w:themeColor="text1"/>
                      <w:sz w:val="20"/>
                      <w:szCs w:val="20"/>
                      <w:lang w:eastAsia="ja-JP"/>
                    </w:rPr>
                  </w:rPrChange>
                </w:rPr>
                <w:delText>T</w:delText>
              </w:r>
            </w:del>
          </w:p>
        </w:tc>
        <w:tc>
          <w:tcPr>
            <w:tcW w:w="683" w:type="dxa"/>
            <w:tcPrChange w:id="1152" w:author="kiemlongJr" w:date="2023-09-26T21:02:00Z">
              <w:tcPr>
                <w:tcW w:w="1020" w:type="dxa"/>
                <w:gridSpan w:val="3"/>
              </w:tcPr>
            </w:tcPrChange>
          </w:tcPr>
          <w:p w14:paraId="3F32A2FA" w14:textId="2F9912E1"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153" w:author="Admin" w:date="2023-10-02T18:05:00Z"/>
                <w:rFonts w:asciiTheme="majorHAnsi" w:hAnsiTheme="majorHAnsi" w:cstheme="majorHAnsi"/>
                <w:sz w:val="26"/>
                <w:szCs w:val="26"/>
                <w:lang w:val="vi-VN"/>
                <w:rPrChange w:id="1154" w:author="kiemlongJr" w:date="2023-09-26T21:01:00Z">
                  <w:rPr>
                    <w:del w:id="1155" w:author="Admin" w:date="2023-10-02T18:05:00Z"/>
                    <w:rFonts w:cs="Times New Roman"/>
                    <w:sz w:val="20"/>
                    <w:szCs w:val="20"/>
                    <w:lang w:val="vi-VN"/>
                  </w:rPr>
                </w:rPrChange>
              </w:rPr>
            </w:pPr>
            <w:del w:id="1156" w:author="Admin" w:date="2023-10-02T18:05:00Z">
              <w:r w:rsidRPr="009D2D6D" w:rsidDel="00B674ED">
                <w:rPr>
                  <w:rFonts w:asciiTheme="majorHAnsi" w:hAnsiTheme="majorHAnsi" w:cstheme="majorHAnsi"/>
                  <w:sz w:val="26"/>
                  <w:szCs w:val="26"/>
                  <w:rPrChange w:id="1157" w:author="kiemlongJr" w:date="2023-09-26T21:01:00Z">
                    <w:rPr>
                      <w:rFonts w:eastAsiaTheme="majorEastAsia" w:cs="Times New Roman"/>
                      <w:b/>
                      <w:bCs/>
                      <w:color w:val="000000" w:themeColor="text1"/>
                      <w:sz w:val="20"/>
                      <w:szCs w:val="20"/>
                      <w:lang w:eastAsia="ja-JP"/>
                    </w:rPr>
                  </w:rPrChange>
                </w:rPr>
                <w:delText>F</w:delText>
              </w:r>
            </w:del>
          </w:p>
        </w:tc>
        <w:tc>
          <w:tcPr>
            <w:tcW w:w="683" w:type="dxa"/>
            <w:tcPrChange w:id="1158" w:author="kiemlongJr" w:date="2023-09-26T21:02:00Z">
              <w:tcPr>
                <w:tcW w:w="540" w:type="dxa"/>
              </w:tcPr>
            </w:tcPrChange>
          </w:tcPr>
          <w:p w14:paraId="14A31888" w14:textId="30389A8A" w:rsidR="005C439D" w:rsidRPr="009D2D6D" w:rsidDel="00B674ED" w:rsidRDefault="005C439D" w:rsidP="005C439D">
            <w:pPr>
              <w:spacing w:line="240" w:lineRule="auto"/>
              <w:jc w:val="center"/>
              <w:cnfStyle w:val="000000000000" w:firstRow="0" w:lastRow="0" w:firstColumn="0" w:lastColumn="0" w:oddVBand="0" w:evenVBand="0" w:oddHBand="0" w:evenHBand="0" w:firstRowFirstColumn="0" w:firstRowLastColumn="0" w:lastRowFirstColumn="0" w:lastRowLastColumn="0"/>
              <w:rPr>
                <w:del w:id="1159" w:author="Admin" w:date="2023-10-02T18:05:00Z"/>
                <w:rFonts w:asciiTheme="majorHAnsi" w:hAnsiTheme="majorHAnsi" w:cstheme="majorHAnsi"/>
                <w:sz w:val="26"/>
                <w:szCs w:val="26"/>
                <w:lang w:val="vi-VN"/>
                <w:rPrChange w:id="1160" w:author="kiemlongJr" w:date="2023-09-26T21:01:00Z">
                  <w:rPr>
                    <w:del w:id="1161" w:author="Admin" w:date="2023-10-02T18:05:00Z"/>
                    <w:rFonts w:cs="Times New Roman"/>
                    <w:sz w:val="20"/>
                    <w:szCs w:val="20"/>
                    <w:lang w:val="vi-VN"/>
                  </w:rPr>
                </w:rPrChange>
              </w:rPr>
            </w:pPr>
            <w:del w:id="1162" w:author="Admin" w:date="2023-10-02T18:05:00Z">
              <w:r w:rsidRPr="009D2D6D" w:rsidDel="00B674ED">
                <w:rPr>
                  <w:rFonts w:asciiTheme="majorHAnsi" w:hAnsiTheme="majorHAnsi" w:cstheme="majorHAnsi"/>
                  <w:sz w:val="26"/>
                  <w:szCs w:val="26"/>
                  <w:rPrChange w:id="1163" w:author="kiemlongJr" w:date="2023-09-26T21:01:00Z">
                    <w:rPr>
                      <w:rFonts w:eastAsiaTheme="majorEastAsia" w:cs="Times New Roman"/>
                      <w:b/>
                      <w:bCs/>
                      <w:color w:val="000000" w:themeColor="text1"/>
                      <w:sz w:val="20"/>
                      <w:szCs w:val="20"/>
                      <w:lang w:eastAsia="ja-JP"/>
                    </w:rPr>
                  </w:rPrChange>
                </w:rPr>
                <w:delText>-</w:delText>
              </w:r>
            </w:del>
          </w:p>
        </w:tc>
      </w:tr>
      <w:tr w:rsidR="00FB6774" w:rsidRPr="009D2D6D" w:rsidDel="00B674ED" w14:paraId="1A9E9A00" w14:textId="269C32C2" w:rsidTr="00FB6774">
        <w:trPr>
          <w:cnfStyle w:val="000000100000" w:firstRow="0" w:lastRow="0" w:firstColumn="0" w:lastColumn="0" w:oddVBand="0" w:evenVBand="0" w:oddHBand="1" w:evenHBand="0" w:firstRowFirstColumn="0" w:firstRowLastColumn="0" w:lastRowFirstColumn="0" w:lastRowLastColumn="0"/>
          <w:jc w:val="center"/>
          <w:del w:id="1164" w:author="Admin" w:date="2023-10-02T18:05:00Z"/>
        </w:trPr>
        <w:tc>
          <w:tcPr>
            <w:cnfStyle w:val="001000000000" w:firstRow="0" w:lastRow="0" w:firstColumn="1" w:lastColumn="0" w:oddVBand="0" w:evenVBand="0" w:oddHBand="0" w:evenHBand="0" w:firstRowFirstColumn="0" w:firstRowLastColumn="0" w:lastRowFirstColumn="0" w:lastRowLastColumn="0"/>
            <w:tcW w:w="3145" w:type="dxa"/>
          </w:tcPr>
          <w:p w14:paraId="62F6B706" w14:textId="02ED1223" w:rsidR="005C439D" w:rsidRPr="009D2D6D" w:rsidDel="00B674ED" w:rsidRDefault="005C439D" w:rsidP="005C439D">
            <w:pPr>
              <w:spacing w:line="240" w:lineRule="auto"/>
              <w:rPr>
                <w:del w:id="1165" w:author="Admin" w:date="2023-10-02T18:05:00Z"/>
                <w:rFonts w:asciiTheme="majorHAnsi" w:hAnsiTheme="majorHAnsi" w:cstheme="majorHAnsi"/>
                <w:sz w:val="26"/>
                <w:szCs w:val="26"/>
                <w:lang w:val="vi-VN"/>
                <w:rPrChange w:id="1166" w:author="kiemlongJr" w:date="2023-09-26T21:01:00Z">
                  <w:rPr>
                    <w:del w:id="1167" w:author="Admin" w:date="2023-10-02T18:05:00Z"/>
                    <w:rFonts w:cs="Times New Roman"/>
                    <w:b w:val="0"/>
                    <w:bCs w:val="0"/>
                    <w:sz w:val="20"/>
                    <w:szCs w:val="20"/>
                    <w:lang w:val="vi-VN"/>
                  </w:rPr>
                </w:rPrChange>
              </w:rPr>
            </w:pPr>
            <w:del w:id="1168" w:author="Admin" w:date="2023-10-02T18:05:00Z">
              <w:r w:rsidRPr="009D2D6D" w:rsidDel="00B674ED">
                <w:rPr>
                  <w:rFonts w:asciiTheme="majorHAnsi" w:hAnsiTheme="majorHAnsi" w:cstheme="majorHAnsi"/>
                  <w:sz w:val="26"/>
                  <w:szCs w:val="26"/>
                  <w:rPrChange w:id="1169" w:author="kiemlongJr" w:date="2023-09-26T21:01:00Z">
                    <w:rPr>
                      <w:rFonts w:eastAsiaTheme="majorEastAsia" w:cs="Times New Roman"/>
                      <w:color w:val="000000" w:themeColor="text1"/>
                      <w:sz w:val="20"/>
                      <w:szCs w:val="20"/>
                      <w:lang w:eastAsia="ja-JP"/>
                    </w:rPr>
                  </w:rPrChange>
                </w:rPr>
                <w:delText>Nhập lại mật khẩu</w:delText>
              </w:r>
            </w:del>
          </w:p>
        </w:tc>
        <w:tc>
          <w:tcPr>
            <w:tcW w:w="810" w:type="dxa"/>
          </w:tcPr>
          <w:p w14:paraId="2DD847D5" w14:textId="5B065491"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170" w:author="Admin" w:date="2023-10-02T18:05:00Z"/>
                <w:rFonts w:asciiTheme="majorHAnsi" w:hAnsiTheme="majorHAnsi" w:cstheme="majorHAnsi"/>
                <w:sz w:val="26"/>
                <w:szCs w:val="26"/>
                <w:lang w:val="vi-VN"/>
                <w:rPrChange w:id="1171" w:author="kiemlongJr" w:date="2023-09-26T21:01:00Z">
                  <w:rPr>
                    <w:del w:id="1172" w:author="Admin" w:date="2023-10-02T18:05:00Z"/>
                    <w:rFonts w:cs="Times New Roman"/>
                    <w:sz w:val="20"/>
                    <w:szCs w:val="20"/>
                    <w:lang w:val="vi-VN"/>
                  </w:rPr>
                </w:rPrChange>
              </w:rPr>
            </w:pPr>
            <w:del w:id="1173" w:author="Admin" w:date="2023-10-02T18:05:00Z">
              <w:r w:rsidRPr="009D2D6D" w:rsidDel="00B674ED">
                <w:rPr>
                  <w:rFonts w:asciiTheme="majorHAnsi" w:hAnsiTheme="majorHAnsi" w:cstheme="majorHAnsi"/>
                  <w:sz w:val="26"/>
                  <w:szCs w:val="26"/>
                  <w:rPrChange w:id="1174"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5D488A5F" w14:textId="6D729A45"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175" w:author="Admin" w:date="2023-10-02T18:05:00Z"/>
                <w:rFonts w:asciiTheme="majorHAnsi" w:hAnsiTheme="majorHAnsi" w:cstheme="majorHAnsi"/>
                <w:sz w:val="26"/>
                <w:szCs w:val="26"/>
                <w:lang w:val="vi-VN"/>
                <w:rPrChange w:id="1176" w:author="kiemlongJr" w:date="2023-09-26T21:01:00Z">
                  <w:rPr>
                    <w:del w:id="1177" w:author="Admin" w:date="2023-10-02T18:05:00Z"/>
                    <w:rFonts w:cs="Times New Roman"/>
                    <w:sz w:val="20"/>
                    <w:szCs w:val="20"/>
                    <w:lang w:val="vi-VN"/>
                  </w:rPr>
                </w:rPrChange>
              </w:rPr>
            </w:pPr>
            <w:del w:id="1178" w:author="Admin" w:date="2023-10-02T18:05:00Z">
              <w:r w:rsidRPr="009D2D6D" w:rsidDel="00B674ED">
                <w:rPr>
                  <w:rFonts w:asciiTheme="majorHAnsi" w:hAnsiTheme="majorHAnsi" w:cstheme="majorHAnsi"/>
                  <w:sz w:val="26"/>
                  <w:szCs w:val="26"/>
                  <w:rPrChange w:id="1179"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42F1501A" w14:textId="5A39ED09"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180" w:author="Admin" w:date="2023-10-02T18:05:00Z"/>
                <w:rFonts w:asciiTheme="majorHAnsi" w:hAnsiTheme="majorHAnsi" w:cstheme="majorHAnsi"/>
                <w:sz w:val="26"/>
                <w:szCs w:val="26"/>
                <w:lang w:val="vi-VN"/>
                <w:rPrChange w:id="1181" w:author="kiemlongJr" w:date="2023-09-26T21:01:00Z">
                  <w:rPr>
                    <w:del w:id="1182" w:author="Admin" w:date="2023-10-02T18:05:00Z"/>
                    <w:rFonts w:cs="Times New Roman"/>
                    <w:sz w:val="20"/>
                    <w:szCs w:val="20"/>
                    <w:lang w:val="vi-VN"/>
                  </w:rPr>
                </w:rPrChange>
              </w:rPr>
            </w:pPr>
            <w:del w:id="1183" w:author="Admin" w:date="2023-10-02T18:05:00Z">
              <w:r w:rsidRPr="009D2D6D" w:rsidDel="00B674ED">
                <w:rPr>
                  <w:rFonts w:asciiTheme="majorHAnsi" w:hAnsiTheme="majorHAnsi" w:cstheme="majorHAnsi"/>
                  <w:sz w:val="26"/>
                  <w:szCs w:val="26"/>
                  <w:rPrChange w:id="1184"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3E9ADD5F" w14:textId="7C44DD0D"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185" w:author="Admin" w:date="2023-10-02T18:05:00Z"/>
                <w:rFonts w:asciiTheme="majorHAnsi" w:hAnsiTheme="majorHAnsi" w:cstheme="majorHAnsi"/>
                <w:sz w:val="26"/>
                <w:szCs w:val="26"/>
                <w:lang w:val="vi-VN"/>
                <w:rPrChange w:id="1186" w:author="kiemlongJr" w:date="2023-09-26T21:01:00Z">
                  <w:rPr>
                    <w:del w:id="1187" w:author="Admin" w:date="2023-10-02T18:05:00Z"/>
                    <w:rFonts w:cs="Times New Roman"/>
                    <w:sz w:val="20"/>
                    <w:szCs w:val="20"/>
                    <w:lang w:val="vi-VN"/>
                  </w:rPr>
                </w:rPrChange>
              </w:rPr>
            </w:pPr>
            <w:del w:id="1188" w:author="Admin" w:date="2023-10-02T18:05:00Z">
              <w:r w:rsidRPr="009D2D6D" w:rsidDel="00B674ED">
                <w:rPr>
                  <w:rFonts w:asciiTheme="majorHAnsi" w:hAnsiTheme="majorHAnsi" w:cstheme="majorHAnsi"/>
                  <w:sz w:val="26"/>
                  <w:szCs w:val="26"/>
                  <w:rPrChange w:id="1189" w:author="kiemlongJr" w:date="2023-09-26T21:01:00Z">
                    <w:rPr>
                      <w:rFonts w:eastAsiaTheme="majorEastAsia" w:cs="Times New Roman"/>
                      <w:b/>
                      <w:bCs/>
                      <w:color w:val="000000" w:themeColor="text1"/>
                      <w:sz w:val="20"/>
                      <w:szCs w:val="20"/>
                      <w:lang w:eastAsia="ja-JP"/>
                    </w:rPr>
                  </w:rPrChange>
                </w:rPr>
                <w:delText>T</w:delText>
              </w:r>
            </w:del>
          </w:p>
        </w:tc>
        <w:tc>
          <w:tcPr>
            <w:tcW w:w="720" w:type="dxa"/>
          </w:tcPr>
          <w:p w14:paraId="562B5CE1" w14:textId="744EBEA2"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190" w:author="Admin" w:date="2023-10-02T18:05:00Z"/>
                <w:rFonts w:asciiTheme="majorHAnsi" w:hAnsiTheme="majorHAnsi" w:cstheme="majorHAnsi"/>
                <w:sz w:val="26"/>
                <w:szCs w:val="26"/>
                <w:lang w:val="vi-VN"/>
                <w:rPrChange w:id="1191" w:author="kiemlongJr" w:date="2023-09-26T21:01:00Z">
                  <w:rPr>
                    <w:del w:id="1192" w:author="Admin" w:date="2023-10-02T18:05:00Z"/>
                    <w:rFonts w:cs="Times New Roman"/>
                    <w:sz w:val="20"/>
                    <w:szCs w:val="20"/>
                    <w:lang w:val="vi-VN"/>
                  </w:rPr>
                </w:rPrChange>
              </w:rPr>
            </w:pPr>
            <w:del w:id="1193" w:author="Admin" w:date="2023-10-02T18:05:00Z">
              <w:r w:rsidRPr="009D2D6D" w:rsidDel="00B674ED">
                <w:rPr>
                  <w:rFonts w:asciiTheme="majorHAnsi" w:hAnsiTheme="majorHAnsi" w:cstheme="majorHAnsi"/>
                  <w:sz w:val="26"/>
                  <w:szCs w:val="26"/>
                  <w:rPrChange w:id="1194" w:author="kiemlongJr" w:date="2023-09-26T21:01:00Z">
                    <w:rPr>
                      <w:rFonts w:eastAsiaTheme="majorEastAsia" w:cs="Times New Roman"/>
                      <w:b/>
                      <w:bCs/>
                      <w:color w:val="000000" w:themeColor="text1"/>
                      <w:sz w:val="20"/>
                      <w:szCs w:val="20"/>
                      <w:lang w:eastAsia="ja-JP"/>
                    </w:rPr>
                  </w:rPrChange>
                </w:rPr>
                <w:delText>F</w:delText>
              </w:r>
            </w:del>
          </w:p>
        </w:tc>
        <w:tc>
          <w:tcPr>
            <w:tcW w:w="704" w:type="dxa"/>
          </w:tcPr>
          <w:p w14:paraId="5896F5A2" w14:textId="3653E2CD"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195" w:author="Admin" w:date="2023-10-02T18:05:00Z"/>
                <w:rFonts w:asciiTheme="majorHAnsi" w:hAnsiTheme="majorHAnsi" w:cstheme="majorHAnsi"/>
                <w:sz w:val="26"/>
                <w:szCs w:val="26"/>
                <w:lang w:val="vi-VN"/>
                <w:rPrChange w:id="1196" w:author="kiemlongJr" w:date="2023-09-26T21:01:00Z">
                  <w:rPr>
                    <w:del w:id="1197" w:author="Admin" w:date="2023-10-02T18:05:00Z"/>
                    <w:rFonts w:cs="Times New Roman"/>
                    <w:sz w:val="20"/>
                    <w:szCs w:val="20"/>
                    <w:lang w:val="vi-VN"/>
                  </w:rPr>
                </w:rPrChange>
              </w:rPr>
            </w:pPr>
            <w:del w:id="1198" w:author="Admin" w:date="2023-10-02T18:05:00Z">
              <w:r w:rsidRPr="009D2D6D" w:rsidDel="00B674ED">
                <w:rPr>
                  <w:rFonts w:asciiTheme="majorHAnsi" w:hAnsiTheme="majorHAnsi" w:cstheme="majorHAnsi"/>
                  <w:sz w:val="26"/>
                  <w:szCs w:val="26"/>
                  <w:rPrChange w:id="1199" w:author="kiemlongJr" w:date="2023-09-26T21:01:00Z">
                    <w:rPr>
                      <w:rFonts w:eastAsiaTheme="majorEastAsia" w:cs="Times New Roman"/>
                      <w:b/>
                      <w:bCs/>
                      <w:color w:val="000000" w:themeColor="text1"/>
                      <w:sz w:val="20"/>
                      <w:szCs w:val="20"/>
                      <w:lang w:eastAsia="ja-JP"/>
                    </w:rPr>
                  </w:rPrChange>
                </w:rPr>
                <w:delText>B</w:delText>
              </w:r>
            </w:del>
          </w:p>
        </w:tc>
        <w:tc>
          <w:tcPr>
            <w:tcW w:w="683" w:type="dxa"/>
          </w:tcPr>
          <w:p w14:paraId="325A3626" w14:textId="21589863"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00" w:author="Admin" w:date="2023-10-02T18:05:00Z"/>
                <w:rFonts w:asciiTheme="majorHAnsi" w:hAnsiTheme="majorHAnsi" w:cstheme="majorHAnsi"/>
                <w:sz w:val="26"/>
                <w:szCs w:val="26"/>
                <w:lang w:val="vi-VN"/>
                <w:rPrChange w:id="1201" w:author="kiemlongJr" w:date="2023-09-26T21:01:00Z">
                  <w:rPr>
                    <w:del w:id="1202" w:author="Admin" w:date="2023-10-02T18:05:00Z"/>
                    <w:rFonts w:cs="Times New Roman"/>
                    <w:sz w:val="20"/>
                    <w:szCs w:val="20"/>
                    <w:lang w:val="vi-VN"/>
                  </w:rPr>
                </w:rPrChange>
              </w:rPr>
            </w:pPr>
            <w:del w:id="1203" w:author="Admin" w:date="2023-10-02T18:05:00Z">
              <w:r w:rsidRPr="009D2D6D" w:rsidDel="00B674ED">
                <w:rPr>
                  <w:rFonts w:asciiTheme="majorHAnsi" w:hAnsiTheme="majorHAnsi" w:cstheme="majorHAnsi"/>
                  <w:sz w:val="26"/>
                  <w:szCs w:val="26"/>
                  <w:rPrChange w:id="1204" w:author="kiemlongJr" w:date="2023-09-26T21:01:00Z">
                    <w:rPr>
                      <w:rFonts w:eastAsiaTheme="majorEastAsia" w:cs="Times New Roman"/>
                      <w:b/>
                      <w:bCs/>
                      <w:color w:val="000000" w:themeColor="text1"/>
                      <w:sz w:val="20"/>
                      <w:szCs w:val="20"/>
                      <w:lang w:eastAsia="ja-JP"/>
                    </w:rPr>
                  </w:rPrChange>
                </w:rPr>
                <w:delText>-</w:delText>
              </w:r>
            </w:del>
          </w:p>
        </w:tc>
        <w:tc>
          <w:tcPr>
            <w:tcW w:w="683" w:type="dxa"/>
          </w:tcPr>
          <w:p w14:paraId="49DC11AB" w14:textId="0E748197"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05" w:author="Admin" w:date="2023-10-02T18:05:00Z"/>
                <w:rFonts w:asciiTheme="majorHAnsi" w:hAnsiTheme="majorHAnsi" w:cstheme="majorHAnsi"/>
                <w:sz w:val="26"/>
                <w:szCs w:val="26"/>
                <w:lang w:val="vi-VN"/>
                <w:rPrChange w:id="1206" w:author="kiemlongJr" w:date="2023-09-26T21:01:00Z">
                  <w:rPr>
                    <w:del w:id="1207" w:author="Admin" w:date="2023-10-02T18:05:00Z"/>
                    <w:rFonts w:cs="Times New Roman"/>
                    <w:sz w:val="20"/>
                    <w:szCs w:val="20"/>
                    <w:lang w:val="vi-VN"/>
                  </w:rPr>
                </w:rPrChange>
              </w:rPr>
            </w:pPr>
            <w:del w:id="1208" w:author="Admin" w:date="2023-10-02T18:05:00Z">
              <w:r w:rsidRPr="009D2D6D" w:rsidDel="00B674ED">
                <w:rPr>
                  <w:rFonts w:asciiTheme="majorHAnsi" w:hAnsiTheme="majorHAnsi" w:cstheme="majorHAnsi"/>
                  <w:sz w:val="26"/>
                  <w:szCs w:val="26"/>
                  <w:rPrChange w:id="1209" w:author="kiemlongJr" w:date="2023-09-26T21:01:00Z">
                    <w:rPr>
                      <w:rFonts w:eastAsiaTheme="majorEastAsia" w:cs="Times New Roman"/>
                      <w:b/>
                      <w:bCs/>
                      <w:color w:val="000000" w:themeColor="text1"/>
                      <w:sz w:val="20"/>
                      <w:szCs w:val="20"/>
                      <w:lang w:eastAsia="ja-JP"/>
                    </w:rPr>
                  </w:rPrChange>
                </w:rPr>
                <w:delText>-</w:delText>
              </w:r>
            </w:del>
          </w:p>
        </w:tc>
      </w:tr>
      <w:tr w:rsidR="005C439D" w:rsidRPr="009D2D6D" w:rsidDel="00B674ED" w14:paraId="379DB2F0" w14:textId="72FFFF3C" w:rsidTr="00FB6774">
        <w:tblPrEx>
          <w:tblW w:w="8905" w:type="dxa"/>
          <w:jc w:val="center"/>
          <w:tblPrExChange w:id="1210" w:author="kiemlongJr" w:date="2023-09-26T21:02:00Z">
            <w:tblPrEx>
              <w:tblW w:w="10325" w:type="dxa"/>
              <w:jc w:val="center"/>
            </w:tblPrEx>
          </w:tblPrExChange>
        </w:tblPrEx>
        <w:trPr>
          <w:jc w:val="center"/>
          <w:del w:id="1211" w:author="Admin" w:date="2023-10-02T18:05:00Z"/>
          <w:trPrChange w:id="1212" w:author="kiemlongJr" w:date="2023-09-26T21:02:00Z">
            <w:trPr>
              <w:jc w:val="center"/>
            </w:trPr>
          </w:trPrChange>
        </w:trPr>
        <w:tc>
          <w:tcPr>
            <w:cnfStyle w:val="001000000000" w:firstRow="0" w:lastRow="0" w:firstColumn="1" w:lastColumn="0" w:oddVBand="0" w:evenVBand="0" w:oddHBand="0" w:evenHBand="0" w:firstRowFirstColumn="0" w:firstRowLastColumn="0" w:lastRowFirstColumn="0" w:lastRowLastColumn="0"/>
            <w:tcW w:w="8905" w:type="dxa"/>
            <w:gridSpan w:val="9"/>
            <w:tcPrChange w:id="1213" w:author="kiemlongJr" w:date="2023-09-26T21:02:00Z">
              <w:tcPr>
                <w:tcW w:w="10325" w:type="dxa"/>
                <w:gridSpan w:val="18"/>
              </w:tcPr>
            </w:tcPrChange>
          </w:tcPr>
          <w:p w14:paraId="5186B369" w14:textId="286CDA50" w:rsidR="005C439D" w:rsidRPr="009D2D6D" w:rsidDel="00B674ED" w:rsidRDefault="005C439D">
            <w:pPr>
              <w:tabs>
                <w:tab w:val="left" w:pos="2377"/>
              </w:tabs>
              <w:spacing w:line="240" w:lineRule="auto"/>
              <w:rPr>
                <w:del w:id="1214" w:author="Admin" w:date="2023-10-02T18:05:00Z"/>
                <w:rFonts w:asciiTheme="majorHAnsi" w:hAnsiTheme="majorHAnsi" w:cstheme="majorHAnsi"/>
                <w:sz w:val="26"/>
                <w:szCs w:val="26"/>
                <w:lang w:val="vi-VN"/>
                <w:rPrChange w:id="1215" w:author="kiemlongJr" w:date="2023-09-26T21:01:00Z">
                  <w:rPr>
                    <w:del w:id="1216" w:author="Admin" w:date="2023-10-02T18:05:00Z"/>
                    <w:rFonts w:cs="Times New Roman"/>
                    <w:b w:val="0"/>
                    <w:bCs w:val="0"/>
                    <w:sz w:val="20"/>
                    <w:szCs w:val="20"/>
                    <w:lang w:val="vi-VN"/>
                  </w:rPr>
                </w:rPrChange>
              </w:rPr>
              <w:pPrChange w:id="1217" w:author="kiemlongJr" w:date="2023-09-26T21:01:00Z">
                <w:pPr>
                  <w:tabs>
                    <w:tab w:val="left" w:pos="2377"/>
                  </w:tabs>
                  <w:spacing w:line="240" w:lineRule="auto"/>
                  <w:jc w:val="center"/>
                </w:pPr>
              </w:pPrChange>
            </w:pPr>
            <w:del w:id="1218" w:author="Admin" w:date="2023-10-02T18:05:00Z">
              <w:r w:rsidRPr="009D2D6D" w:rsidDel="00B674ED">
                <w:rPr>
                  <w:rFonts w:asciiTheme="majorHAnsi" w:hAnsiTheme="majorHAnsi" w:cstheme="majorHAnsi"/>
                  <w:sz w:val="26"/>
                  <w:szCs w:val="26"/>
                  <w:rPrChange w:id="1219" w:author="kiemlongJr" w:date="2023-09-26T21:01:00Z">
                    <w:rPr>
                      <w:rFonts w:cs="Times New Roman"/>
                      <w:sz w:val="20"/>
                      <w:szCs w:val="20"/>
                    </w:rPr>
                  </w:rPrChange>
                </w:rPr>
                <w:delText>Hành động hệ thống</w:delText>
              </w:r>
            </w:del>
          </w:p>
        </w:tc>
      </w:tr>
      <w:tr w:rsidR="00FB6774" w:rsidRPr="009D2D6D" w:rsidDel="00B674ED" w14:paraId="7FB0C0FE" w14:textId="237E9A04" w:rsidTr="00FB6774">
        <w:trPr>
          <w:cnfStyle w:val="000000100000" w:firstRow="0" w:lastRow="0" w:firstColumn="0" w:lastColumn="0" w:oddVBand="0" w:evenVBand="0" w:oddHBand="1" w:evenHBand="0" w:firstRowFirstColumn="0" w:firstRowLastColumn="0" w:lastRowFirstColumn="0" w:lastRowLastColumn="0"/>
          <w:jc w:val="center"/>
          <w:del w:id="1220" w:author="Admin" w:date="2023-10-02T18:05:00Z"/>
        </w:trPr>
        <w:tc>
          <w:tcPr>
            <w:cnfStyle w:val="001000000000" w:firstRow="0" w:lastRow="0" w:firstColumn="1" w:lastColumn="0" w:oddVBand="0" w:evenVBand="0" w:oddHBand="0" w:evenHBand="0" w:firstRowFirstColumn="0" w:firstRowLastColumn="0" w:lastRowFirstColumn="0" w:lastRowLastColumn="0"/>
            <w:tcW w:w="3145" w:type="dxa"/>
          </w:tcPr>
          <w:p w14:paraId="37E67B54" w14:textId="3D4BB96D" w:rsidR="005C439D" w:rsidRPr="009D2D6D" w:rsidDel="00B674ED" w:rsidRDefault="005C439D" w:rsidP="005C439D">
            <w:pPr>
              <w:spacing w:line="240" w:lineRule="auto"/>
              <w:rPr>
                <w:del w:id="1221" w:author="Admin" w:date="2023-10-02T18:05:00Z"/>
                <w:rFonts w:asciiTheme="majorHAnsi" w:hAnsiTheme="majorHAnsi" w:cstheme="majorHAnsi"/>
                <w:sz w:val="26"/>
                <w:szCs w:val="26"/>
                <w:lang w:val="vi-VN"/>
                <w:rPrChange w:id="1222" w:author="kiemlongJr" w:date="2023-09-26T21:01:00Z">
                  <w:rPr>
                    <w:del w:id="1223" w:author="Admin" w:date="2023-10-02T18:05:00Z"/>
                    <w:rFonts w:cs="Times New Roman"/>
                    <w:b w:val="0"/>
                    <w:bCs w:val="0"/>
                    <w:sz w:val="20"/>
                    <w:szCs w:val="20"/>
                    <w:lang w:val="vi-VN"/>
                  </w:rPr>
                </w:rPrChange>
              </w:rPr>
            </w:pPr>
            <w:del w:id="1224" w:author="Admin" w:date="2023-10-02T18:05:00Z">
              <w:r w:rsidRPr="009D2D6D" w:rsidDel="00B674ED">
                <w:rPr>
                  <w:rFonts w:asciiTheme="majorHAnsi" w:hAnsiTheme="majorHAnsi" w:cstheme="majorHAnsi"/>
                  <w:sz w:val="26"/>
                  <w:szCs w:val="26"/>
                  <w:rPrChange w:id="1225" w:author="kiemlongJr" w:date="2023-09-26T21:01:00Z">
                    <w:rPr>
                      <w:rFonts w:cs="Times New Roman"/>
                      <w:sz w:val="20"/>
                      <w:szCs w:val="20"/>
                    </w:rPr>
                  </w:rPrChange>
                </w:rPr>
                <w:delText>Đăng ký thành công hay không</w:delText>
              </w:r>
            </w:del>
          </w:p>
        </w:tc>
        <w:tc>
          <w:tcPr>
            <w:tcW w:w="810" w:type="dxa"/>
          </w:tcPr>
          <w:p w14:paraId="20160CB3" w14:textId="568A6794"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26" w:author="Admin" w:date="2023-10-02T18:05:00Z"/>
                <w:rFonts w:asciiTheme="majorHAnsi" w:hAnsiTheme="majorHAnsi" w:cstheme="majorHAnsi"/>
                <w:sz w:val="26"/>
                <w:szCs w:val="26"/>
                <w:lang w:val="vi-VN"/>
                <w:rPrChange w:id="1227" w:author="kiemlongJr" w:date="2023-09-26T21:01:00Z">
                  <w:rPr>
                    <w:del w:id="1228" w:author="Admin" w:date="2023-10-02T18:05:00Z"/>
                    <w:rFonts w:cs="Times New Roman"/>
                    <w:sz w:val="20"/>
                    <w:szCs w:val="20"/>
                    <w:lang w:val="vi-VN"/>
                  </w:rPr>
                </w:rPrChange>
              </w:rPr>
            </w:pPr>
            <w:del w:id="1229" w:author="Admin" w:date="2023-10-02T18:05:00Z">
              <w:r w:rsidRPr="009D2D6D" w:rsidDel="00B674ED">
                <w:rPr>
                  <w:rFonts w:asciiTheme="majorHAnsi" w:hAnsiTheme="majorHAnsi" w:cstheme="majorHAnsi"/>
                  <w:sz w:val="26"/>
                  <w:szCs w:val="26"/>
                  <w:rPrChange w:id="1230" w:author="kiemlongJr" w:date="2023-09-26T21:01:00Z">
                    <w:rPr>
                      <w:rFonts w:cs="Times New Roman"/>
                      <w:sz w:val="20"/>
                      <w:szCs w:val="20"/>
                    </w:rPr>
                  </w:rPrChange>
                </w:rPr>
                <w:delText>T</w:delText>
              </w:r>
            </w:del>
          </w:p>
        </w:tc>
        <w:tc>
          <w:tcPr>
            <w:tcW w:w="720" w:type="dxa"/>
          </w:tcPr>
          <w:p w14:paraId="08F1F7F0" w14:textId="233E9A40"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31" w:author="Admin" w:date="2023-10-02T18:05:00Z"/>
                <w:rFonts w:asciiTheme="majorHAnsi" w:hAnsiTheme="majorHAnsi" w:cstheme="majorHAnsi"/>
                <w:sz w:val="26"/>
                <w:szCs w:val="26"/>
                <w:lang w:val="vi-VN"/>
                <w:rPrChange w:id="1232" w:author="kiemlongJr" w:date="2023-09-26T21:01:00Z">
                  <w:rPr>
                    <w:del w:id="1233" w:author="Admin" w:date="2023-10-02T18:05:00Z"/>
                    <w:rFonts w:cs="Times New Roman"/>
                    <w:sz w:val="20"/>
                    <w:szCs w:val="20"/>
                    <w:lang w:val="vi-VN"/>
                  </w:rPr>
                </w:rPrChange>
              </w:rPr>
            </w:pPr>
            <w:del w:id="1234" w:author="Admin" w:date="2023-10-02T18:05:00Z">
              <w:r w:rsidRPr="009D2D6D" w:rsidDel="00B674ED">
                <w:rPr>
                  <w:rFonts w:asciiTheme="majorHAnsi" w:hAnsiTheme="majorHAnsi" w:cstheme="majorHAnsi"/>
                  <w:sz w:val="26"/>
                  <w:szCs w:val="26"/>
                  <w:rPrChange w:id="1235" w:author="kiemlongJr" w:date="2023-09-26T21:01:00Z">
                    <w:rPr>
                      <w:rFonts w:cs="Times New Roman"/>
                      <w:sz w:val="20"/>
                      <w:szCs w:val="20"/>
                    </w:rPr>
                  </w:rPrChange>
                </w:rPr>
                <w:delText>T</w:delText>
              </w:r>
            </w:del>
          </w:p>
        </w:tc>
        <w:tc>
          <w:tcPr>
            <w:tcW w:w="720" w:type="dxa"/>
          </w:tcPr>
          <w:p w14:paraId="45C15B8C" w14:textId="0E2739F1"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36" w:author="Admin" w:date="2023-10-02T18:05:00Z"/>
                <w:rFonts w:asciiTheme="majorHAnsi" w:hAnsiTheme="majorHAnsi" w:cstheme="majorHAnsi"/>
                <w:sz w:val="26"/>
                <w:szCs w:val="26"/>
                <w:lang w:val="vi-VN"/>
                <w:rPrChange w:id="1237" w:author="kiemlongJr" w:date="2023-09-26T21:01:00Z">
                  <w:rPr>
                    <w:del w:id="1238" w:author="Admin" w:date="2023-10-02T18:05:00Z"/>
                    <w:rFonts w:cs="Times New Roman"/>
                    <w:sz w:val="20"/>
                    <w:szCs w:val="20"/>
                    <w:lang w:val="vi-VN"/>
                  </w:rPr>
                </w:rPrChange>
              </w:rPr>
            </w:pPr>
            <w:del w:id="1239" w:author="Admin" w:date="2023-10-02T18:05:00Z">
              <w:r w:rsidRPr="009D2D6D" w:rsidDel="00B674ED">
                <w:rPr>
                  <w:rFonts w:asciiTheme="majorHAnsi" w:hAnsiTheme="majorHAnsi" w:cstheme="majorHAnsi"/>
                  <w:sz w:val="26"/>
                  <w:szCs w:val="26"/>
                  <w:rPrChange w:id="1240" w:author="kiemlongJr" w:date="2023-09-26T21:01:00Z">
                    <w:rPr>
                      <w:rFonts w:cs="Times New Roman"/>
                      <w:sz w:val="20"/>
                      <w:szCs w:val="20"/>
                    </w:rPr>
                  </w:rPrChange>
                </w:rPr>
                <w:delText>T</w:delText>
              </w:r>
            </w:del>
          </w:p>
        </w:tc>
        <w:tc>
          <w:tcPr>
            <w:tcW w:w="720" w:type="dxa"/>
          </w:tcPr>
          <w:p w14:paraId="25E1EDE4" w14:textId="51BF4296"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41" w:author="Admin" w:date="2023-10-02T18:05:00Z"/>
                <w:rFonts w:asciiTheme="majorHAnsi" w:hAnsiTheme="majorHAnsi" w:cstheme="majorHAnsi"/>
                <w:sz w:val="26"/>
                <w:szCs w:val="26"/>
                <w:lang w:val="vi-VN"/>
                <w:rPrChange w:id="1242" w:author="kiemlongJr" w:date="2023-09-26T21:01:00Z">
                  <w:rPr>
                    <w:del w:id="1243" w:author="Admin" w:date="2023-10-02T18:05:00Z"/>
                    <w:rFonts w:cs="Times New Roman"/>
                    <w:sz w:val="20"/>
                    <w:szCs w:val="20"/>
                    <w:lang w:val="vi-VN"/>
                  </w:rPr>
                </w:rPrChange>
              </w:rPr>
            </w:pPr>
            <w:del w:id="1244" w:author="Admin" w:date="2023-10-02T18:05:00Z">
              <w:r w:rsidRPr="009D2D6D" w:rsidDel="00B674ED">
                <w:rPr>
                  <w:rFonts w:asciiTheme="majorHAnsi" w:hAnsiTheme="majorHAnsi" w:cstheme="majorHAnsi"/>
                  <w:sz w:val="26"/>
                  <w:szCs w:val="26"/>
                  <w:rPrChange w:id="1245" w:author="kiemlongJr" w:date="2023-09-26T21:01:00Z">
                    <w:rPr>
                      <w:rFonts w:cs="Times New Roman"/>
                      <w:sz w:val="20"/>
                      <w:szCs w:val="20"/>
                    </w:rPr>
                  </w:rPrChange>
                </w:rPr>
                <w:delText>T</w:delText>
              </w:r>
            </w:del>
          </w:p>
        </w:tc>
        <w:tc>
          <w:tcPr>
            <w:tcW w:w="720" w:type="dxa"/>
          </w:tcPr>
          <w:p w14:paraId="67700A1C" w14:textId="59961EA8"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46" w:author="Admin" w:date="2023-10-02T18:05:00Z"/>
                <w:rFonts w:asciiTheme="majorHAnsi" w:hAnsiTheme="majorHAnsi" w:cstheme="majorHAnsi"/>
                <w:sz w:val="26"/>
                <w:szCs w:val="26"/>
                <w:lang w:val="vi-VN"/>
                <w:rPrChange w:id="1247" w:author="kiemlongJr" w:date="2023-09-26T21:01:00Z">
                  <w:rPr>
                    <w:del w:id="1248" w:author="Admin" w:date="2023-10-02T18:05:00Z"/>
                    <w:rFonts w:cs="Times New Roman"/>
                    <w:sz w:val="20"/>
                    <w:szCs w:val="20"/>
                    <w:lang w:val="vi-VN"/>
                  </w:rPr>
                </w:rPrChange>
              </w:rPr>
            </w:pPr>
            <w:del w:id="1249" w:author="Admin" w:date="2023-10-02T18:05:00Z">
              <w:r w:rsidRPr="009D2D6D" w:rsidDel="00B674ED">
                <w:rPr>
                  <w:rFonts w:asciiTheme="majorHAnsi" w:hAnsiTheme="majorHAnsi" w:cstheme="majorHAnsi"/>
                  <w:sz w:val="26"/>
                  <w:szCs w:val="26"/>
                  <w:rPrChange w:id="1250" w:author="kiemlongJr" w:date="2023-09-26T21:01:00Z">
                    <w:rPr>
                      <w:rFonts w:cs="Times New Roman"/>
                      <w:sz w:val="20"/>
                      <w:szCs w:val="20"/>
                    </w:rPr>
                  </w:rPrChange>
                </w:rPr>
                <w:delText>F</w:delText>
              </w:r>
            </w:del>
          </w:p>
        </w:tc>
        <w:tc>
          <w:tcPr>
            <w:tcW w:w="704" w:type="dxa"/>
          </w:tcPr>
          <w:p w14:paraId="5040BC8C" w14:textId="2CD9F6AC"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51" w:author="Admin" w:date="2023-10-02T18:05:00Z"/>
                <w:rFonts w:asciiTheme="majorHAnsi" w:hAnsiTheme="majorHAnsi" w:cstheme="majorHAnsi"/>
                <w:sz w:val="26"/>
                <w:szCs w:val="26"/>
                <w:lang w:val="vi-VN"/>
                <w:rPrChange w:id="1252" w:author="kiemlongJr" w:date="2023-09-26T21:01:00Z">
                  <w:rPr>
                    <w:del w:id="1253" w:author="Admin" w:date="2023-10-02T18:05:00Z"/>
                    <w:rFonts w:cs="Times New Roman"/>
                    <w:sz w:val="20"/>
                    <w:szCs w:val="20"/>
                    <w:lang w:val="vi-VN"/>
                  </w:rPr>
                </w:rPrChange>
              </w:rPr>
            </w:pPr>
            <w:del w:id="1254" w:author="Admin" w:date="2023-10-02T18:05:00Z">
              <w:r w:rsidRPr="009D2D6D" w:rsidDel="00B674ED">
                <w:rPr>
                  <w:rFonts w:asciiTheme="majorHAnsi" w:hAnsiTheme="majorHAnsi" w:cstheme="majorHAnsi"/>
                  <w:sz w:val="26"/>
                  <w:szCs w:val="26"/>
                  <w:rPrChange w:id="1255" w:author="kiemlongJr" w:date="2023-09-26T21:01:00Z">
                    <w:rPr>
                      <w:rFonts w:cs="Times New Roman"/>
                      <w:sz w:val="20"/>
                      <w:szCs w:val="20"/>
                    </w:rPr>
                  </w:rPrChange>
                </w:rPr>
                <w:delText>F</w:delText>
              </w:r>
            </w:del>
          </w:p>
        </w:tc>
        <w:tc>
          <w:tcPr>
            <w:tcW w:w="683" w:type="dxa"/>
          </w:tcPr>
          <w:p w14:paraId="5E8E21AC" w14:textId="5E205927"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56" w:author="Admin" w:date="2023-10-02T18:05:00Z"/>
                <w:rFonts w:asciiTheme="majorHAnsi" w:hAnsiTheme="majorHAnsi" w:cstheme="majorHAnsi"/>
                <w:sz w:val="26"/>
                <w:szCs w:val="26"/>
                <w:lang w:val="vi-VN"/>
                <w:rPrChange w:id="1257" w:author="kiemlongJr" w:date="2023-09-26T21:01:00Z">
                  <w:rPr>
                    <w:del w:id="1258" w:author="Admin" w:date="2023-10-02T18:05:00Z"/>
                    <w:rFonts w:cs="Times New Roman"/>
                    <w:sz w:val="20"/>
                    <w:szCs w:val="20"/>
                    <w:lang w:val="vi-VN"/>
                  </w:rPr>
                </w:rPrChange>
              </w:rPr>
            </w:pPr>
            <w:del w:id="1259" w:author="Admin" w:date="2023-10-02T18:05:00Z">
              <w:r w:rsidRPr="009D2D6D" w:rsidDel="00B674ED">
                <w:rPr>
                  <w:rFonts w:asciiTheme="majorHAnsi" w:hAnsiTheme="majorHAnsi" w:cstheme="majorHAnsi"/>
                  <w:sz w:val="26"/>
                  <w:szCs w:val="26"/>
                  <w:rPrChange w:id="1260" w:author="kiemlongJr" w:date="2023-09-26T21:01:00Z">
                    <w:rPr>
                      <w:rFonts w:cs="Times New Roman"/>
                      <w:sz w:val="20"/>
                      <w:szCs w:val="20"/>
                    </w:rPr>
                  </w:rPrChange>
                </w:rPr>
                <w:delText>F</w:delText>
              </w:r>
            </w:del>
          </w:p>
        </w:tc>
        <w:tc>
          <w:tcPr>
            <w:tcW w:w="683" w:type="dxa"/>
          </w:tcPr>
          <w:p w14:paraId="0DAEA305" w14:textId="6992100C" w:rsidR="005C439D" w:rsidRPr="009D2D6D" w:rsidDel="00B674ED" w:rsidRDefault="005C439D" w:rsidP="005C439D">
            <w:pPr>
              <w:spacing w:line="240" w:lineRule="auto"/>
              <w:jc w:val="center"/>
              <w:cnfStyle w:val="000000100000" w:firstRow="0" w:lastRow="0" w:firstColumn="0" w:lastColumn="0" w:oddVBand="0" w:evenVBand="0" w:oddHBand="1" w:evenHBand="0" w:firstRowFirstColumn="0" w:firstRowLastColumn="0" w:lastRowFirstColumn="0" w:lastRowLastColumn="0"/>
              <w:rPr>
                <w:del w:id="1261" w:author="Admin" w:date="2023-10-02T18:05:00Z"/>
                <w:rFonts w:asciiTheme="majorHAnsi" w:hAnsiTheme="majorHAnsi" w:cstheme="majorHAnsi"/>
                <w:sz w:val="26"/>
                <w:szCs w:val="26"/>
                <w:lang w:val="vi-VN"/>
                <w:rPrChange w:id="1262" w:author="kiemlongJr" w:date="2023-09-26T21:01:00Z">
                  <w:rPr>
                    <w:del w:id="1263" w:author="Admin" w:date="2023-10-02T18:05:00Z"/>
                    <w:rFonts w:cs="Times New Roman"/>
                    <w:sz w:val="20"/>
                    <w:szCs w:val="20"/>
                    <w:lang w:val="vi-VN"/>
                  </w:rPr>
                </w:rPrChange>
              </w:rPr>
            </w:pPr>
            <w:del w:id="1264" w:author="Admin" w:date="2023-10-02T18:05:00Z">
              <w:r w:rsidRPr="009D2D6D" w:rsidDel="00B674ED">
                <w:rPr>
                  <w:rFonts w:asciiTheme="majorHAnsi" w:hAnsiTheme="majorHAnsi" w:cstheme="majorHAnsi"/>
                  <w:sz w:val="26"/>
                  <w:szCs w:val="26"/>
                  <w:rPrChange w:id="1265" w:author="kiemlongJr" w:date="2023-09-26T21:01:00Z">
                    <w:rPr>
                      <w:rFonts w:cs="Times New Roman"/>
                      <w:sz w:val="20"/>
                      <w:szCs w:val="20"/>
                    </w:rPr>
                  </w:rPrChange>
                </w:rPr>
                <w:delText>F</w:delText>
              </w:r>
            </w:del>
          </w:p>
        </w:tc>
      </w:tr>
    </w:tbl>
    <w:p w14:paraId="3AE8C9BC" w14:textId="4AE75662" w:rsidR="005C439D" w:rsidRPr="009D2D6D" w:rsidDel="00B674ED" w:rsidRDefault="005C439D" w:rsidP="005C439D">
      <w:pPr>
        <w:rPr>
          <w:del w:id="1266" w:author="Admin" w:date="2023-10-02T18:05:00Z"/>
          <w:rFonts w:asciiTheme="majorHAnsi" w:hAnsiTheme="majorHAnsi" w:cstheme="majorHAnsi"/>
          <w:szCs w:val="26"/>
        </w:rPr>
      </w:pPr>
    </w:p>
    <w:p w14:paraId="7DD04A0D" w14:textId="74EC874E" w:rsidR="000C563D" w:rsidRPr="009D2D6D" w:rsidDel="00B674ED" w:rsidRDefault="005C439D" w:rsidP="000C563D">
      <w:pPr>
        <w:rPr>
          <w:del w:id="1267" w:author="Admin" w:date="2023-10-02T18:05:00Z"/>
          <w:rFonts w:asciiTheme="majorHAnsi" w:hAnsiTheme="majorHAnsi" w:cstheme="majorHAnsi"/>
          <w:b/>
          <w:bCs/>
          <w:szCs w:val="26"/>
          <w:lang w:val="en-US"/>
        </w:rPr>
      </w:pPr>
      <w:del w:id="1268" w:author="Admin" w:date="2023-10-02T18:05:00Z">
        <w:r w:rsidRPr="009D2D6D" w:rsidDel="00B674ED">
          <w:rPr>
            <w:rFonts w:asciiTheme="majorHAnsi" w:hAnsiTheme="majorHAnsi" w:cstheme="majorHAnsi"/>
            <w:b/>
            <w:bCs/>
            <w:szCs w:val="26"/>
          </w:rPr>
          <w:delText>Kịch bản test chức năng đă</w:delText>
        </w:r>
        <w:r w:rsidR="00592D4B" w:rsidRPr="009D2D6D" w:rsidDel="00B674ED">
          <w:rPr>
            <w:rFonts w:asciiTheme="majorHAnsi" w:hAnsiTheme="majorHAnsi" w:cstheme="majorHAnsi"/>
            <w:b/>
            <w:bCs/>
            <w:szCs w:val="26"/>
            <w:lang w:val="en-US"/>
          </w:rPr>
          <w:delText>ng kí</w:delText>
        </w:r>
      </w:del>
      <w:ins w:id="1269" w:author="kiemlongJr" w:date="2023-09-26T21:48:00Z">
        <w:del w:id="1270" w:author="Admin" w:date="2023-10-02T18:05:00Z">
          <w:r w:rsidR="008565D0" w:rsidRPr="009D2D6D" w:rsidDel="00B674ED">
            <w:rPr>
              <w:rFonts w:asciiTheme="majorHAnsi" w:hAnsiTheme="majorHAnsi" w:cstheme="majorHAnsi"/>
              <w:b/>
              <w:bCs/>
              <w:szCs w:val="26"/>
              <w:lang w:val="en-US"/>
            </w:rPr>
            <w:delText>ký</w:delText>
          </w:r>
        </w:del>
      </w:ins>
    </w:p>
    <w:tbl>
      <w:tblPr>
        <w:tblStyle w:val="GridTable4-Accent41"/>
        <w:tblW w:w="8910" w:type="dxa"/>
        <w:tblInd w:w="85" w:type="dxa"/>
        <w:tblLook w:val="04A0" w:firstRow="1" w:lastRow="0" w:firstColumn="1" w:lastColumn="0" w:noHBand="0" w:noVBand="1"/>
        <w:tblPrChange w:id="1271" w:author="kiemlongJr" w:date="2023-09-26T21:04:00Z">
          <w:tblPr>
            <w:tblStyle w:val="GridTable4-Accent41"/>
            <w:tblW w:w="9266" w:type="dxa"/>
            <w:tblInd w:w="85" w:type="dxa"/>
            <w:tblLook w:val="04A0" w:firstRow="1" w:lastRow="0" w:firstColumn="1" w:lastColumn="0" w:noHBand="0" w:noVBand="1"/>
          </w:tblPr>
        </w:tblPrChange>
      </w:tblPr>
      <w:tblGrid>
        <w:gridCol w:w="708"/>
        <w:gridCol w:w="1216"/>
        <w:gridCol w:w="2685"/>
        <w:gridCol w:w="2677"/>
        <w:gridCol w:w="726"/>
        <w:gridCol w:w="898"/>
        <w:tblGridChange w:id="1272">
          <w:tblGrid>
            <w:gridCol w:w="670"/>
            <w:gridCol w:w="1220"/>
            <w:gridCol w:w="265"/>
            <w:gridCol w:w="2580"/>
            <w:gridCol w:w="2549"/>
            <w:gridCol w:w="1267"/>
            <w:gridCol w:w="715"/>
          </w:tblGrid>
        </w:tblGridChange>
      </w:tblGrid>
      <w:tr w:rsidR="009444DF" w:rsidRPr="009D2D6D" w:rsidDel="00B674ED" w14:paraId="27B4B1FA" w14:textId="17992EC2" w:rsidTr="009444DF">
        <w:trPr>
          <w:cnfStyle w:val="100000000000" w:firstRow="1" w:lastRow="0" w:firstColumn="0" w:lastColumn="0" w:oddVBand="0" w:evenVBand="0" w:oddHBand="0" w:evenHBand="0" w:firstRowFirstColumn="0" w:firstRowLastColumn="0" w:lastRowFirstColumn="0" w:lastRowLastColumn="0"/>
          <w:trHeight w:val="743"/>
          <w:del w:id="1273" w:author="Admin" w:date="2023-10-02T18:05:00Z"/>
          <w:trPrChange w:id="1274" w:author="kiemlongJr" w:date="2023-09-26T21:04:00Z">
            <w:trPr>
              <w:trHeight w:val="743"/>
            </w:trPr>
          </w:trPrChange>
        </w:trPr>
        <w:tc>
          <w:tcPr>
            <w:cnfStyle w:val="001000000000" w:firstRow="0" w:lastRow="0" w:firstColumn="1" w:lastColumn="0" w:oddVBand="0" w:evenVBand="0" w:oddHBand="0" w:evenHBand="0" w:firstRowFirstColumn="0" w:firstRowLastColumn="0" w:lastRowFirstColumn="0" w:lastRowLastColumn="0"/>
            <w:tcW w:w="670" w:type="dxa"/>
            <w:tcPrChange w:id="1275" w:author="kiemlongJr" w:date="2023-09-26T21:04:00Z">
              <w:tcPr>
                <w:tcW w:w="540" w:type="dxa"/>
              </w:tcPr>
            </w:tcPrChange>
          </w:tcPr>
          <w:p w14:paraId="3AB5C976" w14:textId="423E9E9A" w:rsidR="000C563D" w:rsidRPr="009D2D6D" w:rsidDel="00B674ED" w:rsidRDefault="000C563D" w:rsidP="000F3D22">
            <w:pPr>
              <w:cnfStyle w:val="101000000000" w:firstRow="1" w:lastRow="0" w:firstColumn="1" w:lastColumn="0" w:oddVBand="0" w:evenVBand="0" w:oddHBand="0" w:evenHBand="0" w:firstRowFirstColumn="0" w:firstRowLastColumn="0" w:lastRowFirstColumn="0" w:lastRowLastColumn="0"/>
              <w:rPr>
                <w:del w:id="1276" w:author="Admin" w:date="2023-10-02T18:05:00Z"/>
                <w:rFonts w:asciiTheme="majorHAnsi" w:hAnsiTheme="majorHAnsi" w:cstheme="majorHAnsi"/>
                <w:sz w:val="26"/>
                <w:szCs w:val="26"/>
                <w:lang w:val="vi-VN"/>
                <w:rPrChange w:id="1277" w:author="kiemlongJr" w:date="2023-09-26T21:03:00Z">
                  <w:rPr>
                    <w:del w:id="1278" w:author="Admin" w:date="2023-10-02T18:05:00Z"/>
                    <w:rFonts w:cs="Times New Roman"/>
                    <w:b w:val="0"/>
                    <w:bCs w:val="0"/>
                    <w:color w:val="auto"/>
                    <w:sz w:val="20"/>
                    <w:szCs w:val="20"/>
                    <w:lang w:val="vi-VN"/>
                  </w:rPr>
                </w:rPrChange>
              </w:rPr>
            </w:pPr>
            <w:del w:id="1279" w:author="Admin" w:date="2023-10-02T18:05:00Z">
              <w:r w:rsidRPr="009D2D6D" w:rsidDel="00B674ED">
                <w:rPr>
                  <w:rFonts w:asciiTheme="majorHAnsi" w:hAnsiTheme="majorHAnsi" w:cstheme="majorHAnsi"/>
                  <w:sz w:val="26"/>
                  <w:szCs w:val="26"/>
                  <w:rPrChange w:id="1280" w:author="kiemlongJr" w:date="2023-09-26T21:03:00Z">
                    <w:rPr>
                      <w:rFonts w:cs="Times New Roman"/>
                      <w:sz w:val="20"/>
                      <w:szCs w:val="20"/>
                    </w:rPr>
                  </w:rPrChange>
                </w:rPr>
                <w:delText>ID</w:delText>
              </w:r>
            </w:del>
          </w:p>
        </w:tc>
        <w:tc>
          <w:tcPr>
            <w:tcW w:w="1220" w:type="dxa"/>
            <w:tcPrChange w:id="1281" w:author="kiemlongJr" w:date="2023-09-26T21:04:00Z">
              <w:tcPr>
                <w:tcW w:w="1506" w:type="dxa"/>
                <w:gridSpan w:val="2"/>
              </w:tcPr>
            </w:tcPrChange>
          </w:tcPr>
          <w:p w14:paraId="6AFE8DB4" w14:textId="0D73C533" w:rsidR="000C563D" w:rsidRPr="009D2D6D" w:rsidDel="00B674ED" w:rsidRDefault="000C563D" w:rsidP="000F3D22">
            <w:pPr>
              <w:cnfStyle w:val="100000000000" w:firstRow="1" w:lastRow="0" w:firstColumn="0" w:lastColumn="0" w:oddVBand="0" w:evenVBand="0" w:oddHBand="0" w:evenHBand="0" w:firstRowFirstColumn="0" w:firstRowLastColumn="0" w:lastRowFirstColumn="0" w:lastRowLastColumn="0"/>
              <w:rPr>
                <w:del w:id="1282" w:author="Admin" w:date="2023-10-02T18:05:00Z"/>
                <w:rFonts w:asciiTheme="majorHAnsi" w:hAnsiTheme="majorHAnsi" w:cstheme="majorHAnsi"/>
                <w:sz w:val="26"/>
                <w:szCs w:val="26"/>
                <w:lang w:val="vi-VN"/>
                <w:rPrChange w:id="1283" w:author="kiemlongJr" w:date="2023-09-26T21:03:00Z">
                  <w:rPr>
                    <w:del w:id="1284" w:author="Admin" w:date="2023-10-02T18:05:00Z"/>
                    <w:rFonts w:cs="Times New Roman"/>
                    <w:b w:val="0"/>
                    <w:bCs w:val="0"/>
                    <w:color w:val="auto"/>
                    <w:sz w:val="20"/>
                    <w:szCs w:val="20"/>
                    <w:lang w:val="vi-VN"/>
                  </w:rPr>
                </w:rPrChange>
              </w:rPr>
            </w:pPr>
            <w:del w:id="1285" w:author="Admin" w:date="2023-10-02T18:05:00Z">
              <w:r w:rsidRPr="009D2D6D" w:rsidDel="00B674ED">
                <w:rPr>
                  <w:rFonts w:asciiTheme="majorHAnsi" w:hAnsiTheme="majorHAnsi" w:cstheme="majorHAnsi"/>
                  <w:sz w:val="26"/>
                  <w:szCs w:val="26"/>
                  <w:rPrChange w:id="1286" w:author="kiemlongJr" w:date="2023-09-26T21:03:00Z">
                    <w:rPr>
                      <w:rFonts w:cs="Times New Roman"/>
                      <w:sz w:val="20"/>
                      <w:szCs w:val="20"/>
                    </w:rPr>
                  </w:rPrChange>
                </w:rPr>
                <w:delText>Tiêu Đề</w:delText>
              </w:r>
            </w:del>
          </w:p>
        </w:tc>
        <w:tc>
          <w:tcPr>
            <w:tcW w:w="2700" w:type="dxa"/>
            <w:tcPrChange w:id="1287" w:author="kiemlongJr" w:date="2023-09-26T21:04:00Z">
              <w:tcPr>
                <w:tcW w:w="2622" w:type="dxa"/>
              </w:tcPr>
            </w:tcPrChange>
          </w:tcPr>
          <w:p w14:paraId="428F2A6D" w14:textId="5D3F2899" w:rsidR="000C563D" w:rsidRPr="009D2D6D" w:rsidDel="00B674ED" w:rsidRDefault="000C563D" w:rsidP="000F3D22">
            <w:pPr>
              <w:cnfStyle w:val="100000000000" w:firstRow="1" w:lastRow="0" w:firstColumn="0" w:lastColumn="0" w:oddVBand="0" w:evenVBand="0" w:oddHBand="0" w:evenHBand="0" w:firstRowFirstColumn="0" w:firstRowLastColumn="0" w:lastRowFirstColumn="0" w:lastRowLastColumn="0"/>
              <w:rPr>
                <w:del w:id="1288" w:author="Admin" w:date="2023-10-02T18:05:00Z"/>
                <w:rFonts w:asciiTheme="majorHAnsi" w:hAnsiTheme="majorHAnsi" w:cstheme="majorHAnsi"/>
                <w:sz w:val="26"/>
                <w:szCs w:val="26"/>
                <w:lang w:val="vi-VN"/>
                <w:rPrChange w:id="1289" w:author="kiemlongJr" w:date="2023-09-26T21:03:00Z">
                  <w:rPr>
                    <w:del w:id="1290" w:author="Admin" w:date="2023-10-02T18:05:00Z"/>
                    <w:rFonts w:cs="Times New Roman"/>
                    <w:b w:val="0"/>
                    <w:bCs w:val="0"/>
                    <w:color w:val="auto"/>
                    <w:sz w:val="20"/>
                    <w:szCs w:val="20"/>
                    <w:lang w:val="vi-VN"/>
                  </w:rPr>
                </w:rPrChange>
              </w:rPr>
            </w:pPr>
            <w:del w:id="1291" w:author="Admin" w:date="2023-10-02T18:05:00Z">
              <w:r w:rsidRPr="009D2D6D" w:rsidDel="00B674ED">
                <w:rPr>
                  <w:rFonts w:asciiTheme="majorHAnsi" w:hAnsiTheme="majorHAnsi" w:cstheme="majorHAnsi"/>
                  <w:sz w:val="26"/>
                  <w:szCs w:val="26"/>
                  <w:rPrChange w:id="1292" w:author="kiemlongJr" w:date="2023-09-26T21:03:00Z">
                    <w:rPr>
                      <w:rFonts w:cs="Times New Roman"/>
                      <w:sz w:val="20"/>
                      <w:szCs w:val="20"/>
                    </w:rPr>
                  </w:rPrChange>
                </w:rPr>
                <w:delText>Kịch bản</w:delText>
              </w:r>
            </w:del>
          </w:p>
        </w:tc>
        <w:tc>
          <w:tcPr>
            <w:tcW w:w="2694" w:type="dxa"/>
            <w:tcPrChange w:id="1293" w:author="kiemlongJr" w:date="2023-09-26T21:04:00Z">
              <w:tcPr>
                <w:tcW w:w="2598" w:type="dxa"/>
              </w:tcPr>
            </w:tcPrChange>
          </w:tcPr>
          <w:p w14:paraId="095B7124" w14:textId="3FBE2451" w:rsidR="000C563D" w:rsidRPr="009D2D6D" w:rsidDel="00B674ED" w:rsidRDefault="000C563D" w:rsidP="000F3D22">
            <w:pPr>
              <w:cnfStyle w:val="100000000000" w:firstRow="1" w:lastRow="0" w:firstColumn="0" w:lastColumn="0" w:oddVBand="0" w:evenVBand="0" w:oddHBand="0" w:evenHBand="0" w:firstRowFirstColumn="0" w:firstRowLastColumn="0" w:lastRowFirstColumn="0" w:lastRowLastColumn="0"/>
              <w:rPr>
                <w:del w:id="1294" w:author="Admin" w:date="2023-10-02T18:05:00Z"/>
                <w:rFonts w:asciiTheme="majorHAnsi" w:hAnsiTheme="majorHAnsi" w:cstheme="majorHAnsi"/>
                <w:sz w:val="26"/>
                <w:szCs w:val="26"/>
                <w:lang w:val="vi-VN"/>
                <w:rPrChange w:id="1295" w:author="kiemlongJr" w:date="2023-09-26T21:03:00Z">
                  <w:rPr>
                    <w:del w:id="1296" w:author="Admin" w:date="2023-10-02T18:05:00Z"/>
                    <w:rFonts w:cs="Times New Roman"/>
                    <w:b w:val="0"/>
                    <w:bCs w:val="0"/>
                    <w:color w:val="auto"/>
                    <w:sz w:val="20"/>
                    <w:szCs w:val="20"/>
                    <w:lang w:val="vi-VN"/>
                  </w:rPr>
                </w:rPrChange>
              </w:rPr>
            </w:pPr>
            <w:del w:id="1297" w:author="Admin" w:date="2023-10-02T18:05:00Z">
              <w:r w:rsidRPr="009D2D6D" w:rsidDel="00B674ED">
                <w:rPr>
                  <w:rFonts w:asciiTheme="majorHAnsi" w:hAnsiTheme="majorHAnsi" w:cstheme="majorHAnsi"/>
                  <w:sz w:val="26"/>
                  <w:szCs w:val="26"/>
                  <w:rPrChange w:id="1298" w:author="kiemlongJr" w:date="2023-09-26T21:03:00Z">
                    <w:rPr>
                      <w:rFonts w:cs="Times New Roman"/>
                      <w:sz w:val="20"/>
                      <w:szCs w:val="20"/>
                    </w:rPr>
                  </w:rPrChange>
                </w:rPr>
                <w:delText>EO (KQ mong đợi)</w:delText>
              </w:r>
            </w:del>
          </w:p>
        </w:tc>
        <w:tc>
          <w:tcPr>
            <w:tcW w:w="726" w:type="dxa"/>
            <w:tcPrChange w:id="1299" w:author="kiemlongJr" w:date="2023-09-26T21:04:00Z">
              <w:tcPr>
                <w:tcW w:w="1284" w:type="dxa"/>
              </w:tcPr>
            </w:tcPrChange>
          </w:tcPr>
          <w:p w14:paraId="141027E1" w14:textId="294574EE" w:rsidR="000C563D" w:rsidRPr="009D2D6D" w:rsidDel="00B674ED" w:rsidRDefault="000C563D" w:rsidP="000F3D22">
            <w:pPr>
              <w:cnfStyle w:val="100000000000" w:firstRow="1" w:lastRow="0" w:firstColumn="0" w:lastColumn="0" w:oddVBand="0" w:evenVBand="0" w:oddHBand="0" w:evenHBand="0" w:firstRowFirstColumn="0" w:firstRowLastColumn="0" w:lastRowFirstColumn="0" w:lastRowLastColumn="0"/>
              <w:rPr>
                <w:del w:id="1300" w:author="Admin" w:date="2023-10-02T18:05:00Z"/>
                <w:rFonts w:asciiTheme="majorHAnsi" w:hAnsiTheme="majorHAnsi" w:cstheme="majorHAnsi"/>
                <w:sz w:val="26"/>
                <w:szCs w:val="26"/>
                <w:lang w:val="vi-VN"/>
                <w:rPrChange w:id="1301" w:author="kiemlongJr" w:date="2023-09-26T21:03:00Z">
                  <w:rPr>
                    <w:del w:id="1302" w:author="Admin" w:date="2023-10-02T18:05:00Z"/>
                    <w:rFonts w:cs="Times New Roman"/>
                    <w:b w:val="0"/>
                    <w:bCs w:val="0"/>
                    <w:color w:val="auto"/>
                    <w:sz w:val="20"/>
                    <w:szCs w:val="20"/>
                    <w:lang w:val="vi-VN"/>
                  </w:rPr>
                </w:rPrChange>
              </w:rPr>
            </w:pPr>
            <w:del w:id="1303" w:author="Admin" w:date="2023-10-02T18:05:00Z">
              <w:r w:rsidRPr="009D2D6D" w:rsidDel="00B674ED">
                <w:rPr>
                  <w:rFonts w:asciiTheme="majorHAnsi" w:hAnsiTheme="majorHAnsi" w:cstheme="majorHAnsi"/>
                  <w:sz w:val="26"/>
                  <w:szCs w:val="26"/>
                  <w:rPrChange w:id="1304" w:author="kiemlongJr" w:date="2023-09-26T21:03:00Z">
                    <w:rPr>
                      <w:rFonts w:cs="Times New Roman"/>
                      <w:sz w:val="20"/>
                      <w:szCs w:val="20"/>
                    </w:rPr>
                  </w:rPrChange>
                </w:rPr>
                <w:delText xml:space="preserve">RO (KQ thực tế) </w:delText>
              </w:r>
            </w:del>
          </w:p>
        </w:tc>
        <w:tc>
          <w:tcPr>
            <w:tcW w:w="900" w:type="dxa"/>
            <w:tcPrChange w:id="1305" w:author="kiemlongJr" w:date="2023-09-26T21:04:00Z">
              <w:tcPr>
                <w:tcW w:w="716" w:type="dxa"/>
              </w:tcPr>
            </w:tcPrChange>
          </w:tcPr>
          <w:p w14:paraId="4AD6A640" w14:textId="59FB4529" w:rsidR="000C563D" w:rsidRPr="009D2D6D" w:rsidDel="00B674ED" w:rsidRDefault="000C563D" w:rsidP="000F3D22">
            <w:pPr>
              <w:cnfStyle w:val="100000000000" w:firstRow="1" w:lastRow="0" w:firstColumn="0" w:lastColumn="0" w:oddVBand="0" w:evenVBand="0" w:oddHBand="0" w:evenHBand="0" w:firstRowFirstColumn="0" w:firstRowLastColumn="0" w:lastRowFirstColumn="0" w:lastRowLastColumn="0"/>
              <w:rPr>
                <w:del w:id="1306" w:author="Admin" w:date="2023-10-02T18:05:00Z"/>
                <w:rFonts w:asciiTheme="majorHAnsi" w:hAnsiTheme="majorHAnsi" w:cstheme="majorHAnsi"/>
                <w:sz w:val="26"/>
                <w:szCs w:val="26"/>
                <w:lang w:val="vi-VN"/>
                <w:rPrChange w:id="1307" w:author="kiemlongJr" w:date="2023-09-26T21:03:00Z">
                  <w:rPr>
                    <w:del w:id="1308" w:author="Admin" w:date="2023-10-02T18:05:00Z"/>
                    <w:rFonts w:cs="Times New Roman"/>
                    <w:b w:val="0"/>
                    <w:bCs w:val="0"/>
                    <w:color w:val="auto"/>
                    <w:sz w:val="20"/>
                    <w:szCs w:val="20"/>
                    <w:lang w:val="vi-VN"/>
                  </w:rPr>
                </w:rPrChange>
              </w:rPr>
            </w:pPr>
            <w:del w:id="1309" w:author="Admin" w:date="2023-10-02T18:05:00Z">
              <w:r w:rsidRPr="009D2D6D" w:rsidDel="00B674ED">
                <w:rPr>
                  <w:rFonts w:asciiTheme="majorHAnsi" w:hAnsiTheme="majorHAnsi" w:cstheme="majorHAnsi"/>
                  <w:sz w:val="26"/>
                  <w:szCs w:val="26"/>
                  <w:rPrChange w:id="1310" w:author="kiemlongJr" w:date="2023-09-26T21:03:00Z">
                    <w:rPr>
                      <w:rFonts w:cs="Times New Roman"/>
                      <w:sz w:val="20"/>
                      <w:szCs w:val="20"/>
                    </w:rPr>
                  </w:rPrChange>
                </w:rPr>
                <w:delText>Kết luận</w:delText>
              </w:r>
            </w:del>
          </w:p>
        </w:tc>
      </w:tr>
      <w:tr w:rsidR="009444DF" w:rsidRPr="009D2D6D" w:rsidDel="00B674ED" w14:paraId="3F3F01AB" w14:textId="5505D016" w:rsidTr="009444DF">
        <w:trPr>
          <w:cnfStyle w:val="000000100000" w:firstRow="0" w:lastRow="0" w:firstColumn="0" w:lastColumn="0" w:oddVBand="0" w:evenVBand="0" w:oddHBand="1" w:evenHBand="0" w:firstRowFirstColumn="0" w:firstRowLastColumn="0" w:lastRowFirstColumn="0" w:lastRowLastColumn="0"/>
          <w:trHeight w:val="3310"/>
          <w:del w:id="1311" w:author="Admin" w:date="2023-10-02T18:05:00Z"/>
          <w:trPrChange w:id="1312" w:author="kiemlongJr" w:date="2023-09-26T21:04:00Z">
            <w:trPr>
              <w:trHeight w:val="3310"/>
            </w:trPr>
          </w:trPrChange>
        </w:trPr>
        <w:tc>
          <w:tcPr>
            <w:cnfStyle w:val="001000000000" w:firstRow="0" w:lastRow="0" w:firstColumn="1" w:lastColumn="0" w:oddVBand="0" w:evenVBand="0" w:oddHBand="0" w:evenHBand="0" w:firstRowFirstColumn="0" w:firstRowLastColumn="0" w:lastRowFirstColumn="0" w:lastRowLastColumn="0"/>
            <w:tcW w:w="670" w:type="dxa"/>
            <w:tcPrChange w:id="1313" w:author="kiemlongJr" w:date="2023-09-26T21:04:00Z">
              <w:tcPr>
                <w:tcW w:w="540" w:type="dxa"/>
              </w:tcPr>
            </w:tcPrChange>
          </w:tcPr>
          <w:p w14:paraId="5A1C9DA8" w14:textId="1CC2F238" w:rsidR="000C563D" w:rsidRPr="009D2D6D" w:rsidDel="00B674ED" w:rsidRDefault="000C563D" w:rsidP="000F3D22">
            <w:pPr>
              <w:cnfStyle w:val="001000100000" w:firstRow="0" w:lastRow="0" w:firstColumn="1" w:lastColumn="0" w:oddVBand="0" w:evenVBand="0" w:oddHBand="1" w:evenHBand="0" w:firstRowFirstColumn="0" w:firstRowLastColumn="0" w:lastRowFirstColumn="0" w:lastRowLastColumn="0"/>
              <w:rPr>
                <w:del w:id="1314" w:author="Admin" w:date="2023-10-02T18:05:00Z"/>
                <w:rFonts w:asciiTheme="majorHAnsi" w:hAnsiTheme="majorHAnsi" w:cstheme="majorHAnsi"/>
                <w:sz w:val="26"/>
                <w:szCs w:val="26"/>
                <w:lang w:val="vi-VN"/>
                <w:rPrChange w:id="1315" w:author="kiemlongJr" w:date="2023-09-26T21:03:00Z">
                  <w:rPr>
                    <w:del w:id="1316" w:author="Admin" w:date="2023-10-02T18:05:00Z"/>
                    <w:rFonts w:cs="Times New Roman"/>
                    <w:b w:val="0"/>
                    <w:bCs w:val="0"/>
                    <w:sz w:val="20"/>
                    <w:szCs w:val="20"/>
                    <w:lang w:val="vi-VN"/>
                  </w:rPr>
                </w:rPrChange>
              </w:rPr>
            </w:pPr>
            <w:del w:id="1317" w:author="Admin" w:date="2023-10-02T18:05:00Z">
              <w:r w:rsidRPr="009D2D6D" w:rsidDel="00B674ED">
                <w:rPr>
                  <w:rFonts w:asciiTheme="majorHAnsi" w:hAnsiTheme="majorHAnsi" w:cstheme="majorHAnsi"/>
                  <w:sz w:val="26"/>
                  <w:szCs w:val="26"/>
                  <w:rPrChange w:id="1318" w:author="kiemlongJr" w:date="2023-09-26T21:03:00Z">
                    <w:rPr>
                      <w:rFonts w:cs="Times New Roman"/>
                      <w:sz w:val="20"/>
                      <w:szCs w:val="20"/>
                    </w:rPr>
                  </w:rPrChange>
                </w:rPr>
                <w:delText>TC1</w:delText>
              </w:r>
            </w:del>
          </w:p>
        </w:tc>
        <w:tc>
          <w:tcPr>
            <w:tcW w:w="1220" w:type="dxa"/>
            <w:tcPrChange w:id="1319" w:author="kiemlongJr" w:date="2023-09-26T21:04:00Z">
              <w:tcPr>
                <w:tcW w:w="1506" w:type="dxa"/>
                <w:gridSpan w:val="2"/>
              </w:tcPr>
            </w:tcPrChange>
          </w:tcPr>
          <w:p w14:paraId="16D92E12" w14:textId="273B15F3"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320" w:author="Admin" w:date="2023-10-02T18:05:00Z"/>
                <w:rFonts w:asciiTheme="majorHAnsi" w:hAnsiTheme="majorHAnsi" w:cstheme="majorHAnsi"/>
                <w:sz w:val="26"/>
                <w:szCs w:val="26"/>
                <w:lang w:val="vi-VN"/>
                <w:rPrChange w:id="1321" w:author="kiemlongJr" w:date="2023-09-26T21:03:00Z">
                  <w:rPr>
                    <w:del w:id="1322" w:author="Admin" w:date="2023-10-02T18:05:00Z"/>
                    <w:rFonts w:cs="Times New Roman"/>
                    <w:sz w:val="20"/>
                    <w:szCs w:val="20"/>
                    <w:lang w:val="vi-VN"/>
                  </w:rPr>
                </w:rPrChange>
              </w:rPr>
            </w:pPr>
            <w:del w:id="1323" w:author="Admin" w:date="2023-10-02T18:05:00Z">
              <w:r w:rsidRPr="009D2D6D" w:rsidDel="00B674ED">
                <w:rPr>
                  <w:rFonts w:asciiTheme="majorHAnsi" w:hAnsiTheme="majorHAnsi" w:cstheme="majorHAnsi"/>
                  <w:sz w:val="26"/>
                  <w:szCs w:val="26"/>
                  <w:rPrChange w:id="1324" w:author="kiemlongJr" w:date="2023-09-26T21:03:00Z">
                    <w:rPr>
                      <w:rFonts w:cs="Times New Roman"/>
                      <w:sz w:val="20"/>
                      <w:szCs w:val="20"/>
                    </w:rPr>
                  </w:rPrChange>
                </w:rPr>
                <w:delText>Đăng ký thành công</w:delText>
              </w:r>
            </w:del>
          </w:p>
        </w:tc>
        <w:tc>
          <w:tcPr>
            <w:tcW w:w="2700" w:type="dxa"/>
            <w:tcPrChange w:id="1325" w:author="kiemlongJr" w:date="2023-09-26T21:04:00Z">
              <w:tcPr>
                <w:tcW w:w="2622" w:type="dxa"/>
              </w:tcPr>
            </w:tcPrChange>
          </w:tcPr>
          <w:p w14:paraId="24C91B91" w14:textId="7C384D51" w:rsidR="000C563D" w:rsidRPr="009D2D6D" w:rsidDel="00B674ED" w:rsidRDefault="000C563D" w:rsidP="000C563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326" w:author="Admin" w:date="2023-10-02T18:05:00Z"/>
                <w:rFonts w:asciiTheme="majorHAnsi" w:hAnsiTheme="majorHAnsi" w:cstheme="majorHAnsi"/>
                <w:sz w:val="26"/>
                <w:szCs w:val="26"/>
                <w:lang w:val="vi-VN"/>
                <w:rPrChange w:id="1327" w:author="kiemlongJr" w:date="2023-09-26T21:03:00Z">
                  <w:rPr>
                    <w:del w:id="1328" w:author="Admin" w:date="2023-10-02T18:05:00Z"/>
                    <w:rFonts w:cs="Times New Roman"/>
                    <w:sz w:val="20"/>
                    <w:szCs w:val="20"/>
                    <w:lang w:val="vi-VN"/>
                  </w:rPr>
                </w:rPrChange>
              </w:rPr>
            </w:pPr>
            <w:del w:id="1329" w:author="Admin" w:date="2023-10-02T18:05:00Z">
              <w:r w:rsidRPr="009D2D6D" w:rsidDel="00B674ED">
                <w:rPr>
                  <w:rFonts w:asciiTheme="majorHAnsi" w:hAnsiTheme="majorHAnsi" w:cstheme="majorHAnsi"/>
                  <w:sz w:val="26"/>
                  <w:szCs w:val="26"/>
                  <w:rPrChange w:id="1330" w:author="kiemlongJr" w:date="2023-09-26T21:03:00Z">
                    <w:rPr>
                      <w:rFonts w:cs="Times New Roman"/>
                      <w:sz w:val="20"/>
                      <w:szCs w:val="20"/>
                    </w:rPr>
                  </w:rPrChange>
                </w:rPr>
                <w:delText>Nhập Họ đúng với CSDL</w:delText>
              </w:r>
            </w:del>
          </w:p>
          <w:p w14:paraId="523357E6" w14:textId="3C744130" w:rsidR="000C563D" w:rsidRPr="009D2D6D" w:rsidDel="00B674ED" w:rsidRDefault="000C563D" w:rsidP="000C563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331" w:author="Admin" w:date="2023-10-02T18:05:00Z"/>
                <w:rFonts w:asciiTheme="majorHAnsi" w:hAnsiTheme="majorHAnsi" w:cstheme="majorHAnsi"/>
                <w:sz w:val="26"/>
                <w:szCs w:val="26"/>
                <w:lang w:val="vi-VN"/>
                <w:rPrChange w:id="1332" w:author="kiemlongJr" w:date="2023-09-26T21:03:00Z">
                  <w:rPr>
                    <w:del w:id="1333" w:author="Admin" w:date="2023-10-02T18:05:00Z"/>
                    <w:rFonts w:cs="Times New Roman"/>
                    <w:sz w:val="20"/>
                    <w:szCs w:val="20"/>
                    <w:lang w:val="vi-VN"/>
                  </w:rPr>
                </w:rPrChange>
              </w:rPr>
            </w:pPr>
            <w:del w:id="1334" w:author="Admin" w:date="2023-10-02T18:05:00Z">
              <w:r w:rsidRPr="009D2D6D" w:rsidDel="00B674ED">
                <w:rPr>
                  <w:rFonts w:asciiTheme="majorHAnsi" w:hAnsiTheme="majorHAnsi" w:cstheme="majorHAnsi"/>
                  <w:sz w:val="26"/>
                  <w:szCs w:val="26"/>
                  <w:rPrChange w:id="1335" w:author="kiemlongJr" w:date="2023-09-26T21:03:00Z">
                    <w:rPr>
                      <w:rFonts w:cs="Times New Roman"/>
                      <w:sz w:val="20"/>
                      <w:szCs w:val="20"/>
                    </w:rPr>
                  </w:rPrChange>
                </w:rPr>
                <w:delText>Nhập Tên đúng với CSDL</w:delText>
              </w:r>
            </w:del>
          </w:p>
          <w:p w14:paraId="16C004AC" w14:textId="7B1211C4" w:rsidR="000C563D" w:rsidRPr="009D2D6D" w:rsidDel="00B674ED" w:rsidRDefault="000C563D" w:rsidP="000C563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336" w:author="Admin" w:date="2023-10-02T18:05:00Z"/>
                <w:rFonts w:asciiTheme="majorHAnsi" w:hAnsiTheme="majorHAnsi" w:cstheme="majorHAnsi"/>
                <w:sz w:val="26"/>
                <w:szCs w:val="26"/>
                <w:lang w:val="vi-VN"/>
                <w:rPrChange w:id="1337" w:author="kiemlongJr" w:date="2023-09-26T21:03:00Z">
                  <w:rPr>
                    <w:del w:id="1338" w:author="Admin" w:date="2023-10-02T18:05:00Z"/>
                    <w:rFonts w:cs="Times New Roman"/>
                    <w:sz w:val="20"/>
                    <w:szCs w:val="20"/>
                    <w:lang w:val="vi-VN"/>
                  </w:rPr>
                </w:rPrChange>
              </w:rPr>
            </w:pPr>
            <w:del w:id="1339" w:author="Admin" w:date="2023-10-02T18:05:00Z">
              <w:r w:rsidRPr="009D2D6D" w:rsidDel="00B674ED">
                <w:rPr>
                  <w:rFonts w:asciiTheme="majorHAnsi" w:hAnsiTheme="majorHAnsi" w:cstheme="majorHAnsi"/>
                  <w:sz w:val="26"/>
                  <w:szCs w:val="26"/>
                  <w:rPrChange w:id="1340" w:author="kiemlongJr" w:date="2023-09-26T21:03:00Z">
                    <w:rPr>
                      <w:rFonts w:cs="Times New Roman"/>
                      <w:sz w:val="20"/>
                      <w:szCs w:val="20"/>
                    </w:rPr>
                  </w:rPrChange>
                </w:rPr>
                <w:delText>Nhập Email đúng định dạng</w:delText>
              </w:r>
            </w:del>
          </w:p>
          <w:p w14:paraId="5F800676" w14:textId="0D9C28CF" w:rsidR="000C563D" w:rsidRPr="009D2D6D" w:rsidDel="00B674ED" w:rsidRDefault="000C563D" w:rsidP="000C563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341" w:author="Admin" w:date="2023-10-02T18:05:00Z"/>
                <w:rFonts w:asciiTheme="majorHAnsi" w:hAnsiTheme="majorHAnsi" w:cstheme="majorHAnsi"/>
                <w:sz w:val="26"/>
                <w:szCs w:val="26"/>
                <w:lang w:val="vi-VN"/>
                <w:rPrChange w:id="1342" w:author="kiemlongJr" w:date="2023-09-26T21:03:00Z">
                  <w:rPr>
                    <w:del w:id="1343" w:author="Admin" w:date="2023-10-02T18:05:00Z"/>
                    <w:rFonts w:cs="Times New Roman"/>
                    <w:sz w:val="20"/>
                    <w:szCs w:val="20"/>
                    <w:lang w:val="vi-VN"/>
                  </w:rPr>
                </w:rPrChange>
              </w:rPr>
            </w:pPr>
            <w:del w:id="1344" w:author="Admin" w:date="2023-10-02T18:05:00Z">
              <w:r w:rsidRPr="009D2D6D" w:rsidDel="00B674ED">
                <w:rPr>
                  <w:rFonts w:asciiTheme="majorHAnsi" w:hAnsiTheme="majorHAnsi" w:cstheme="majorHAnsi"/>
                  <w:sz w:val="26"/>
                  <w:szCs w:val="26"/>
                  <w:rPrChange w:id="1345" w:author="kiemlongJr" w:date="2023-09-26T21:03:00Z">
                    <w:rPr>
                      <w:rFonts w:cs="Times New Roman"/>
                      <w:sz w:val="20"/>
                      <w:szCs w:val="20"/>
                    </w:rPr>
                  </w:rPrChange>
                </w:rPr>
                <w:delText>Nhập Mật Khẩu đúng định dạng</w:delText>
              </w:r>
            </w:del>
          </w:p>
          <w:p w14:paraId="4D84BDC0" w14:textId="2DA9E198" w:rsidR="000C563D" w:rsidRPr="009D2D6D" w:rsidDel="00B674ED" w:rsidRDefault="000C563D" w:rsidP="000C563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346" w:author="Admin" w:date="2023-10-02T18:05:00Z"/>
                <w:rFonts w:asciiTheme="majorHAnsi" w:hAnsiTheme="majorHAnsi" w:cstheme="majorHAnsi"/>
                <w:sz w:val="26"/>
                <w:szCs w:val="26"/>
                <w:lang w:val="vi-VN"/>
                <w:rPrChange w:id="1347" w:author="kiemlongJr" w:date="2023-09-26T21:03:00Z">
                  <w:rPr>
                    <w:del w:id="1348" w:author="Admin" w:date="2023-10-02T18:05:00Z"/>
                    <w:rFonts w:cs="Times New Roman"/>
                    <w:sz w:val="20"/>
                    <w:szCs w:val="20"/>
                    <w:lang w:val="vi-VN"/>
                  </w:rPr>
                </w:rPrChange>
              </w:rPr>
            </w:pPr>
            <w:del w:id="1349" w:author="Admin" w:date="2023-10-02T18:05:00Z">
              <w:r w:rsidRPr="009D2D6D" w:rsidDel="00B674ED">
                <w:rPr>
                  <w:rFonts w:asciiTheme="majorHAnsi" w:hAnsiTheme="majorHAnsi" w:cstheme="majorHAnsi"/>
                  <w:sz w:val="26"/>
                  <w:szCs w:val="26"/>
                  <w:rPrChange w:id="1350" w:author="kiemlongJr" w:date="2023-09-26T21:03:00Z">
                    <w:rPr>
                      <w:rFonts w:cs="Times New Roman"/>
                      <w:sz w:val="20"/>
                      <w:szCs w:val="20"/>
                    </w:rPr>
                  </w:rPrChange>
                </w:rPr>
                <w:delText>Nhập lại Mật Khẩu khớp với mật khẩu vừa nhập</w:delText>
              </w:r>
            </w:del>
          </w:p>
          <w:p w14:paraId="78704344" w14:textId="1FF38E25" w:rsidR="000C563D" w:rsidRPr="009D2D6D" w:rsidDel="00B674ED" w:rsidRDefault="000C563D" w:rsidP="000C563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351" w:author="Admin" w:date="2023-10-02T18:05:00Z"/>
                <w:rFonts w:asciiTheme="majorHAnsi" w:hAnsiTheme="majorHAnsi" w:cstheme="majorHAnsi"/>
                <w:sz w:val="26"/>
                <w:szCs w:val="26"/>
                <w:lang w:val="vi-VN"/>
                <w:rPrChange w:id="1352" w:author="kiemlongJr" w:date="2023-09-26T21:03:00Z">
                  <w:rPr>
                    <w:del w:id="1353" w:author="Admin" w:date="2023-10-02T18:05:00Z"/>
                    <w:rFonts w:cs="Times New Roman"/>
                    <w:sz w:val="20"/>
                    <w:szCs w:val="20"/>
                    <w:lang w:val="vi-VN"/>
                  </w:rPr>
                </w:rPrChange>
              </w:rPr>
            </w:pPr>
            <w:del w:id="1354" w:author="Admin" w:date="2023-10-02T18:05:00Z">
              <w:r w:rsidRPr="009D2D6D" w:rsidDel="00B674ED">
                <w:rPr>
                  <w:rFonts w:asciiTheme="majorHAnsi" w:hAnsiTheme="majorHAnsi" w:cstheme="majorHAnsi"/>
                  <w:sz w:val="26"/>
                  <w:szCs w:val="26"/>
                  <w:rPrChange w:id="1355" w:author="kiemlongJr" w:date="2023-09-26T21:03:00Z">
                    <w:rPr>
                      <w:rFonts w:cs="Times New Roman"/>
                      <w:sz w:val="20"/>
                      <w:szCs w:val="20"/>
                    </w:rPr>
                  </w:rPrChange>
                </w:rPr>
                <w:delText>Nhấn nút Đăng Ký</w:delText>
              </w:r>
            </w:del>
          </w:p>
        </w:tc>
        <w:tc>
          <w:tcPr>
            <w:tcW w:w="2694" w:type="dxa"/>
            <w:tcPrChange w:id="1356" w:author="kiemlongJr" w:date="2023-09-26T21:04:00Z">
              <w:tcPr>
                <w:tcW w:w="2598" w:type="dxa"/>
              </w:tcPr>
            </w:tcPrChange>
          </w:tcPr>
          <w:p w14:paraId="05D183B7" w14:textId="72525AD3"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357" w:author="Admin" w:date="2023-10-02T18:05:00Z"/>
                <w:rFonts w:asciiTheme="majorHAnsi" w:hAnsiTheme="majorHAnsi" w:cstheme="majorHAnsi"/>
                <w:sz w:val="26"/>
                <w:szCs w:val="26"/>
                <w:lang w:val="vi-VN"/>
                <w:rPrChange w:id="1358" w:author="kiemlongJr" w:date="2023-09-26T21:03:00Z">
                  <w:rPr>
                    <w:del w:id="1359" w:author="Admin" w:date="2023-10-02T18:05:00Z"/>
                    <w:rFonts w:cs="Times New Roman"/>
                    <w:sz w:val="20"/>
                    <w:szCs w:val="20"/>
                    <w:lang w:val="vi-VN"/>
                  </w:rPr>
                </w:rPrChange>
              </w:rPr>
            </w:pPr>
            <w:del w:id="1360" w:author="Admin" w:date="2023-10-02T18:05:00Z">
              <w:r w:rsidRPr="009D2D6D" w:rsidDel="00B674ED">
                <w:rPr>
                  <w:rFonts w:asciiTheme="majorHAnsi" w:hAnsiTheme="majorHAnsi" w:cstheme="majorHAnsi"/>
                  <w:sz w:val="26"/>
                  <w:szCs w:val="26"/>
                  <w:rPrChange w:id="1361" w:author="kiemlongJr" w:date="2023-09-26T21:03:00Z">
                    <w:rPr>
                      <w:rFonts w:cs="Times New Roman"/>
                      <w:sz w:val="20"/>
                      <w:szCs w:val="20"/>
                    </w:rPr>
                  </w:rPrChange>
                </w:rPr>
                <w:delText>Hệ thống cho phép đăng ký thành công</w:delText>
              </w:r>
            </w:del>
          </w:p>
        </w:tc>
        <w:tc>
          <w:tcPr>
            <w:tcW w:w="726" w:type="dxa"/>
            <w:tcPrChange w:id="1362" w:author="kiemlongJr" w:date="2023-09-26T21:04:00Z">
              <w:tcPr>
                <w:tcW w:w="1284" w:type="dxa"/>
              </w:tcPr>
            </w:tcPrChange>
          </w:tcPr>
          <w:p w14:paraId="51B6A845" w14:textId="5C733402"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363" w:author="Admin" w:date="2023-10-02T18:05:00Z"/>
                <w:rFonts w:asciiTheme="majorHAnsi" w:hAnsiTheme="majorHAnsi" w:cstheme="majorHAnsi"/>
                <w:sz w:val="26"/>
                <w:szCs w:val="26"/>
                <w:lang w:val="vi-VN"/>
                <w:rPrChange w:id="1364" w:author="kiemlongJr" w:date="2023-09-26T21:03:00Z">
                  <w:rPr>
                    <w:del w:id="1365" w:author="Admin" w:date="2023-10-02T18:05:00Z"/>
                    <w:rFonts w:cs="Times New Roman"/>
                    <w:sz w:val="20"/>
                    <w:szCs w:val="20"/>
                    <w:lang w:val="vi-VN"/>
                  </w:rPr>
                </w:rPrChange>
              </w:rPr>
            </w:pPr>
          </w:p>
        </w:tc>
        <w:tc>
          <w:tcPr>
            <w:tcW w:w="900" w:type="dxa"/>
            <w:tcPrChange w:id="1366" w:author="kiemlongJr" w:date="2023-09-26T21:04:00Z">
              <w:tcPr>
                <w:tcW w:w="716" w:type="dxa"/>
              </w:tcPr>
            </w:tcPrChange>
          </w:tcPr>
          <w:p w14:paraId="67624006" w14:textId="4A9F1C19"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367" w:author="Admin" w:date="2023-10-02T18:05:00Z"/>
                <w:rFonts w:asciiTheme="majorHAnsi" w:hAnsiTheme="majorHAnsi" w:cstheme="majorHAnsi"/>
                <w:sz w:val="26"/>
                <w:szCs w:val="26"/>
                <w:lang w:val="vi-VN"/>
                <w:rPrChange w:id="1368" w:author="kiemlongJr" w:date="2023-09-26T21:03:00Z">
                  <w:rPr>
                    <w:del w:id="1369" w:author="Admin" w:date="2023-10-02T18:05:00Z"/>
                    <w:rFonts w:cs="Times New Roman"/>
                    <w:sz w:val="20"/>
                    <w:szCs w:val="20"/>
                    <w:lang w:val="vi-VN"/>
                  </w:rPr>
                </w:rPrChange>
              </w:rPr>
            </w:pPr>
          </w:p>
        </w:tc>
      </w:tr>
      <w:tr w:rsidR="009444DF" w:rsidRPr="009D2D6D" w:rsidDel="00B674ED" w14:paraId="7BBF9129" w14:textId="587067C5" w:rsidTr="009444DF">
        <w:trPr>
          <w:trHeight w:val="1487"/>
          <w:del w:id="1370" w:author="Admin" w:date="2023-10-02T18:05:00Z"/>
          <w:trPrChange w:id="1371" w:author="kiemlongJr" w:date="2023-09-26T21:04:00Z">
            <w:trPr>
              <w:trHeight w:val="1487"/>
            </w:trPr>
          </w:trPrChange>
        </w:trPr>
        <w:tc>
          <w:tcPr>
            <w:cnfStyle w:val="001000000000" w:firstRow="0" w:lastRow="0" w:firstColumn="1" w:lastColumn="0" w:oddVBand="0" w:evenVBand="0" w:oddHBand="0" w:evenHBand="0" w:firstRowFirstColumn="0" w:firstRowLastColumn="0" w:lastRowFirstColumn="0" w:lastRowLastColumn="0"/>
            <w:tcW w:w="0" w:type="dxa"/>
            <w:tcPrChange w:id="1372" w:author="kiemlongJr" w:date="2023-09-26T21:04:00Z">
              <w:tcPr>
                <w:tcW w:w="670" w:type="dxa"/>
              </w:tcPr>
            </w:tcPrChange>
          </w:tcPr>
          <w:p w14:paraId="6F2FCEA4" w14:textId="10CE07E2" w:rsidR="000C563D" w:rsidRPr="009D2D6D" w:rsidDel="00B674ED" w:rsidRDefault="000C563D" w:rsidP="000F3D22">
            <w:pPr>
              <w:rPr>
                <w:del w:id="1373" w:author="Admin" w:date="2023-10-02T18:05:00Z"/>
                <w:rFonts w:asciiTheme="majorHAnsi" w:hAnsiTheme="majorHAnsi" w:cstheme="majorHAnsi"/>
                <w:sz w:val="26"/>
                <w:szCs w:val="26"/>
                <w:lang w:val="vi-VN"/>
                <w:rPrChange w:id="1374" w:author="kiemlongJr" w:date="2023-09-26T21:03:00Z">
                  <w:rPr>
                    <w:del w:id="1375" w:author="Admin" w:date="2023-10-02T18:05:00Z"/>
                    <w:rFonts w:cs="Times New Roman"/>
                    <w:b w:val="0"/>
                    <w:bCs w:val="0"/>
                    <w:sz w:val="20"/>
                    <w:szCs w:val="20"/>
                    <w:lang w:val="vi-VN"/>
                  </w:rPr>
                </w:rPrChange>
              </w:rPr>
            </w:pPr>
            <w:del w:id="1376" w:author="Admin" w:date="2023-10-02T18:05:00Z">
              <w:r w:rsidRPr="009D2D6D" w:rsidDel="00B674ED">
                <w:rPr>
                  <w:rFonts w:asciiTheme="majorHAnsi" w:hAnsiTheme="majorHAnsi" w:cstheme="majorHAnsi"/>
                  <w:sz w:val="26"/>
                  <w:szCs w:val="26"/>
                  <w:rPrChange w:id="1377" w:author="kiemlongJr" w:date="2023-09-26T21:03:00Z">
                    <w:rPr>
                      <w:rFonts w:cs="Times New Roman"/>
                      <w:sz w:val="20"/>
                      <w:szCs w:val="20"/>
                    </w:rPr>
                  </w:rPrChange>
                </w:rPr>
                <w:delText xml:space="preserve">TC2 </w:delText>
              </w:r>
            </w:del>
          </w:p>
        </w:tc>
        <w:tc>
          <w:tcPr>
            <w:tcW w:w="0" w:type="dxa"/>
            <w:tcPrChange w:id="1378" w:author="kiemlongJr" w:date="2023-09-26T21:04:00Z">
              <w:tcPr>
                <w:tcW w:w="1220" w:type="dxa"/>
              </w:tcPr>
            </w:tcPrChange>
          </w:tcPr>
          <w:p w14:paraId="18175B66" w14:textId="0D50AE2F"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379" w:author="Admin" w:date="2023-10-02T18:05:00Z"/>
                <w:rFonts w:asciiTheme="majorHAnsi" w:hAnsiTheme="majorHAnsi" w:cstheme="majorHAnsi"/>
                <w:sz w:val="26"/>
                <w:szCs w:val="26"/>
                <w:rPrChange w:id="1380" w:author="kiemlongJr" w:date="2023-09-26T21:03:00Z">
                  <w:rPr>
                    <w:del w:id="1381" w:author="Admin" w:date="2023-10-02T18:05:00Z"/>
                    <w:rFonts w:cs="Times New Roman"/>
                    <w:sz w:val="20"/>
                    <w:szCs w:val="20"/>
                    <w:lang w:val="vi-VN"/>
                  </w:rPr>
                </w:rPrChange>
              </w:rPr>
            </w:pPr>
            <w:del w:id="1382" w:author="Admin" w:date="2023-10-02T18:05:00Z">
              <w:r w:rsidRPr="009D2D6D" w:rsidDel="00B674ED">
                <w:rPr>
                  <w:rFonts w:asciiTheme="majorHAnsi" w:hAnsiTheme="majorHAnsi" w:cstheme="majorHAnsi"/>
                  <w:sz w:val="26"/>
                  <w:szCs w:val="26"/>
                  <w:rPrChange w:id="1383" w:author="kiemlongJr" w:date="2023-09-26T21:03:00Z">
                    <w:rPr>
                      <w:rFonts w:cs="Times New Roman"/>
                      <w:sz w:val="20"/>
                      <w:szCs w:val="20"/>
                    </w:rPr>
                  </w:rPrChange>
                </w:rPr>
                <w:delText>Đăng ký thành công</w:delText>
              </w:r>
              <w:r w:rsidR="00A639DD" w:rsidRPr="009D2D6D" w:rsidDel="00B674ED">
                <w:rPr>
                  <w:rFonts w:asciiTheme="majorHAnsi" w:hAnsiTheme="majorHAnsi" w:cstheme="majorHAnsi"/>
                  <w:sz w:val="26"/>
                  <w:szCs w:val="26"/>
                  <w:rPrChange w:id="1384" w:author="kiemlongJr" w:date="2023-09-26T21:03:00Z">
                    <w:rPr>
                      <w:rFonts w:cs="Times New Roman"/>
                      <w:sz w:val="20"/>
                      <w:szCs w:val="20"/>
                    </w:rPr>
                  </w:rPrChange>
                </w:rPr>
                <w:delText xml:space="preserve"> (LỖI)</w:delText>
              </w:r>
            </w:del>
          </w:p>
        </w:tc>
        <w:tc>
          <w:tcPr>
            <w:tcW w:w="2700" w:type="dxa"/>
            <w:tcPrChange w:id="1385" w:author="kiemlongJr" w:date="2023-09-26T21:04:00Z">
              <w:tcPr>
                <w:tcW w:w="2845" w:type="dxa"/>
                <w:gridSpan w:val="2"/>
              </w:tcPr>
            </w:tcPrChange>
          </w:tcPr>
          <w:p w14:paraId="531A083C" w14:textId="6D061C46"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386" w:author="Admin" w:date="2023-10-02T18:05:00Z"/>
                <w:rFonts w:asciiTheme="majorHAnsi" w:hAnsiTheme="majorHAnsi" w:cstheme="majorHAnsi"/>
                <w:sz w:val="26"/>
                <w:szCs w:val="26"/>
                <w:lang w:val="vi-VN"/>
                <w:rPrChange w:id="1387" w:author="kiemlongJr" w:date="2023-09-26T21:03:00Z">
                  <w:rPr>
                    <w:del w:id="1388" w:author="Admin" w:date="2023-10-02T18:05:00Z"/>
                    <w:rFonts w:cs="Times New Roman"/>
                    <w:sz w:val="20"/>
                    <w:szCs w:val="20"/>
                    <w:lang w:val="vi-VN"/>
                  </w:rPr>
                </w:rPrChange>
              </w:rPr>
            </w:pPr>
            <w:del w:id="1389" w:author="Admin" w:date="2023-10-02T18:05:00Z">
              <w:r w:rsidRPr="009D2D6D" w:rsidDel="00B674ED">
                <w:rPr>
                  <w:rFonts w:asciiTheme="majorHAnsi" w:hAnsiTheme="majorHAnsi" w:cstheme="majorHAnsi"/>
                  <w:sz w:val="26"/>
                  <w:szCs w:val="26"/>
                  <w:rPrChange w:id="1390" w:author="kiemlongJr" w:date="2023-09-26T21:03:00Z">
                    <w:rPr>
                      <w:rFonts w:cs="Times New Roman"/>
                      <w:sz w:val="20"/>
                      <w:szCs w:val="20"/>
                    </w:rPr>
                  </w:rPrChange>
                </w:rPr>
                <w:delText>Nhập Họ đúng với CSDL</w:delText>
              </w:r>
            </w:del>
          </w:p>
          <w:p w14:paraId="28BAB7C5" w14:textId="5D37D5FA"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391" w:author="Admin" w:date="2023-10-02T18:05:00Z"/>
                <w:rFonts w:asciiTheme="majorHAnsi" w:hAnsiTheme="majorHAnsi" w:cstheme="majorHAnsi"/>
                <w:sz w:val="26"/>
                <w:szCs w:val="26"/>
                <w:lang w:val="vi-VN"/>
                <w:rPrChange w:id="1392" w:author="kiemlongJr" w:date="2023-09-26T21:03:00Z">
                  <w:rPr>
                    <w:del w:id="1393" w:author="Admin" w:date="2023-10-02T18:05:00Z"/>
                    <w:rFonts w:cs="Times New Roman"/>
                    <w:sz w:val="20"/>
                    <w:szCs w:val="20"/>
                    <w:lang w:val="vi-VN"/>
                  </w:rPr>
                </w:rPrChange>
              </w:rPr>
            </w:pPr>
            <w:del w:id="1394" w:author="Admin" w:date="2023-10-02T18:05:00Z">
              <w:r w:rsidRPr="009D2D6D" w:rsidDel="00B674ED">
                <w:rPr>
                  <w:rFonts w:asciiTheme="majorHAnsi" w:hAnsiTheme="majorHAnsi" w:cstheme="majorHAnsi"/>
                  <w:sz w:val="26"/>
                  <w:szCs w:val="26"/>
                  <w:rPrChange w:id="1395" w:author="kiemlongJr" w:date="2023-09-26T21:03:00Z">
                    <w:rPr>
                      <w:rFonts w:cs="Times New Roman"/>
                      <w:sz w:val="20"/>
                      <w:szCs w:val="20"/>
                    </w:rPr>
                  </w:rPrChange>
                </w:rPr>
                <w:delText>Nhập Tên sai với CSDL</w:delText>
              </w:r>
            </w:del>
          </w:p>
          <w:p w14:paraId="1E28CF78" w14:textId="5CBAD752"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396" w:author="Admin" w:date="2023-10-02T18:05:00Z"/>
                <w:rFonts w:asciiTheme="majorHAnsi" w:hAnsiTheme="majorHAnsi" w:cstheme="majorHAnsi"/>
                <w:sz w:val="26"/>
                <w:szCs w:val="26"/>
                <w:lang w:val="vi-VN"/>
                <w:rPrChange w:id="1397" w:author="kiemlongJr" w:date="2023-09-26T21:03:00Z">
                  <w:rPr>
                    <w:del w:id="1398" w:author="Admin" w:date="2023-10-02T18:05:00Z"/>
                    <w:rFonts w:cs="Times New Roman"/>
                    <w:sz w:val="20"/>
                    <w:szCs w:val="20"/>
                    <w:lang w:val="vi-VN"/>
                  </w:rPr>
                </w:rPrChange>
              </w:rPr>
            </w:pPr>
            <w:del w:id="1399" w:author="Admin" w:date="2023-10-02T18:05:00Z">
              <w:r w:rsidRPr="009D2D6D" w:rsidDel="00B674ED">
                <w:rPr>
                  <w:rFonts w:asciiTheme="majorHAnsi" w:hAnsiTheme="majorHAnsi" w:cstheme="majorHAnsi"/>
                  <w:sz w:val="26"/>
                  <w:szCs w:val="26"/>
                  <w:rPrChange w:id="1400" w:author="kiemlongJr" w:date="2023-09-26T21:03:00Z">
                    <w:rPr>
                      <w:rFonts w:cs="Times New Roman"/>
                      <w:sz w:val="20"/>
                      <w:szCs w:val="20"/>
                    </w:rPr>
                  </w:rPrChange>
                </w:rPr>
                <w:delText>Nhập Email đúng định dạng</w:delText>
              </w:r>
            </w:del>
          </w:p>
          <w:p w14:paraId="1EABEC56" w14:textId="16F16CA9"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401" w:author="Admin" w:date="2023-10-02T18:05:00Z"/>
                <w:rFonts w:asciiTheme="majorHAnsi" w:hAnsiTheme="majorHAnsi" w:cstheme="majorHAnsi"/>
                <w:sz w:val="26"/>
                <w:szCs w:val="26"/>
                <w:lang w:val="vi-VN"/>
                <w:rPrChange w:id="1402" w:author="kiemlongJr" w:date="2023-09-26T21:03:00Z">
                  <w:rPr>
                    <w:del w:id="1403" w:author="Admin" w:date="2023-10-02T18:05:00Z"/>
                    <w:rFonts w:cs="Times New Roman"/>
                    <w:sz w:val="20"/>
                    <w:szCs w:val="20"/>
                    <w:lang w:val="vi-VN"/>
                  </w:rPr>
                </w:rPrChange>
              </w:rPr>
            </w:pPr>
            <w:del w:id="1404" w:author="Admin" w:date="2023-10-02T18:05:00Z">
              <w:r w:rsidRPr="009D2D6D" w:rsidDel="00B674ED">
                <w:rPr>
                  <w:rFonts w:asciiTheme="majorHAnsi" w:hAnsiTheme="majorHAnsi" w:cstheme="majorHAnsi"/>
                  <w:sz w:val="26"/>
                  <w:szCs w:val="26"/>
                  <w:rPrChange w:id="1405" w:author="kiemlongJr" w:date="2023-09-26T21:03:00Z">
                    <w:rPr>
                      <w:rFonts w:cs="Times New Roman"/>
                      <w:sz w:val="20"/>
                      <w:szCs w:val="20"/>
                    </w:rPr>
                  </w:rPrChange>
                </w:rPr>
                <w:delText>Nhập Mật Khẩu đúng định dạng</w:delText>
              </w:r>
            </w:del>
          </w:p>
          <w:p w14:paraId="44966C7E" w14:textId="026C40A7"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406" w:author="Admin" w:date="2023-10-02T18:05:00Z"/>
                <w:rFonts w:asciiTheme="majorHAnsi" w:hAnsiTheme="majorHAnsi" w:cstheme="majorHAnsi"/>
                <w:sz w:val="26"/>
                <w:szCs w:val="26"/>
                <w:lang w:val="vi-VN"/>
                <w:rPrChange w:id="1407" w:author="kiemlongJr" w:date="2023-09-26T21:03:00Z">
                  <w:rPr>
                    <w:del w:id="1408" w:author="Admin" w:date="2023-10-02T18:05:00Z"/>
                    <w:rFonts w:cs="Times New Roman"/>
                    <w:sz w:val="20"/>
                    <w:szCs w:val="20"/>
                    <w:lang w:val="vi-VN"/>
                  </w:rPr>
                </w:rPrChange>
              </w:rPr>
            </w:pPr>
            <w:del w:id="1409" w:author="Admin" w:date="2023-10-02T18:05:00Z">
              <w:r w:rsidRPr="009D2D6D" w:rsidDel="00B674ED">
                <w:rPr>
                  <w:rFonts w:asciiTheme="majorHAnsi" w:hAnsiTheme="majorHAnsi" w:cstheme="majorHAnsi"/>
                  <w:sz w:val="26"/>
                  <w:szCs w:val="26"/>
                  <w:rPrChange w:id="1410" w:author="kiemlongJr" w:date="2023-09-26T21:03:00Z">
                    <w:rPr>
                      <w:rFonts w:cs="Times New Roman"/>
                      <w:sz w:val="20"/>
                      <w:szCs w:val="20"/>
                    </w:rPr>
                  </w:rPrChange>
                </w:rPr>
                <w:delText>Nhập lại Mật Khẩu khớp với mật khẩu vừa nhập</w:delText>
              </w:r>
            </w:del>
          </w:p>
          <w:p w14:paraId="59CD0207" w14:textId="2072CFA8"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411" w:author="Admin" w:date="2023-10-02T18:05:00Z"/>
                <w:rFonts w:asciiTheme="majorHAnsi" w:hAnsiTheme="majorHAnsi" w:cstheme="majorHAnsi"/>
                <w:sz w:val="26"/>
                <w:szCs w:val="26"/>
                <w:lang w:val="vi-VN"/>
                <w:rPrChange w:id="1412" w:author="kiemlongJr" w:date="2023-09-26T21:03:00Z">
                  <w:rPr>
                    <w:del w:id="1413" w:author="Admin" w:date="2023-10-02T18:05:00Z"/>
                    <w:rFonts w:cs="Times New Roman"/>
                    <w:sz w:val="20"/>
                    <w:szCs w:val="20"/>
                    <w:lang w:val="vi-VN"/>
                  </w:rPr>
                </w:rPrChange>
              </w:rPr>
            </w:pPr>
            <w:del w:id="1414" w:author="Admin" w:date="2023-10-02T18:05:00Z">
              <w:r w:rsidRPr="009D2D6D" w:rsidDel="00B674ED">
                <w:rPr>
                  <w:rFonts w:asciiTheme="majorHAnsi" w:hAnsiTheme="majorHAnsi" w:cstheme="majorHAnsi"/>
                  <w:sz w:val="26"/>
                  <w:szCs w:val="26"/>
                  <w:rPrChange w:id="1415" w:author="kiemlongJr" w:date="2023-09-26T21:03:00Z">
                    <w:rPr>
                      <w:rFonts w:cs="Times New Roman"/>
                      <w:sz w:val="20"/>
                      <w:szCs w:val="20"/>
                    </w:rPr>
                  </w:rPrChange>
                </w:rPr>
                <w:delText>Nhấn nút Đăng Ký</w:delText>
              </w:r>
            </w:del>
          </w:p>
        </w:tc>
        <w:tc>
          <w:tcPr>
            <w:tcW w:w="2694" w:type="dxa"/>
            <w:tcPrChange w:id="1416" w:author="kiemlongJr" w:date="2023-09-26T21:04:00Z">
              <w:tcPr>
                <w:tcW w:w="2549" w:type="dxa"/>
              </w:tcPr>
            </w:tcPrChange>
          </w:tcPr>
          <w:p w14:paraId="28D3A1BC" w14:textId="75CE8CDA"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417" w:author="Admin" w:date="2023-10-02T18:05:00Z"/>
                <w:rFonts w:asciiTheme="majorHAnsi" w:hAnsiTheme="majorHAnsi" w:cstheme="majorHAnsi"/>
                <w:sz w:val="26"/>
                <w:szCs w:val="26"/>
                <w:lang w:val="vi-VN"/>
                <w:rPrChange w:id="1418" w:author="kiemlongJr" w:date="2023-09-26T21:03:00Z">
                  <w:rPr>
                    <w:del w:id="1419" w:author="Admin" w:date="2023-10-02T18:05:00Z"/>
                    <w:rFonts w:cs="Times New Roman"/>
                    <w:sz w:val="20"/>
                    <w:szCs w:val="20"/>
                    <w:lang w:val="vi-VN"/>
                  </w:rPr>
                </w:rPrChange>
              </w:rPr>
            </w:pPr>
            <w:del w:id="1420" w:author="Admin" w:date="2023-10-02T18:05:00Z">
              <w:r w:rsidRPr="009D2D6D" w:rsidDel="00B674ED">
                <w:rPr>
                  <w:rFonts w:asciiTheme="majorHAnsi" w:hAnsiTheme="majorHAnsi" w:cstheme="majorHAnsi"/>
                  <w:sz w:val="26"/>
                  <w:szCs w:val="26"/>
                  <w:rPrChange w:id="1421" w:author="kiemlongJr" w:date="2023-09-26T21:03:00Z">
                    <w:rPr>
                      <w:rFonts w:cs="Times New Roman"/>
                      <w:sz w:val="20"/>
                      <w:szCs w:val="20"/>
                    </w:rPr>
                  </w:rPrChange>
                </w:rPr>
                <w:delText>Hệ thống thông báo: “Tên người dùng không hợp lệ, yêu cầu nhập lại”</w:delText>
              </w:r>
            </w:del>
          </w:p>
        </w:tc>
        <w:tc>
          <w:tcPr>
            <w:tcW w:w="726" w:type="dxa"/>
            <w:tcPrChange w:id="1422" w:author="kiemlongJr" w:date="2023-09-26T21:04:00Z">
              <w:tcPr>
                <w:tcW w:w="1267" w:type="dxa"/>
              </w:tcPr>
            </w:tcPrChange>
          </w:tcPr>
          <w:p w14:paraId="59F05EF2" w14:textId="0FFE6F93"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423" w:author="Admin" w:date="2023-10-02T18:05:00Z"/>
                <w:rFonts w:asciiTheme="majorHAnsi" w:hAnsiTheme="majorHAnsi" w:cstheme="majorHAnsi"/>
                <w:sz w:val="26"/>
                <w:szCs w:val="26"/>
                <w:lang w:val="vi-VN"/>
                <w:rPrChange w:id="1424" w:author="kiemlongJr" w:date="2023-09-26T21:03:00Z">
                  <w:rPr>
                    <w:del w:id="1425" w:author="Admin" w:date="2023-10-02T18:05:00Z"/>
                    <w:rFonts w:cs="Times New Roman"/>
                    <w:sz w:val="20"/>
                    <w:szCs w:val="20"/>
                    <w:lang w:val="vi-VN"/>
                  </w:rPr>
                </w:rPrChange>
              </w:rPr>
            </w:pPr>
          </w:p>
        </w:tc>
        <w:tc>
          <w:tcPr>
            <w:tcW w:w="900" w:type="dxa"/>
            <w:tcPrChange w:id="1426" w:author="kiemlongJr" w:date="2023-09-26T21:04:00Z">
              <w:tcPr>
                <w:tcW w:w="715" w:type="dxa"/>
              </w:tcPr>
            </w:tcPrChange>
          </w:tcPr>
          <w:p w14:paraId="757745D9" w14:textId="2F0B1D51"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427" w:author="Admin" w:date="2023-10-02T18:05:00Z"/>
                <w:rFonts w:asciiTheme="majorHAnsi" w:hAnsiTheme="majorHAnsi" w:cstheme="majorHAnsi"/>
                <w:sz w:val="26"/>
                <w:szCs w:val="26"/>
                <w:lang w:val="vi-VN"/>
                <w:rPrChange w:id="1428" w:author="kiemlongJr" w:date="2023-09-26T21:03:00Z">
                  <w:rPr>
                    <w:del w:id="1429" w:author="Admin" w:date="2023-10-02T18:05:00Z"/>
                    <w:rFonts w:cs="Times New Roman"/>
                    <w:sz w:val="20"/>
                    <w:szCs w:val="20"/>
                    <w:lang w:val="vi-VN"/>
                  </w:rPr>
                </w:rPrChange>
              </w:rPr>
            </w:pPr>
          </w:p>
        </w:tc>
      </w:tr>
      <w:tr w:rsidR="009444DF" w:rsidRPr="009D2D6D" w:rsidDel="00B674ED" w14:paraId="638416E8" w14:textId="3E172B21" w:rsidTr="009444DF">
        <w:trPr>
          <w:cnfStyle w:val="000000100000" w:firstRow="0" w:lastRow="0" w:firstColumn="0" w:lastColumn="0" w:oddVBand="0" w:evenVBand="0" w:oddHBand="1" w:evenHBand="0" w:firstRowFirstColumn="0" w:firstRowLastColumn="0" w:lastRowFirstColumn="0" w:lastRowLastColumn="0"/>
          <w:trHeight w:val="143"/>
          <w:del w:id="1430" w:author="Admin" w:date="2023-10-02T18:05:00Z"/>
          <w:trPrChange w:id="1431" w:author="kiemlongJr" w:date="2023-09-26T21:04:00Z">
            <w:trPr>
              <w:trHeight w:val="143"/>
            </w:trPr>
          </w:trPrChange>
        </w:trPr>
        <w:tc>
          <w:tcPr>
            <w:cnfStyle w:val="001000000000" w:firstRow="0" w:lastRow="0" w:firstColumn="1" w:lastColumn="0" w:oddVBand="0" w:evenVBand="0" w:oddHBand="0" w:evenHBand="0" w:firstRowFirstColumn="0" w:firstRowLastColumn="0" w:lastRowFirstColumn="0" w:lastRowLastColumn="0"/>
            <w:tcW w:w="670" w:type="dxa"/>
            <w:tcPrChange w:id="1432" w:author="kiemlongJr" w:date="2023-09-26T21:04:00Z">
              <w:tcPr>
                <w:tcW w:w="540" w:type="dxa"/>
              </w:tcPr>
            </w:tcPrChange>
          </w:tcPr>
          <w:p w14:paraId="7F30D17E" w14:textId="0817D2C5" w:rsidR="000C563D" w:rsidRPr="009D2D6D" w:rsidDel="00B674ED" w:rsidRDefault="000C563D" w:rsidP="000F3D22">
            <w:pPr>
              <w:cnfStyle w:val="001000100000" w:firstRow="0" w:lastRow="0" w:firstColumn="1" w:lastColumn="0" w:oddVBand="0" w:evenVBand="0" w:oddHBand="1" w:evenHBand="0" w:firstRowFirstColumn="0" w:firstRowLastColumn="0" w:lastRowFirstColumn="0" w:lastRowLastColumn="0"/>
              <w:rPr>
                <w:del w:id="1433" w:author="Admin" w:date="2023-10-02T18:05:00Z"/>
                <w:rFonts w:asciiTheme="majorHAnsi" w:hAnsiTheme="majorHAnsi" w:cstheme="majorHAnsi"/>
                <w:sz w:val="26"/>
                <w:szCs w:val="26"/>
                <w:lang w:val="vi-VN"/>
                <w:rPrChange w:id="1434" w:author="kiemlongJr" w:date="2023-09-26T21:03:00Z">
                  <w:rPr>
                    <w:del w:id="1435" w:author="Admin" w:date="2023-10-02T18:05:00Z"/>
                    <w:rFonts w:cs="Times New Roman"/>
                    <w:b w:val="0"/>
                    <w:bCs w:val="0"/>
                    <w:sz w:val="20"/>
                    <w:szCs w:val="20"/>
                    <w:lang w:val="vi-VN"/>
                  </w:rPr>
                </w:rPrChange>
              </w:rPr>
            </w:pPr>
            <w:del w:id="1436" w:author="Admin" w:date="2023-10-02T18:05:00Z">
              <w:r w:rsidRPr="009D2D6D" w:rsidDel="00B674ED">
                <w:rPr>
                  <w:rFonts w:asciiTheme="majorHAnsi" w:hAnsiTheme="majorHAnsi" w:cstheme="majorHAnsi"/>
                  <w:sz w:val="26"/>
                  <w:szCs w:val="26"/>
                  <w:rPrChange w:id="1437" w:author="kiemlongJr" w:date="2023-09-26T21:03:00Z">
                    <w:rPr>
                      <w:rFonts w:cs="Times New Roman"/>
                      <w:sz w:val="20"/>
                      <w:szCs w:val="20"/>
                    </w:rPr>
                  </w:rPrChange>
                </w:rPr>
                <w:delText>TC3</w:delText>
              </w:r>
            </w:del>
          </w:p>
        </w:tc>
        <w:tc>
          <w:tcPr>
            <w:tcW w:w="1220" w:type="dxa"/>
            <w:tcPrChange w:id="1438" w:author="kiemlongJr" w:date="2023-09-26T21:04:00Z">
              <w:tcPr>
                <w:tcW w:w="1506" w:type="dxa"/>
                <w:gridSpan w:val="2"/>
              </w:tcPr>
            </w:tcPrChange>
          </w:tcPr>
          <w:p w14:paraId="0EE1DBDE" w14:textId="11EFF006"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439" w:author="Admin" w:date="2023-10-02T18:05:00Z"/>
                <w:rFonts w:asciiTheme="majorHAnsi" w:hAnsiTheme="majorHAnsi" w:cstheme="majorHAnsi"/>
                <w:sz w:val="26"/>
                <w:szCs w:val="26"/>
                <w:rPrChange w:id="1440" w:author="kiemlongJr" w:date="2023-09-26T21:03:00Z">
                  <w:rPr>
                    <w:del w:id="1441" w:author="Admin" w:date="2023-10-02T18:05:00Z"/>
                    <w:rFonts w:cs="Times New Roman"/>
                    <w:sz w:val="20"/>
                    <w:szCs w:val="20"/>
                    <w:lang w:val="vi-VN"/>
                  </w:rPr>
                </w:rPrChange>
              </w:rPr>
            </w:pPr>
            <w:del w:id="1442" w:author="Admin" w:date="2023-10-02T18:05:00Z">
              <w:r w:rsidRPr="009D2D6D" w:rsidDel="00B674ED">
                <w:rPr>
                  <w:rFonts w:asciiTheme="majorHAnsi" w:hAnsiTheme="majorHAnsi" w:cstheme="majorHAnsi"/>
                  <w:sz w:val="26"/>
                  <w:szCs w:val="26"/>
                  <w:rPrChange w:id="1443" w:author="kiemlongJr" w:date="2023-09-26T21:03:00Z">
                    <w:rPr>
                      <w:rFonts w:cs="Times New Roman"/>
                      <w:sz w:val="20"/>
                      <w:szCs w:val="20"/>
                    </w:rPr>
                  </w:rPrChange>
                </w:rPr>
                <w:delText>Đăng ký thành công</w:delText>
              </w:r>
              <w:r w:rsidR="00A639DD" w:rsidRPr="009D2D6D" w:rsidDel="00B674ED">
                <w:rPr>
                  <w:rFonts w:asciiTheme="majorHAnsi" w:hAnsiTheme="majorHAnsi" w:cstheme="majorHAnsi"/>
                  <w:sz w:val="26"/>
                  <w:szCs w:val="26"/>
                  <w:rPrChange w:id="1444" w:author="kiemlongJr" w:date="2023-09-26T21:03:00Z">
                    <w:rPr>
                      <w:rFonts w:cs="Times New Roman"/>
                      <w:sz w:val="20"/>
                      <w:szCs w:val="20"/>
                    </w:rPr>
                  </w:rPrChange>
                </w:rPr>
                <w:delText xml:space="preserve"> (LỖI)</w:delText>
              </w:r>
            </w:del>
          </w:p>
        </w:tc>
        <w:tc>
          <w:tcPr>
            <w:tcW w:w="2700" w:type="dxa"/>
            <w:tcPrChange w:id="1445" w:author="kiemlongJr" w:date="2023-09-26T21:04:00Z">
              <w:tcPr>
                <w:tcW w:w="2622" w:type="dxa"/>
              </w:tcPr>
            </w:tcPrChange>
          </w:tcPr>
          <w:p w14:paraId="09BC8854" w14:textId="3EAA25B9"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446" w:author="Admin" w:date="2023-10-02T18:05:00Z"/>
                <w:rFonts w:asciiTheme="majorHAnsi" w:hAnsiTheme="majorHAnsi" w:cstheme="majorHAnsi"/>
                <w:sz w:val="26"/>
                <w:szCs w:val="26"/>
                <w:lang w:val="vi-VN"/>
                <w:rPrChange w:id="1447" w:author="kiemlongJr" w:date="2023-09-26T21:03:00Z">
                  <w:rPr>
                    <w:del w:id="1448" w:author="Admin" w:date="2023-10-02T18:05:00Z"/>
                    <w:rFonts w:cs="Times New Roman"/>
                    <w:sz w:val="20"/>
                    <w:szCs w:val="20"/>
                    <w:lang w:val="vi-VN"/>
                  </w:rPr>
                </w:rPrChange>
              </w:rPr>
            </w:pPr>
            <w:del w:id="1449" w:author="Admin" w:date="2023-10-02T18:05:00Z">
              <w:r w:rsidRPr="009D2D6D" w:rsidDel="00B674ED">
                <w:rPr>
                  <w:rFonts w:asciiTheme="majorHAnsi" w:hAnsiTheme="majorHAnsi" w:cstheme="majorHAnsi"/>
                  <w:sz w:val="26"/>
                  <w:szCs w:val="26"/>
                  <w:rPrChange w:id="1450" w:author="kiemlongJr" w:date="2023-09-26T21:03:00Z">
                    <w:rPr>
                      <w:rFonts w:cs="Times New Roman"/>
                      <w:sz w:val="20"/>
                      <w:szCs w:val="20"/>
                    </w:rPr>
                  </w:rPrChange>
                </w:rPr>
                <w:delText>Nhập Họ sai với CSDL</w:delText>
              </w:r>
            </w:del>
          </w:p>
          <w:p w14:paraId="20C6A63B" w14:textId="5AE91538"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451" w:author="Admin" w:date="2023-10-02T18:05:00Z"/>
                <w:rFonts w:asciiTheme="majorHAnsi" w:hAnsiTheme="majorHAnsi" w:cstheme="majorHAnsi"/>
                <w:sz w:val="26"/>
                <w:szCs w:val="26"/>
                <w:lang w:val="vi-VN"/>
                <w:rPrChange w:id="1452" w:author="kiemlongJr" w:date="2023-09-26T21:03:00Z">
                  <w:rPr>
                    <w:del w:id="1453" w:author="Admin" w:date="2023-10-02T18:05:00Z"/>
                    <w:rFonts w:cs="Times New Roman"/>
                    <w:sz w:val="20"/>
                    <w:szCs w:val="20"/>
                    <w:lang w:val="vi-VN"/>
                  </w:rPr>
                </w:rPrChange>
              </w:rPr>
            </w:pPr>
            <w:del w:id="1454" w:author="Admin" w:date="2023-10-02T18:05:00Z">
              <w:r w:rsidRPr="009D2D6D" w:rsidDel="00B674ED">
                <w:rPr>
                  <w:rFonts w:asciiTheme="majorHAnsi" w:hAnsiTheme="majorHAnsi" w:cstheme="majorHAnsi"/>
                  <w:sz w:val="26"/>
                  <w:szCs w:val="26"/>
                  <w:rPrChange w:id="1455" w:author="kiemlongJr" w:date="2023-09-26T21:03:00Z">
                    <w:rPr>
                      <w:rFonts w:cs="Times New Roman"/>
                      <w:sz w:val="20"/>
                      <w:szCs w:val="20"/>
                    </w:rPr>
                  </w:rPrChange>
                </w:rPr>
                <w:delText>Nhập Tên đúng với CSDL</w:delText>
              </w:r>
            </w:del>
          </w:p>
          <w:p w14:paraId="7FE3E33F" w14:textId="3CB79230"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456" w:author="Admin" w:date="2023-10-02T18:05:00Z"/>
                <w:rFonts w:asciiTheme="majorHAnsi" w:hAnsiTheme="majorHAnsi" w:cstheme="majorHAnsi"/>
                <w:sz w:val="26"/>
                <w:szCs w:val="26"/>
                <w:lang w:val="vi-VN"/>
                <w:rPrChange w:id="1457" w:author="kiemlongJr" w:date="2023-09-26T21:03:00Z">
                  <w:rPr>
                    <w:del w:id="1458" w:author="Admin" w:date="2023-10-02T18:05:00Z"/>
                    <w:rFonts w:cs="Times New Roman"/>
                    <w:sz w:val="20"/>
                    <w:szCs w:val="20"/>
                    <w:lang w:val="vi-VN"/>
                  </w:rPr>
                </w:rPrChange>
              </w:rPr>
            </w:pPr>
            <w:del w:id="1459" w:author="Admin" w:date="2023-10-02T18:05:00Z">
              <w:r w:rsidRPr="009D2D6D" w:rsidDel="00B674ED">
                <w:rPr>
                  <w:rFonts w:asciiTheme="majorHAnsi" w:hAnsiTheme="majorHAnsi" w:cstheme="majorHAnsi"/>
                  <w:sz w:val="26"/>
                  <w:szCs w:val="26"/>
                  <w:rPrChange w:id="1460" w:author="kiemlongJr" w:date="2023-09-26T21:03:00Z">
                    <w:rPr>
                      <w:rFonts w:cs="Times New Roman"/>
                      <w:sz w:val="20"/>
                      <w:szCs w:val="20"/>
                    </w:rPr>
                  </w:rPrChange>
                </w:rPr>
                <w:delText>Nhập Email đúng định dạng</w:delText>
              </w:r>
            </w:del>
          </w:p>
          <w:p w14:paraId="6491E278" w14:textId="2926AAA7"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461" w:author="Admin" w:date="2023-10-02T18:05:00Z"/>
                <w:rFonts w:asciiTheme="majorHAnsi" w:hAnsiTheme="majorHAnsi" w:cstheme="majorHAnsi"/>
                <w:sz w:val="26"/>
                <w:szCs w:val="26"/>
                <w:lang w:val="vi-VN"/>
                <w:rPrChange w:id="1462" w:author="kiemlongJr" w:date="2023-09-26T21:03:00Z">
                  <w:rPr>
                    <w:del w:id="1463" w:author="Admin" w:date="2023-10-02T18:05:00Z"/>
                    <w:rFonts w:cs="Times New Roman"/>
                    <w:sz w:val="20"/>
                    <w:szCs w:val="20"/>
                    <w:lang w:val="vi-VN"/>
                  </w:rPr>
                </w:rPrChange>
              </w:rPr>
            </w:pPr>
            <w:del w:id="1464" w:author="Admin" w:date="2023-10-02T18:05:00Z">
              <w:r w:rsidRPr="009D2D6D" w:rsidDel="00B674ED">
                <w:rPr>
                  <w:rFonts w:asciiTheme="majorHAnsi" w:hAnsiTheme="majorHAnsi" w:cstheme="majorHAnsi"/>
                  <w:sz w:val="26"/>
                  <w:szCs w:val="26"/>
                  <w:rPrChange w:id="1465" w:author="kiemlongJr" w:date="2023-09-26T21:03:00Z">
                    <w:rPr>
                      <w:rFonts w:cs="Times New Roman"/>
                      <w:sz w:val="20"/>
                      <w:szCs w:val="20"/>
                    </w:rPr>
                  </w:rPrChange>
                </w:rPr>
                <w:delText>Nhập Mật Khẩu đúng định dạng</w:delText>
              </w:r>
            </w:del>
          </w:p>
          <w:p w14:paraId="4BA9F5BA" w14:textId="09AEB685"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466" w:author="Admin" w:date="2023-10-02T18:05:00Z"/>
                <w:rFonts w:asciiTheme="majorHAnsi" w:hAnsiTheme="majorHAnsi" w:cstheme="majorHAnsi"/>
                <w:sz w:val="26"/>
                <w:szCs w:val="26"/>
                <w:lang w:val="vi-VN"/>
                <w:rPrChange w:id="1467" w:author="kiemlongJr" w:date="2023-09-26T21:03:00Z">
                  <w:rPr>
                    <w:del w:id="1468" w:author="Admin" w:date="2023-10-02T18:05:00Z"/>
                    <w:rFonts w:cs="Times New Roman"/>
                    <w:sz w:val="20"/>
                    <w:szCs w:val="20"/>
                    <w:lang w:val="vi-VN"/>
                  </w:rPr>
                </w:rPrChange>
              </w:rPr>
            </w:pPr>
            <w:del w:id="1469" w:author="Admin" w:date="2023-10-02T18:05:00Z">
              <w:r w:rsidRPr="009D2D6D" w:rsidDel="00B674ED">
                <w:rPr>
                  <w:rFonts w:asciiTheme="majorHAnsi" w:hAnsiTheme="majorHAnsi" w:cstheme="majorHAnsi"/>
                  <w:sz w:val="26"/>
                  <w:szCs w:val="26"/>
                  <w:rPrChange w:id="1470" w:author="kiemlongJr" w:date="2023-09-26T21:03:00Z">
                    <w:rPr>
                      <w:rFonts w:cs="Times New Roman"/>
                      <w:sz w:val="20"/>
                      <w:szCs w:val="20"/>
                    </w:rPr>
                  </w:rPrChange>
                </w:rPr>
                <w:delText>Nhập lại Mật Khẩu khớp với mật khẩu vừa nhập</w:delText>
              </w:r>
            </w:del>
          </w:p>
          <w:p w14:paraId="5244BC22" w14:textId="13A248DB"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471" w:author="Admin" w:date="2023-10-02T18:05:00Z"/>
                <w:rFonts w:asciiTheme="majorHAnsi" w:hAnsiTheme="majorHAnsi" w:cstheme="majorHAnsi"/>
                <w:sz w:val="26"/>
                <w:szCs w:val="26"/>
                <w:lang w:val="vi-VN"/>
                <w:rPrChange w:id="1472" w:author="kiemlongJr" w:date="2023-09-26T21:03:00Z">
                  <w:rPr>
                    <w:del w:id="1473" w:author="Admin" w:date="2023-10-02T18:05:00Z"/>
                    <w:rFonts w:cs="Times New Roman"/>
                    <w:sz w:val="20"/>
                    <w:szCs w:val="20"/>
                    <w:lang w:val="vi-VN"/>
                  </w:rPr>
                </w:rPrChange>
              </w:rPr>
            </w:pPr>
            <w:del w:id="1474" w:author="Admin" w:date="2023-10-02T18:05:00Z">
              <w:r w:rsidRPr="009D2D6D" w:rsidDel="00B674ED">
                <w:rPr>
                  <w:rFonts w:asciiTheme="majorHAnsi" w:hAnsiTheme="majorHAnsi" w:cstheme="majorHAnsi"/>
                  <w:sz w:val="26"/>
                  <w:szCs w:val="26"/>
                  <w:rPrChange w:id="1475" w:author="kiemlongJr" w:date="2023-09-26T21:03:00Z">
                    <w:rPr>
                      <w:rFonts w:cs="Times New Roman"/>
                      <w:sz w:val="20"/>
                      <w:szCs w:val="20"/>
                    </w:rPr>
                  </w:rPrChange>
                </w:rPr>
                <w:delText>Nhấn nút Đăng Ký</w:delText>
              </w:r>
            </w:del>
          </w:p>
        </w:tc>
        <w:tc>
          <w:tcPr>
            <w:tcW w:w="2694" w:type="dxa"/>
            <w:tcPrChange w:id="1476" w:author="kiemlongJr" w:date="2023-09-26T21:04:00Z">
              <w:tcPr>
                <w:tcW w:w="2598" w:type="dxa"/>
              </w:tcPr>
            </w:tcPrChange>
          </w:tcPr>
          <w:p w14:paraId="31F23CD8" w14:textId="4EA6C378"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477" w:author="Admin" w:date="2023-10-02T18:05:00Z"/>
                <w:rFonts w:asciiTheme="majorHAnsi" w:hAnsiTheme="majorHAnsi" w:cstheme="majorHAnsi"/>
                <w:sz w:val="26"/>
                <w:szCs w:val="26"/>
                <w:lang w:val="vi-VN"/>
                <w:rPrChange w:id="1478" w:author="kiemlongJr" w:date="2023-09-26T21:03:00Z">
                  <w:rPr>
                    <w:del w:id="1479" w:author="Admin" w:date="2023-10-02T18:05:00Z"/>
                    <w:rFonts w:cs="Times New Roman"/>
                    <w:sz w:val="20"/>
                    <w:szCs w:val="20"/>
                    <w:lang w:val="vi-VN"/>
                  </w:rPr>
                </w:rPrChange>
              </w:rPr>
            </w:pPr>
            <w:del w:id="1480" w:author="Admin" w:date="2023-10-02T18:05:00Z">
              <w:r w:rsidRPr="009D2D6D" w:rsidDel="00B674ED">
                <w:rPr>
                  <w:rFonts w:asciiTheme="majorHAnsi" w:hAnsiTheme="majorHAnsi" w:cstheme="majorHAnsi"/>
                  <w:sz w:val="26"/>
                  <w:szCs w:val="26"/>
                  <w:rPrChange w:id="1481" w:author="kiemlongJr" w:date="2023-09-26T21:03:00Z">
                    <w:rPr>
                      <w:rFonts w:cs="Times New Roman"/>
                      <w:sz w:val="20"/>
                      <w:szCs w:val="20"/>
                    </w:rPr>
                  </w:rPrChange>
                </w:rPr>
                <w:delText>Hệ thống thông báo:  “Họ của người dùng không hợp lệ, yêu cầu nhập lại”</w:delText>
              </w:r>
            </w:del>
          </w:p>
        </w:tc>
        <w:tc>
          <w:tcPr>
            <w:tcW w:w="726" w:type="dxa"/>
            <w:tcPrChange w:id="1482" w:author="kiemlongJr" w:date="2023-09-26T21:04:00Z">
              <w:tcPr>
                <w:tcW w:w="1284" w:type="dxa"/>
              </w:tcPr>
            </w:tcPrChange>
          </w:tcPr>
          <w:p w14:paraId="3514F1CD" w14:textId="6EA5BA11"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483" w:author="Admin" w:date="2023-10-02T18:05:00Z"/>
                <w:rFonts w:asciiTheme="majorHAnsi" w:hAnsiTheme="majorHAnsi" w:cstheme="majorHAnsi"/>
                <w:sz w:val="26"/>
                <w:szCs w:val="26"/>
                <w:lang w:val="vi-VN"/>
                <w:rPrChange w:id="1484" w:author="kiemlongJr" w:date="2023-09-26T21:03:00Z">
                  <w:rPr>
                    <w:del w:id="1485" w:author="Admin" w:date="2023-10-02T18:05:00Z"/>
                    <w:rFonts w:cs="Times New Roman"/>
                    <w:sz w:val="20"/>
                    <w:szCs w:val="20"/>
                    <w:lang w:val="vi-VN"/>
                  </w:rPr>
                </w:rPrChange>
              </w:rPr>
            </w:pPr>
          </w:p>
        </w:tc>
        <w:tc>
          <w:tcPr>
            <w:tcW w:w="900" w:type="dxa"/>
            <w:tcPrChange w:id="1486" w:author="kiemlongJr" w:date="2023-09-26T21:04:00Z">
              <w:tcPr>
                <w:tcW w:w="716" w:type="dxa"/>
              </w:tcPr>
            </w:tcPrChange>
          </w:tcPr>
          <w:p w14:paraId="7F8D1C50" w14:textId="66E01875"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487" w:author="Admin" w:date="2023-10-02T18:05:00Z"/>
                <w:rFonts w:asciiTheme="majorHAnsi" w:hAnsiTheme="majorHAnsi" w:cstheme="majorHAnsi"/>
                <w:sz w:val="26"/>
                <w:szCs w:val="26"/>
                <w:lang w:val="vi-VN"/>
                <w:rPrChange w:id="1488" w:author="kiemlongJr" w:date="2023-09-26T21:03:00Z">
                  <w:rPr>
                    <w:del w:id="1489" w:author="Admin" w:date="2023-10-02T18:05:00Z"/>
                    <w:rFonts w:cs="Times New Roman"/>
                    <w:sz w:val="20"/>
                    <w:szCs w:val="20"/>
                    <w:lang w:val="vi-VN"/>
                  </w:rPr>
                </w:rPrChange>
              </w:rPr>
            </w:pPr>
          </w:p>
        </w:tc>
      </w:tr>
      <w:tr w:rsidR="009444DF" w:rsidRPr="009D2D6D" w:rsidDel="00B674ED" w14:paraId="671C8387" w14:textId="56292F7F" w:rsidTr="009444DF">
        <w:trPr>
          <w:trHeight w:val="143"/>
          <w:del w:id="1490" w:author="Admin" w:date="2023-10-02T18:05:00Z"/>
          <w:trPrChange w:id="1491" w:author="kiemlongJr" w:date="2023-09-26T21:04:00Z">
            <w:trPr>
              <w:trHeight w:val="143"/>
            </w:trPr>
          </w:trPrChange>
        </w:trPr>
        <w:tc>
          <w:tcPr>
            <w:cnfStyle w:val="001000000000" w:firstRow="0" w:lastRow="0" w:firstColumn="1" w:lastColumn="0" w:oddVBand="0" w:evenVBand="0" w:oddHBand="0" w:evenHBand="0" w:firstRowFirstColumn="0" w:firstRowLastColumn="0" w:lastRowFirstColumn="0" w:lastRowLastColumn="0"/>
            <w:tcW w:w="0" w:type="dxa"/>
            <w:tcPrChange w:id="1492" w:author="kiemlongJr" w:date="2023-09-26T21:04:00Z">
              <w:tcPr>
                <w:tcW w:w="670" w:type="dxa"/>
              </w:tcPr>
            </w:tcPrChange>
          </w:tcPr>
          <w:p w14:paraId="5D6FA735" w14:textId="01AFDB7B" w:rsidR="000C563D" w:rsidRPr="009D2D6D" w:rsidDel="00B674ED" w:rsidRDefault="000C563D" w:rsidP="000F3D22">
            <w:pPr>
              <w:rPr>
                <w:del w:id="1493" w:author="Admin" w:date="2023-10-02T18:05:00Z"/>
                <w:rFonts w:asciiTheme="majorHAnsi" w:hAnsiTheme="majorHAnsi" w:cstheme="majorHAnsi"/>
                <w:sz w:val="26"/>
                <w:szCs w:val="26"/>
                <w:lang w:val="vi-VN"/>
                <w:rPrChange w:id="1494" w:author="kiemlongJr" w:date="2023-09-26T21:03:00Z">
                  <w:rPr>
                    <w:del w:id="1495" w:author="Admin" w:date="2023-10-02T18:05:00Z"/>
                    <w:rFonts w:cs="Times New Roman"/>
                    <w:b w:val="0"/>
                    <w:bCs w:val="0"/>
                    <w:sz w:val="20"/>
                    <w:szCs w:val="20"/>
                    <w:lang w:val="vi-VN"/>
                  </w:rPr>
                </w:rPrChange>
              </w:rPr>
            </w:pPr>
            <w:del w:id="1496" w:author="Admin" w:date="2023-10-02T18:05:00Z">
              <w:r w:rsidRPr="009D2D6D" w:rsidDel="00B674ED">
                <w:rPr>
                  <w:rFonts w:asciiTheme="majorHAnsi" w:hAnsiTheme="majorHAnsi" w:cstheme="majorHAnsi"/>
                  <w:sz w:val="26"/>
                  <w:szCs w:val="26"/>
                  <w:rPrChange w:id="1497" w:author="kiemlongJr" w:date="2023-09-26T21:03:00Z">
                    <w:rPr>
                      <w:rFonts w:cs="Times New Roman"/>
                      <w:sz w:val="20"/>
                      <w:szCs w:val="20"/>
                    </w:rPr>
                  </w:rPrChange>
                </w:rPr>
                <w:delText>TC4</w:delText>
              </w:r>
            </w:del>
          </w:p>
        </w:tc>
        <w:tc>
          <w:tcPr>
            <w:tcW w:w="0" w:type="dxa"/>
            <w:tcPrChange w:id="1498" w:author="kiemlongJr" w:date="2023-09-26T21:04:00Z">
              <w:tcPr>
                <w:tcW w:w="1220" w:type="dxa"/>
              </w:tcPr>
            </w:tcPrChange>
          </w:tcPr>
          <w:p w14:paraId="1F6E8FCC" w14:textId="431EC9D5"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499" w:author="Admin" w:date="2023-10-02T18:05:00Z"/>
                <w:rFonts w:asciiTheme="majorHAnsi" w:hAnsiTheme="majorHAnsi" w:cstheme="majorHAnsi"/>
                <w:sz w:val="26"/>
                <w:szCs w:val="26"/>
                <w:rPrChange w:id="1500" w:author="kiemlongJr" w:date="2023-09-26T21:03:00Z">
                  <w:rPr>
                    <w:del w:id="1501" w:author="Admin" w:date="2023-10-02T18:05:00Z"/>
                    <w:rFonts w:cs="Times New Roman"/>
                    <w:sz w:val="20"/>
                    <w:szCs w:val="20"/>
                    <w:lang w:val="vi-VN"/>
                  </w:rPr>
                </w:rPrChange>
              </w:rPr>
            </w:pPr>
            <w:del w:id="1502" w:author="Admin" w:date="2023-10-02T18:05:00Z">
              <w:r w:rsidRPr="009D2D6D" w:rsidDel="00B674ED">
                <w:rPr>
                  <w:rFonts w:asciiTheme="majorHAnsi" w:hAnsiTheme="majorHAnsi" w:cstheme="majorHAnsi"/>
                  <w:sz w:val="26"/>
                  <w:szCs w:val="26"/>
                  <w:rPrChange w:id="1503" w:author="kiemlongJr" w:date="2023-09-26T21:03:00Z">
                    <w:rPr>
                      <w:rFonts w:cs="Times New Roman"/>
                      <w:sz w:val="20"/>
                      <w:szCs w:val="20"/>
                    </w:rPr>
                  </w:rPrChange>
                </w:rPr>
                <w:delText>Đăng ký thành công</w:delText>
              </w:r>
              <w:r w:rsidR="00A639DD" w:rsidRPr="009D2D6D" w:rsidDel="00B674ED">
                <w:rPr>
                  <w:rFonts w:asciiTheme="majorHAnsi" w:hAnsiTheme="majorHAnsi" w:cstheme="majorHAnsi"/>
                  <w:sz w:val="26"/>
                  <w:szCs w:val="26"/>
                  <w:rPrChange w:id="1504" w:author="kiemlongJr" w:date="2023-09-26T21:03:00Z">
                    <w:rPr>
                      <w:rFonts w:cs="Times New Roman"/>
                      <w:sz w:val="20"/>
                      <w:szCs w:val="20"/>
                    </w:rPr>
                  </w:rPrChange>
                </w:rPr>
                <w:delText xml:space="preserve"> (LỖI)</w:delText>
              </w:r>
            </w:del>
          </w:p>
        </w:tc>
        <w:tc>
          <w:tcPr>
            <w:tcW w:w="2700" w:type="dxa"/>
            <w:tcPrChange w:id="1505" w:author="kiemlongJr" w:date="2023-09-26T21:04:00Z">
              <w:tcPr>
                <w:tcW w:w="2845" w:type="dxa"/>
                <w:gridSpan w:val="2"/>
              </w:tcPr>
            </w:tcPrChange>
          </w:tcPr>
          <w:p w14:paraId="6F8F3C07" w14:textId="03E7EB46"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506" w:author="Admin" w:date="2023-10-02T18:05:00Z"/>
                <w:rFonts w:asciiTheme="majorHAnsi" w:hAnsiTheme="majorHAnsi" w:cstheme="majorHAnsi"/>
                <w:sz w:val="26"/>
                <w:szCs w:val="26"/>
                <w:lang w:val="vi-VN"/>
                <w:rPrChange w:id="1507" w:author="kiemlongJr" w:date="2023-09-26T21:03:00Z">
                  <w:rPr>
                    <w:del w:id="1508" w:author="Admin" w:date="2023-10-02T18:05:00Z"/>
                    <w:rFonts w:cs="Times New Roman"/>
                    <w:sz w:val="20"/>
                    <w:szCs w:val="20"/>
                    <w:lang w:val="vi-VN"/>
                  </w:rPr>
                </w:rPrChange>
              </w:rPr>
            </w:pPr>
            <w:del w:id="1509" w:author="Admin" w:date="2023-10-02T18:05:00Z">
              <w:r w:rsidRPr="009D2D6D" w:rsidDel="00B674ED">
                <w:rPr>
                  <w:rFonts w:asciiTheme="majorHAnsi" w:hAnsiTheme="majorHAnsi" w:cstheme="majorHAnsi"/>
                  <w:sz w:val="26"/>
                  <w:szCs w:val="26"/>
                  <w:rPrChange w:id="1510" w:author="kiemlongJr" w:date="2023-09-26T21:03:00Z">
                    <w:rPr>
                      <w:rFonts w:cs="Times New Roman"/>
                      <w:sz w:val="20"/>
                      <w:szCs w:val="20"/>
                    </w:rPr>
                  </w:rPrChange>
                </w:rPr>
                <w:delText>Bỏ trống Họ</w:delText>
              </w:r>
            </w:del>
          </w:p>
          <w:p w14:paraId="64FEDE37" w14:textId="71A22FA7"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511" w:author="Admin" w:date="2023-10-02T18:05:00Z"/>
                <w:rFonts w:asciiTheme="majorHAnsi" w:hAnsiTheme="majorHAnsi" w:cstheme="majorHAnsi"/>
                <w:sz w:val="26"/>
                <w:szCs w:val="26"/>
                <w:lang w:val="vi-VN"/>
                <w:rPrChange w:id="1512" w:author="kiemlongJr" w:date="2023-09-26T21:03:00Z">
                  <w:rPr>
                    <w:del w:id="1513" w:author="Admin" w:date="2023-10-02T18:05:00Z"/>
                    <w:rFonts w:cs="Times New Roman"/>
                    <w:sz w:val="20"/>
                    <w:szCs w:val="20"/>
                    <w:lang w:val="vi-VN"/>
                  </w:rPr>
                </w:rPrChange>
              </w:rPr>
            </w:pPr>
            <w:del w:id="1514" w:author="Admin" w:date="2023-10-02T18:05:00Z">
              <w:r w:rsidRPr="009D2D6D" w:rsidDel="00B674ED">
                <w:rPr>
                  <w:rFonts w:asciiTheme="majorHAnsi" w:hAnsiTheme="majorHAnsi" w:cstheme="majorHAnsi"/>
                  <w:sz w:val="26"/>
                  <w:szCs w:val="26"/>
                  <w:rPrChange w:id="1515" w:author="kiemlongJr" w:date="2023-09-26T21:03:00Z">
                    <w:rPr>
                      <w:rFonts w:cs="Times New Roman"/>
                      <w:sz w:val="20"/>
                      <w:szCs w:val="20"/>
                    </w:rPr>
                  </w:rPrChange>
                </w:rPr>
                <w:delText>Bỏ trống Tên</w:delText>
              </w:r>
            </w:del>
          </w:p>
          <w:p w14:paraId="209FBF9F" w14:textId="6D0EB687"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516" w:author="Admin" w:date="2023-10-02T18:05:00Z"/>
                <w:rFonts w:asciiTheme="majorHAnsi" w:hAnsiTheme="majorHAnsi" w:cstheme="majorHAnsi"/>
                <w:sz w:val="26"/>
                <w:szCs w:val="26"/>
                <w:lang w:val="vi-VN"/>
                <w:rPrChange w:id="1517" w:author="kiemlongJr" w:date="2023-09-26T21:03:00Z">
                  <w:rPr>
                    <w:del w:id="1518" w:author="Admin" w:date="2023-10-02T18:05:00Z"/>
                    <w:rFonts w:cs="Times New Roman"/>
                    <w:sz w:val="20"/>
                    <w:szCs w:val="20"/>
                    <w:lang w:val="vi-VN"/>
                  </w:rPr>
                </w:rPrChange>
              </w:rPr>
            </w:pPr>
            <w:del w:id="1519" w:author="Admin" w:date="2023-10-02T18:05:00Z">
              <w:r w:rsidRPr="009D2D6D" w:rsidDel="00B674ED">
                <w:rPr>
                  <w:rFonts w:asciiTheme="majorHAnsi" w:hAnsiTheme="majorHAnsi" w:cstheme="majorHAnsi"/>
                  <w:sz w:val="26"/>
                  <w:szCs w:val="26"/>
                  <w:rPrChange w:id="1520" w:author="kiemlongJr" w:date="2023-09-26T21:03:00Z">
                    <w:rPr>
                      <w:rFonts w:cs="Times New Roman"/>
                      <w:sz w:val="20"/>
                      <w:szCs w:val="20"/>
                    </w:rPr>
                  </w:rPrChange>
                </w:rPr>
                <w:delText>Nhập Email đúng định dạng</w:delText>
              </w:r>
            </w:del>
          </w:p>
          <w:p w14:paraId="2B86EFDC" w14:textId="52C57E1A"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521" w:author="Admin" w:date="2023-10-02T18:05:00Z"/>
                <w:rFonts w:asciiTheme="majorHAnsi" w:hAnsiTheme="majorHAnsi" w:cstheme="majorHAnsi"/>
                <w:sz w:val="26"/>
                <w:szCs w:val="26"/>
                <w:lang w:val="vi-VN"/>
                <w:rPrChange w:id="1522" w:author="kiemlongJr" w:date="2023-09-26T21:03:00Z">
                  <w:rPr>
                    <w:del w:id="1523" w:author="Admin" w:date="2023-10-02T18:05:00Z"/>
                    <w:rFonts w:cs="Times New Roman"/>
                    <w:sz w:val="20"/>
                    <w:szCs w:val="20"/>
                    <w:lang w:val="vi-VN"/>
                  </w:rPr>
                </w:rPrChange>
              </w:rPr>
            </w:pPr>
            <w:del w:id="1524" w:author="Admin" w:date="2023-10-02T18:05:00Z">
              <w:r w:rsidRPr="009D2D6D" w:rsidDel="00B674ED">
                <w:rPr>
                  <w:rFonts w:asciiTheme="majorHAnsi" w:hAnsiTheme="majorHAnsi" w:cstheme="majorHAnsi"/>
                  <w:sz w:val="26"/>
                  <w:szCs w:val="26"/>
                  <w:rPrChange w:id="1525" w:author="kiemlongJr" w:date="2023-09-26T21:03:00Z">
                    <w:rPr>
                      <w:rFonts w:cs="Times New Roman"/>
                      <w:sz w:val="20"/>
                      <w:szCs w:val="20"/>
                    </w:rPr>
                  </w:rPrChange>
                </w:rPr>
                <w:delText>Nhập Mật Khẩu đúng định dạng</w:delText>
              </w:r>
            </w:del>
          </w:p>
          <w:p w14:paraId="72AC8E21" w14:textId="50D30E98"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526" w:author="Admin" w:date="2023-10-02T18:05:00Z"/>
                <w:rFonts w:asciiTheme="majorHAnsi" w:hAnsiTheme="majorHAnsi" w:cstheme="majorHAnsi"/>
                <w:sz w:val="26"/>
                <w:szCs w:val="26"/>
                <w:lang w:val="vi-VN"/>
                <w:rPrChange w:id="1527" w:author="kiemlongJr" w:date="2023-09-26T21:03:00Z">
                  <w:rPr>
                    <w:del w:id="1528" w:author="Admin" w:date="2023-10-02T18:05:00Z"/>
                    <w:rFonts w:cs="Times New Roman"/>
                    <w:sz w:val="20"/>
                    <w:szCs w:val="20"/>
                    <w:lang w:val="vi-VN"/>
                  </w:rPr>
                </w:rPrChange>
              </w:rPr>
            </w:pPr>
            <w:del w:id="1529" w:author="Admin" w:date="2023-10-02T18:05:00Z">
              <w:r w:rsidRPr="009D2D6D" w:rsidDel="00B674ED">
                <w:rPr>
                  <w:rFonts w:asciiTheme="majorHAnsi" w:hAnsiTheme="majorHAnsi" w:cstheme="majorHAnsi"/>
                  <w:sz w:val="26"/>
                  <w:szCs w:val="26"/>
                  <w:rPrChange w:id="1530" w:author="kiemlongJr" w:date="2023-09-26T21:03:00Z">
                    <w:rPr>
                      <w:rFonts w:cs="Times New Roman"/>
                      <w:sz w:val="20"/>
                      <w:szCs w:val="20"/>
                    </w:rPr>
                  </w:rPrChange>
                </w:rPr>
                <w:delText>Nhập lại Mật Khẩu khớp với mật khẩu vừa nhập</w:delText>
              </w:r>
            </w:del>
          </w:p>
          <w:p w14:paraId="60D58591" w14:textId="46C7AE94"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531" w:author="Admin" w:date="2023-10-02T18:05:00Z"/>
                <w:rFonts w:asciiTheme="majorHAnsi" w:hAnsiTheme="majorHAnsi" w:cstheme="majorHAnsi"/>
                <w:sz w:val="26"/>
                <w:szCs w:val="26"/>
                <w:lang w:val="vi-VN"/>
                <w:rPrChange w:id="1532" w:author="kiemlongJr" w:date="2023-09-26T21:03:00Z">
                  <w:rPr>
                    <w:del w:id="1533" w:author="Admin" w:date="2023-10-02T18:05:00Z"/>
                    <w:rFonts w:cs="Times New Roman"/>
                    <w:sz w:val="20"/>
                    <w:szCs w:val="20"/>
                    <w:lang w:val="vi-VN"/>
                  </w:rPr>
                </w:rPrChange>
              </w:rPr>
            </w:pPr>
            <w:del w:id="1534" w:author="Admin" w:date="2023-10-02T18:05:00Z">
              <w:r w:rsidRPr="009D2D6D" w:rsidDel="00B674ED">
                <w:rPr>
                  <w:rFonts w:asciiTheme="majorHAnsi" w:hAnsiTheme="majorHAnsi" w:cstheme="majorHAnsi"/>
                  <w:sz w:val="26"/>
                  <w:szCs w:val="26"/>
                  <w:rPrChange w:id="1535" w:author="kiemlongJr" w:date="2023-09-26T21:03:00Z">
                    <w:rPr>
                      <w:rFonts w:cs="Times New Roman"/>
                      <w:sz w:val="20"/>
                      <w:szCs w:val="20"/>
                    </w:rPr>
                  </w:rPrChange>
                </w:rPr>
                <w:delText>Nhấn nút Đăng Ký</w:delText>
              </w:r>
            </w:del>
          </w:p>
        </w:tc>
        <w:tc>
          <w:tcPr>
            <w:tcW w:w="2694" w:type="dxa"/>
            <w:tcPrChange w:id="1536" w:author="kiemlongJr" w:date="2023-09-26T21:04:00Z">
              <w:tcPr>
                <w:tcW w:w="2549" w:type="dxa"/>
              </w:tcPr>
            </w:tcPrChange>
          </w:tcPr>
          <w:p w14:paraId="7A71F5FF" w14:textId="4EBD3E6D"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537" w:author="Admin" w:date="2023-10-02T18:05:00Z"/>
                <w:rFonts w:asciiTheme="majorHAnsi" w:hAnsiTheme="majorHAnsi" w:cstheme="majorHAnsi"/>
                <w:sz w:val="26"/>
                <w:szCs w:val="26"/>
                <w:lang w:val="vi-VN"/>
                <w:rPrChange w:id="1538" w:author="kiemlongJr" w:date="2023-09-26T21:03:00Z">
                  <w:rPr>
                    <w:del w:id="1539" w:author="Admin" w:date="2023-10-02T18:05:00Z"/>
                    <w:rFonts w:cs="Times New Roman"/>
                    <w:sz w:val="20"/>
                    <w:szCs w:val="20"/>
                    <w:lang w:val="vi-VN"/>
                  </w:rPr>
                </w:rPrChange>
              </w:rPr>
            </w:pPr>
            <w:del w:id="1540" w:author="Admin" w:date="2023-10-02T18:05:00Z">
              <w:r w:rsidRPr="009D2D6D" w:rsidDel="00B674ED">
                <w:rPr>
                  <w:rFonts w:asciiTheme="majorHAnsi" w:hAnsiTheme="majorHAnsi" w:cstheme="majorHAnsi"/>
                  <w:sz w:val="26"/>
                  <w:szCs w:val="26"/>
                  <w:rPrChange w:id="1541" w:author="kiemlongJr" w:date="2023-09-26T21:03:00Z">
                    <w:rPr>
                      <w:rFonts w:cs="Times New Roman"/>
                      <w:sz w:val="20"/>
                      <w:szCs w:val="20"/>
                    </w:rPr>
                  </w:rPrChange>
                </w:rPr>
                <w:delText>Hệ thống thông báo: “Bạn chưa nhập đủ thông tin người dùng”</w:delText>
              </w:r>
            </w:del>
          </w:p>
        </w:tc>
        <w:tc>
          <w:tcPr>
            <w:tcW w:w="726" w:type="dxa"/>
            <w:tcPrChange w:id="1542" w:author="kiemlongJr" w:date="2023-09-26T21:04:00Z">
              <w:tcPr>
                <w:tcW w:w="1267" w:type="dxa"/>
              </w:tcPr>
            </w:tcPrChange>
          </w:tcPr>
          <w:p w14:paraId="00F72E2D" w14:textId="4D10B18A"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543" w:author="Admin" w:date="2023-10-02T18:05:00Z"/>
                <w:rFonts w:asciiTheme="majorHAnsi" w:hAnsiTheme="majorHAnsi" w:cstheme="majorHAnsi"/>
                <w:sz w:val="26"/>
                <w:szCs w:val="26"/>
                <w:lang w:val="vi-VN"/>
                <w:rPrChange w:id="1544" w:author="kiemlongJr" w:date="2023-09-26T21:03:00Z">
                  <w:rPr>
                    <w:del w:id="1545" w:author="Admin" w:date="2023-10-02T18:05:00Z"/>
                    <w:rFonts w:cs="Times New Roman"/>
                    <w:sz w:val="20"/>
                    <w:szCs w:val="20"/>
                    <w:lang w:val="vi-VN"/>
                  </w:rPr>
                </w:rPrChange>
              </w:rPr>
            </w:pPr>
          </w:p>
        </w:tc>
        <w:tc>
          <w:tcPr>
            <w:tcW w:w="900" w:type="dxa"/>
            <w:tcPrChange w:id="1546" w:author="kiemlongJr" w:date="2023-09-26T21:04:00Z">
              <w:tcPr>
                <w:tcW w:w="715" w:type="dxa"/>
              </w:tcPr>
            </w:tcPrChange>
          </w:tcPr>
          <w:p w14:paraId="25B3359D" w14:textId="1477E216"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547" w:author="Admin" w:date="2023-10-02T18:05:00Z"/>
                <w:rFonts w:asciiTheme="majorHAnsi" w:hAnsiTheme="majorHAnsi" w:cstheme="majorHAnsi"/>
                <w:sz w:val="26"/>
                <w:szCs w:val="26"/>
                <w:lang w:val="vi-VN"/>
                <w:rPrChange w:id="1548" w:author="kiemlongJr" w:date="2023-09-26T21:03:00Z">
                  <w:rPr>
                    <w:del w:id="1549" w:author="Admin" w:date="2023-10-02T18:05:00Z"/>
                    <w:rFonts w:cs="Times New Roman"/>
                    <w:sz w:val="20"/>
                    <w:szCs w:val="20"/>
                    <w:lang w:val="vi-VN"/>
                  </w:rPr>
                </w:rPrChange>
              </w:rPr>
            </w:pPr>
          </w:p>
        </w:tc>
      </w:tr>
      <w:tr w:rsidR="009444DF" w:rsidRPr="009D2D6D" w:rsidDel="00B674ED" w14:paraId="74C118B0" w14:textId="1CB767F7" w:rsidTr="009444DF">
        <w:trPr>
          <w:cnfStyle w:val="000000100000" w:firstRow="0" w:lastRow="0" w:firstColumn="0" w:lastColumn="0" w:oddVBand="0" w:evenVBand="0" w:oddHBand="1" w:evenHBand="0" w:firstRowFirstColumn="0" w:firstRowLastColumn="0" w:lastRowFirstColumn="0" w:lastRowLastColumn="0"/>
          <w:trHeight w:val="143"/>
          <w:del w:id="1550" w:author="Admin" w:date="2023-10-02T18:05:00Z"/>
          <w:trPrChange w:id="1551" w:author="kiemlongJr" w:date="2023-09-26T21:04:00Z">
            <w:trPr>
              <w:trHeight w:val="143"/>
            </w:trPr>
          </w:trPrChange>
        </w:trPr>
        <w:tc>
          <w:tcPr>
            <w:cnfStyle w:val="001000000000" w:firstRow="0" w:lastRow="0" w:firstColumn="1" w:lastColumn="0" w:oddVBand="0" w:evenVBand="0" w:oddHBand="0" w:evenHBand="0" w:firstRowFirstColumn="0" w:firstRowLastColumn="0" w:lastRowFirstColumn="0" w:lastRowLastColumn="0"/>
            <w:tcW w:w="670" w:type="dxa"/>
            <w:tcPrChange w:id="1552" w:author="kiemlongJr" w:date="2023-09-26T21:04:00Z">
              <w:tcPr>
                <w:tcW w:w="540" w:type="dxa"/>
              </w:tcPr>
            </w:tcPrChange>
          </w:tcPr>
          <w:p w14:paraId="4BEEBFED" w14:textId="514CBFF2" w:rsidR="000C563D" w:rsidRPr="009D2D6D" w:rsidDel="00B674ED" w:rsidRDefault="000C563D" w:rsidP="000F3D22">
            <w:pPr>
              <w:cnfStyle w:val="001000100000" w:firstRow="0" w:lastRow="0" w:firstColumn="1" w:lastColumn="0" w:oddVBand="0" w:evenVBand="0" w:oddHBand="1" w:evenHBand="0" w:firstRowFirstColumn="0" w:firstRowLastColumn="0" w:lastRowFirstColumn="0" w:lastRowLastColumn="0"/>
              <w:rPr>
                <w:del w:id="1553" w:author="Admin" w:date="2023-10-02T18:05:00Z"/>
                <w:rFonts w:asciiTheme="majorHAnsi" w:hAnsiTheme="majorHAnsi" w:cstheme="majorHAnsi"/>
                <w:sz w:val="26"/>
                <w:szCs w:val="26"/>
                <w:lang w:val="vi-VN"/>
                <w:rPrChange w:id="1554" w:author="kiemlongJr" w:date="2023-09-26T21:03:00Z">
                  <w:rPr>
                    <w:del w:id="1555" w:author="Admin" w:date="2023-10-02T18:05:00Z"/>
                    <w:rFonts w:cs="Times New Roman"/>
                    <w:b w:val="0"/>
                    <w:bCs w:val="0"/>
                    <w:sz w:val="20"/>
                    <w:szCs w:val="20"/>
                    <w:lang w:val="vi-VN"/>
                  </w:rPr>
                </w:rPrChange>
              </w:rPr>
            </w:pPr>
            <w:del w:id="1556" w:author="Admin" w:date="2023-10-02T18:05:00Z">
              <w:r w:rsidRPr="009D2D6D" w:rsidDel="00B674ED">
                <w:rPr>
                  <w:rFonts w:asciiTheme="majorHAnsi" w:hAnsiTheme="majorHAnsi" w:cstheme="majorHAnsi"/>
                  <w:sz w:val="26"/>
                  <w:szCs w:val="26"/>
                  <w:rPrChange w:id="1557" w:author="kiemlongJr" w:date="2023-09-26T21:03:00Z">
                    <w:rPr>
                      <w:rFonts w:cs="Times New Roman"/>
                      <w:sz w:val="20"/>
                      <w:szCs w:val="20"/>
                    </w:rPr>
                  </w:rPrChange>
                </w:rPr>
                <w:delText>TC5</w:delText>
              </w:r>
            </w:del>
          </w:p>
        </w:tc>
        <w:tc>
          <w:tcPr>
            <w:tcW w:w="1220" w:type="dxa"/>
            <w:tcPrChange w:id="1558" w:author="kiemlongJr" w:date="2023-09-26T21:04:00Z">
              <w:tcPr>
                <w:tcW w:w="1506" w:type="dxa"/>
                <w:gridSpan w:val="2"/>
              </w:tcPr>
            </w:tcPrChange>
          </w:tcPr>
          <w:p w14:paraId="2145BC38" w14:textId="28C8F175"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559" w:author="Admin" w:date="2023-10-02T18:05:00Z"/>
                <w:rFonts w:asciiTheme="majorHAnsi" w:hAnsiTheme="majorHAnsi" w:cstheme="majorHAnsi"/>
                <w:sz w:val="26"/>
                <w:szCs w:val="26"/>
                <w:lang w:val="vi-VN"/>
                <w:rPrChange w:id="1560" w:author="kiemlongJr" w:date="2023-09-26T21:03:00Z">
                  <w:rPr>
                    <w:del w:id="1561" w:author="Admin" w:date="2023-10-02T18:05:00Z"/>
                    <w:rFonts w:cs="Times New Roman"/>
                    <w:sz w:val="20"/>
                    <w:szCs w:val="20"/>
                    <w:lang w:val="vi-VN"/>
                  </w:rPr>
                </w:rPrChange>
              </w:rPr>
            </w:pPr>
            <w:del w:id="1562" w:author="Admin" w:date="2023-10-02T18:05:00Z">
              <w:r w:rsidRPr="009D2D6D" w:rsidDel="00B674ED">
                <w:rPr>
                  <w:rFonts w:asciiTheme="majorHAnsi" w:hAnsiTheme="majorHAnsi" w:cstheme="majorHAnsi"/>
                  <w:sz w:val="26"/>
                  <w:szCs w:val="26"/>
                  <w:rPrChange w:id="1563" w:author="kiemlongJr" w:date="2023-09-26T21:03:00Z">
                    <w:rPr>
                      <w:rFonts w:cs="Times New Roman"/>
                      <w:sz w:val="20"/>
                      <w:szCs w:val="20"/>
                    </w:rPr>
                  </w:rPrChange>
                </w:rPr>
                <w:delText>Đăng ký thất bại</w:delText>
              </w:r>
            </w:del>
          </w:p>
        </w:tc>
        <w:tc>
          <w:tcPr>
            <w:tcW w:w="2700" w:type="dxa"/>
            <w:tcPrChange w:id="1564" w:author="kiemlongJr" w:date="2023-09-26T21:04:00Z">
              <w:tcPr>
                <w:tcW w:w="2622" w:type="dxa"/>
              </w:tcPr>
            </w:tcPrChange>
          </w:tcPr>
          <w:p w14:paraId="0B527103" w14:textId="0E0F77CE"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565" w:author="Admin" w:date="2023-10-02T18:05:00Z"/>
                <w:rFonts w:asciiTheme="majorHAnsi" w:hAnsiTheme="majorHAnsi" w:cstheme="majorHAnsi"/>
                <w:sz w:val="26"/>
                <w:szCs w:val="26"/>
                <w:lang w:val="vi-VN"/>
                <w:rPrChange w:id="1566" w:author="kiemlongJr" w:date="2023-09-26T21:03:00Z">
                  <w:rPr>
                    <w:del w:id="1567" w:author="Admin" w:date="2023-10-02T18:05:00Z"/>
                    <w:rFonts w:cs="Times New Roman"/>
                    <w:sz w:val="20"/>
                    <w:szCs w:val="20"/>
                    <w:lang w:val="vi-VN"/>
                  </w:rPr>
                </w:rPrChange>
              </w:rPr>
            </w:pPr>
            <w:del w:id="1568" w:author="Admin" w:date="2023-10-02T18:05:00Z">
              <w:r w:rsidRPr="009D2D6D" w:rsidDel="00B674ED">
                <w:rPr>
                  <w:rFonts w:asciiTheme="majorHAnsi" w:hAnsiTheme="majorHAnsi" w:cstheme="majorHAnsi"/>
                  <w:sz w:val="26"/>
                  <w:szCs w:val="26"/>
                  <w:rPrChange w:id="1569" w:author="kiemlongJr" w:date="2023-09-26T21:03:00Z">
                    <w:rPr>
                      <w:rFonts w:cs="Times New Roman"/>
                      <w:sz w:val="20"/>
                      <w:szCs w:val="20"/>
                    </w:rPr>
                  </w:rPrChange>
                </w:rPr>
                <w:delText>Bỏ trống Họ</w:delText>
              </w:r>
            </w:del>
          </w:p>
          <w:p w14:paraId="74C62A32" w14:textId="04CA4F50"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570" w:author="Admin" w:date="2023-10-02T18:05:00Z"/>
                <w:rFonts w:asciiTheme="majorHAnsi" w:hAnsiTheme="majorHAnsi" w:cstheme="majorHAnsi"/>
                <w:sz w:val="26"/>
                <w:szCs w:val="26"/>
                <w:lang w:val="vi-VN"/>
                <w:rPrChange w:id="1571" w:author="kiemlongJr" w:date="2023-09-26T21:03:00Z">
                  <w:rPr>
                    <w:del w:id="1572" w:author="Admin" w:date="2023-10-02T18:05:00Z"/>
                    <w:rFonts w:cs="Times New Roman"/>
                    <w:sz w:val="20"/>
                    <w:szCs w:val="20"/>
                    <w:lang w:val="vi-VN"/>
                  </w:rPr>
                </w:rPrChange>
              </w:rPr>
            </w:pPr>
            <w:del w:id="1573" w:author="Admin" w:date="2023-10-02T18:05:00Z">
              <w:r w:rsidRPr="009D2D6D" w:rsidDel="00B674ED">
                <w:rPr>
                  <w:rFonts w:asciiTheme="majorHAnsi" w:hAnsiTheme="majorHAnsi" w:cstheme="majorHAnsi"/>
                  <w:sz w:val="26"/>
                  <w:szCs w:val="26"/>
                  <w:rPrChange w:id="1574" w:author="kiemlongJr" w:date="2023-09-26T21:03:00Z">
                    <w:rPr>
                      <w:rFonts w:cs="Times New Roman"/>
                      <w:sz w:val="20"/>
                      <w:szCs w:val="20"/>
                    </w:rPr>
                  </w:rPrChange>
                </w:rPr>
                <w:delText>Bỏ trống Tên</w:delText>
              </w:r>
            </w:del>
          </w:p>
          <w:p w14:paraId="714DC383" w14:textId="315FCE59"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575" w:author="Admin" w:date="2023-10-02T18:05:00Z"/>
                <w:rFonts w:asciiTheme="majorHAnsi" w:hAnsiTheme="majorHAnsi" w:cstheme="majorHAnsi"/>
                <w:sz w:val="26"/>
                <w:szCs w:val="26"/>
                <w:lang w:val="vi-VN"/>
                <w:rPrChange w:id="1576" w:author="kiemlongJr" w:date="2023-09-26T21:03:00Z">
                  <w:rPr>
                    <w:del w:id="1577" w:author="Admin" w:date="2023-10-02T18:05:00Z"/>
                    <w:rFonts w:cs="Times New Roman"/>
                    <w:sz w:val="20"/>
                    <w:szCs w:val="20"/>
                    <w:lang w:val="vi-VN"/>
                  </w:rPr>
                </w:rPrChange>
              </w:rPr>
            </w:pPr>
            <w:del w:id="1578" w:author="Admin" w:date="2023-10-02T18:05:00Z">
              <w:r w:rsidRPr="009D2D6D" w:rsidDel="00B674ED">
                <w:rPr>
                  <w:rFonts w:asciiTheme="majorHAnsi" w:hAnsiTheme="majorHAnsi" w:cstheme="majorHAnsi"/>
                  <w:sz w:val="26"/>
                  <w:szCs w:val="26"/>
                  <w:rPrChange w:id="1579" w:author="kiemlongJr" w:date="2023-09-26T21:03:00Z">
                    <w:rPr>
                      <w:rFonts w:cs="Times New Roman"/>
                      <w:sz w:val="20"/>
                      <w:szCs w:val="20"/>
                    </w:rPr>
                  </w:rPrChange>
                </w:rPr>
                <w:delText>Nhập Email đúng định dạng</w:delText>
              </w:r>
            </w:del>
          </w:p>
          <w:p w14:paraId="4F526277" w14:textId="0424E061"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580" w:author="Admin" w:date="2023-10-02T18:05:00Z"/>
                <w:rFonts w:asciiTheme="majorHAnsi" w:hAnsiTheme="majorHAnsi" w:cstheme="majorHAnsi"/>
                <w:sz w:val="26"/>
                <w:szCs w:val="26"/>
                <w:lang w:val="vi-VN"/>
                <w:rPrChange w:id="1581" w:author="kiemlongJr" w:date="2023-09-26T21:03:00Z">
                  <w:rPr>
                    <w:del w:id="1582" w:author="Admin" w:date="2023-10-02T18:05:00Z"/>
                    <w:rFonts w:cs="Times New Roman"/>
                    <w:sz w:val="20"/>
                    <w:szCs w:val="20"/>
                    <w:lang w:val="vi-VN"/>
                  </w:rPr>
                </w:rPrChange>
              </w:rPr>
            </w:pPr>
            <w:del w:id="1583" w:author="Admin" w:date="2023-10-02T18:05:00Z">
              <w:r w:rsidRPr="009D2D6D" w:rsidDel="00B674ED">
                <w:rPr>
                  <w:rFonts w:asciiTheme="majorHAnsi" w:hAnsiTheme="majorHAnsi" w:cstheme="majorHAnsi"/>
                  <w:sz w:val="26"/>
                  <w:szCs w:val="26"/>
                  <w:rPrChange w:id="1584" w:author="kiemlongJr" w:date="2023-09-26T21:03:00Z">
                    <w:rPr>
                      <w:rFonts w:cs="Times New Roman"/>
                      <w:sz w:val="20"/>
                      <w:szCs w:val="20"/>
                    </w:rPr>
                  </w:rPrChange>
                </w:rPr>
                <w:delText>Nhập Mật Khẩu đúng định dạng</w:delText>
              </w:r>
            </w:del>
          </w:p>
          <w:p w14:paraId="26983C09" w14:textId="39F8EE70"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585" w:author="Admin" w:date="2023-10-02T18:05:00Z"/>
                <w:rFonts w:asciiTheme="majorHAnsi" w:hAnsiTheme="majorHAnsi" w:cstheme="majorHAnsi"/>
                <w:sz w:val="26"/>
                <w:szCs w:val="26"/>
                <w:lang w:val="vi-VN"/>
                <w:rPrChange w:id="1586" w:author="kiemlongJr" w:date="2023-09-26T21:03:00Z">
                  <w:rPr>
                    <w:del w:id="1587" w:author="Admin" w:date="2023-10-02T18:05:00Z"/>
                    <w:rFonts w:cs="Times New Roman"/>
                    <w:sz w:val="20"/>
                    <w:szCs w:val="20"/>
                    <w:lang w:val="vi-VN"/>
                  </w:rPr>
                </w:rPrChange>
              </w:rPr>
            </w:pPr>
            <w:del w:id="1588" w:author="Admin" w:date="2023-10-02T18:05:00Z">
              <w:r w:rsidRPr="009D2D6D" w:rsidDel="00B674ED">
                <w:rPr>
                  <w:rFonts w:asciiTheme="majorHAnsi" w:hAnsiTheme="majorHAnsi" w:cstheme="majorHAnsi"/>
                  <w:sz w:val="26"/>
                  <w:szCs w:val="26"/>
                  <w:rPrChange w:id="1589" w:author="kiemlongJr" w:date="2023-09-26T21:03:00Z">
                    <w:rPr>
                      <w:rFonts w:cs="Times New Roman"/>
                      <w:sz w:val="20"/>
                      <w:szCs w:val="20"/>
                    </w:rPr>
                  </w:rPrChange>
                </w:rPr>
                <w:delText>Nhập lại Mật Khẩu không khớp với mật khẩu vừa nhập</w:delText>
              </w:r>
            </w:del>
          </w:p>
          <w:p w14:paraId="3943DFB7" w14:textId="57B80A9F"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590" w:author="Admin" w:date="2023-10-02T18:05:00Z"/>
                <w:rFonts w:asciiTheme="majorHAnsi" w:hAnsiTheme="majorHAnsi" w:cstheme="majorHAnsi"/>
                <w:sz w:val="26"/>
                <w:szCs w:val="26"/>
                <w:lang w:val="vi-VN"/>
                <w:rPrChange w:id="1591" w:author="kiemlongJr" w:date="2023-09-26T21:03:00Z">
                  <w:rPr>
                    <w:del w:id="1592" w:author="Admin" w:date="2023-10-02T18:05:00Z"/>
                    <w:rFonts w:cs="Times New Roman"/>
                    <w:sz w:val="20"/>
                    <w:szCs w:val="20"/>
                    <w:lang w:val="vi-VN"/>
                  </w:rPr>
                </w:rPrChange>
              </w:rPr>
            </w:pPr>
            <w:del w:id="1593" w:author="Admin" w:date="2023-10-02T18:05:00Z">
              <w:r w:rsidRPr="009D2D6D" w:rsidDel="00B674ED">
                <w:rPr>
                  <w:rFonts w:asciiTheme="majorHAnsi" w:hAnsiTheme="majorHAnsi" w:cstheme="majorHAnsi"/>
                  <w:sz w:val="26"/>
                  <w:szCs w:val="26"/>
                  <w:rPrChange w:id="1594" w:author="kiemlongJr" w:date="2023-09-26T21:03:00Z">
                    <w:rPr>
                      <w:rFonts w:cs="Times New Roman"/>
                      <w:sz w:val="20"/>
                      <w:szCs w:val="20"/>
                    </w:rPr>
                  </w:rPrChange>
                </w:rPr>
                <w:delText>Nhấn nút Đăng Ký</w:delText>
              </w:r>
            </w:del>
          </w:p>
        </w:tc>
        <w:tc>
          <w:tcPr>
            <w:tcW w:w="2694" w:type="dxa"/>
            <w:tcPrChange w:id="1595" w:author="kiemlongJr" w:date="2023-09-26T21:04:00Z">
              <w:tcPr>
                <w:tcW w:w="2598" w:type="dxa"/>
              </w:tcPr>
            </w:tcPrChange>
          </w:tcPr>
          <w:p w14:paraId="7BEA3D07" w14:textId="626976B7"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596" w:author="Admin" w:date="2023-10-02T18:05:00Z"/>
                <w:rFonts w:asciiTheme="majorHAnsi" w:hAnsiTheme="majorHAnsi" w:cstheme="majorHAnsi"/>
                <w:sz w:val="26"/>
                <w:szCs w:val="26"/>
                <w:lang w:val="vi-VN"/>
                <w:rPrChange w:id="1597" w:author="kiemlongJr" w:date="2023-09-26T21:03:00Z">
                  <w:rPr>
                    <w:del w:id="1598" w:author="Admin" w:date="2023-10-02T18:05:00Z"/>
                    <w:rFonts w:cs="Times New Roman"/>
                    <w:sz w:val="20"/>
                    <w:szCs w:val="20"/>
                    <w:lang w:val="vi-VN"/>
                  </w:rPr>
                </w:rPrChange>
              </w:rPr>
            </w:pPr>
            <w:del w:id="1599" w:author="Admin" w:date="2023-10-02T18:05:00Z">
              <w:r w:rsidRPr="009D2D6D" w:rsidDel="00B674ED">
                <w:rPr>
                  <w:rFonts w:asciiTheme="majorHAnsi" w:hAnsiTheme="majorHAnsi" w:cstheme="majorHAnsi"/>
                  <w:sz w:val="26"/>
                  <w:szCs w:val="26"/>
                  <w:rPrChange w:id="1600" w:author="kiemlongJr" w:date="2023-09-26T21:03:00Z">
                    <w:rPr>
                      <w:rFonts w:cs="Times New Roman"/>
                      <w:sz w:val="20"/>
                      <w:szCs w:val="20"/>
                    </w:rPr>
                  </w:rPrChange>
                </w:rPr>
                <w:delText>Hệ thống thông báo: “Nhập khẩu nhập không trùng khớp”</w:delText>
              </w:r>
            </w:del>
          </w:p>
        </w:tc>
        <w:tc>
          <w:tcPr>
            <w:tcW w:w="726" w:type="dxa"/>
            <w:tcPrChange w:id="1601" w:author="kiemlongJr" w:date="2023-09-26T21:04:00Z">
              <w:tcPr>
                <w:tcW w:w="1284" w:type="dxa"/>
              </w:tcPr>
            </w:tcPrChange>
          </w:tcPr>
          <w:p w14:paraId="643435AB" w14:textId="02FC41FF"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602" w:author="Admin" w:date="2023-10-02T18:05:00Z"/>
                <w:rFonts w:asciiTheme="majorHAnsi" w:hAnsiTheme="majorHAnsi" w:cstheme="majorHAnsi"/>
                <w:sz w:val="26"/>
                <w:szCs w:val="26"/>
                <w:lang w:val="vi-VN"/>
                <w:rPrChange w:id="1603" w:author="kiemlongJr" w:date="2023-09-26T21:03:00Z">
                  <w:rPr>
                    <w:del w:id="1604" w:author="Admin" w:date="2023-10-02T18:05:00Z"/>
                    <w:rFonts w:cs="Times New Roman"/>
                    <w:sz w:val="20"/>
                    <w:szCs w:val="20"/>
                    <w:lang w:val="vi-VN"/>
                  </w:rPr>
                </w:rPrChange>
              </w:rPr>
            </w:pPr>
          </w:p>
        </w:tc>
        <w:tc>
          <w:tcPr>
            <w:tcW w:w="900" w:type="dxa"/>
            <w:tcPrChange w:id="1605" w:author="kiemlongJr" w:date="2023-09-26T21:04:00Z">
              <w:tcPr>
                <w:tcW w:w="716" w:type="dxa"/>
              </w:tcPr>
            </w:tcPrChange>
          </w:tcPr>
          <w:p w14:paraId="41FBD257" w14:textId="227C7C40"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606" w:author="Admin" w:date="2023-10-02T18:05:00Z"/>
                <w:rFonts w:asciiTheme="majorHAnsi" w:hAnsiTheme="majorHAnsi" w:cstheme="majorHAnsi"/>
                <w:sz w:val="26"/>
                <w:szCs w:val="26"/>
                <w:lang w:val="vi-VN"/>
                <w:rPrChange w:id="1607" w:author="kiemlongJr" w:date="2023-09-26T21:03:00Z">
                  <w:rPr>
                    <w:del w:id="1608" w:author="Admin" w:date="2023-10-02T18:05:00Z"/>
                    <w:rFonts w:cs="Times New Roman"/>
                    <w:sz w:val="20"/>
                    <w:szCs w:val="20"/>
                    <w:lang w:val="vi-VN"/>
                  </w:rPr>
                </w:rPrChange>
              </w:rPr>
            </w:pPr>
          </w:p>
        </w:tc>
      </w:tr>
      <w:tr w:rsidR="009444DF" w:rsidRPr="009D2D6D" w:rsidDel="00B674ED" w14:paraId="3343D1E6" w14:textId="72363A67" w:rsidTr="009444DF">
        <w:trPr>
          <w:trHeight w:val="2375"/>
          <w:del w:id="1609" w:author="Admin" w:date="2023-10-02T18:05:00Z"/>
          <w:trPrChange w:id="1610" w:author="kiemlongJr" w:date="2023-09-26T21:04:00Z">
            <w:trPr>
              <w:trHeight w:val="2375"/>
            </w:trPr>
          </w:trPrChange>
        </w:trPr>
        <w:tc>
          <w:tcPr>
            <w:cnfStyle w:val="001000000000" w:firstRow="0" w:lastRow="0" w:firstColumn="1" w:lastColumn="0" w:oddVBand="0" w:evenVBand="0" w:oddHBand="0" w:evenHBand="0" w:firstRowFirstColumn="0" w:firstRowLastColumn="0" w:lastRowFirstColumn="0" w:lastRowLastColumn="0"/>
            <w:tcW w:w="0" w:type="dxa"/>
            <w:tcPrChange w:id="1611" w:author="kiemlongJr" w:date="2023-09-26T21:04:00Z">
              <w:tcPr>
                <w:tcW w:w="670" w:type="dxa"/>
              </w:tcPr>
            </w:tcPrChange>
          </w:tcPr>
          <w:p w14:paraId="2EDD03E9" w14:textId="2A4A9210" w:rsidR="000C563D" w:rsidRPr="009D2D6D" w:rsidDel="00B674ED" w:rsidRDefault="000C563D" w:rsidP="000F3D22">
            <w:pPr>
              <w:rPr>
                <w:del w:id="1612" w:author="Admin" w:date="2023-10-02T18:05:00Z"/>
                <w:rFonts w:asciiTheme="majorHAnsi" w:hAnsiTheme="majorHAnsi" w:cstheme="majorHAnsi"/>
                <w:sz w:val="26"/>
                <w:szCs w:val="26"/>
                <w:lang w:val="vi-VN"/>
                <w:rPrChange w:id="1613" w:author="kiemlongJr" w:date="2023-09-26T21:03:00Z">
                  <w:rPr>
                    <w:del w:id="1614" w:author="Admin" w:date="2023-10-02T18:05:00Z"/>
                    <w:rFonts w:cs="Times New Roman"/>
                    <w:b w:val="0"/>
                    <w:bCs w:val="0"/>
                    <w:sz w:val="20"/>
                    <w:szCs w:val="20"/>
                    <w:lang w:val="vi-VN"/>
                  </w:rPr>
                </w:rPrChange>
              </w:rPr>
            </w:pPr>
            <w:del w:id="1615" w:author="Admin" w:date="2023-10-02T18:05:00Z">
              <w:r w:rsidRPr="009D2D6D" w:rsidDel="00B674ED">
                <w:rPr>
                  <w:rFonts w:asciiTheme="majorHAnsi" w:hAnsiTheme="majorHAnsi" w:cstheme="majorHAnsi"/>
                  <w:sz w:val="26"/>
                  <w:szCs w:val="26"/>
                  <w:rPrChange w:id="1616" w:author="kiemlongJr" w:date="2023-09-26T21:03:00Z">
                    <w:rPr>
                      <w:rFonts w:cs="Times New Roman"/>
                      <w:sz w:val="20"/>
                      <w:szCs w:val="20"/>
                    </w:rPr>
                  </w:rPrChange>
                </w:rPr>
                <w:delText>TC6</w:delText>
              </w:r>
            </w:del>
          </w:p>
        </w:tc>
        <w:tc>
          <w:tcPr>
            <w:tcW w:w="0" w:type="dxa"/>
            <w:tcPrChange w:id="1617" w:author="kiemlongJr" w:date="2023-09-26T21:04:00Z">
              <w:tcPr>
                <w:tcW w:w="1220" w:type="dxa"/>
              </w:tcPr>
            </w:tcPrChange>
          </w:tcPr>
          <w:p w14:paraId="6FEBD1BE" w14:textId="4272144B"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618" w:author="Admin" w:date="2023-10-02T18:05:00Z"/>
                <w:rFonts w:asciiTheme="majorHAnsi" w:hAnsiTheme="majorHAnsi" w:cstheme="majorHAnsi"/>
                <w:sz w:val="26"/>
                <w:szCs w:val="26"/>
                <w:lang w:val="vi-VN"/>
                <w:rPrChange w:id="1619" w:author="kiemlongJr" w:date="2023-09-26T21:03:00Z">
                  <w:rPr>
                    <w:del w:id="1620" w:author="Admin" w:date="2023-10-02T18:05:00Z"/>
                    <w:rFonts w:cs="Times New Roman"/>
                    <w:sz w:val="20"/>
                    <w:szCs w:val="20"/>
                    <w:lang w:val="vi-VN"/>
                  </w:rPr>
                </w:rPrChange>
              </w:rPr>
            </w:pPr>
            <w:del w:id="1621" w:author="Admin" w:date="2023-10-02T18:05:00Z">
              <w:r w:rsidRPr="009D2D6D" w:rsidDel="00B674ED">
                <w:rPr>
                  <w:rFonts w:asciiTheme="majorHAnsi" w:hAnsiTheme="majorHAnsi" w:cstheme="majorHAnsi"/>
                  <w:sz w:val="26"/>
                  <w:szCs w:val="26"/>
                  <w:rPrChange w:id="1622" w:author="kiemlongJr" w:date="2023-09-26T21:03:00Z">
                    <w:rPr>
                      <w:rFonts w:cs="Times New Roman"/>
                      <w:sz w:val="20"/>
                      <w:szCs w:val="20"/>
                    </w:rPr>
                  </w:rPrChange>
                </w:rPr>
                <w:delText>Đăng ký thất bại</w:delText>
              </w:r>
            </w:del>
          </w:p>
        </w:tc>
        <w:tc>
          <w:tcPr>
            <w:tcW w:w="2700" w:type="dxa"/>
            <w:tcPrChange w:id="1623" w:author="kiemlongJr" w:date="2023-09-26T21:04:00Z">
              <w:tcPr>
                <w:tcW w:w="2845" w:type="dxa"/>
                <w:gridSpan w:val="2"/>
              </w:tcPr>
            </w:tcPrChange>
          </w:tcPr>
          <w:p w14:paraId="44DA4688" w14:textId="1289E57E"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624" w:author="Admin" w:date="2023-10-02T18:05:00Z"/>
                <w:rFonts w:asciiTheme="majorHAnsi" w:hAnsiTheme="majorHAnsi" w:cstheme="majorHAnsi"/>
                <w:sz w:val="26"/>
                <w:szCs w:val="26"/>
                <w:lang w:val="vi-VN"/>
                <w:rPrChange w:id="1625" w:author="kiemlongJr" w:date="2023-09-26T21:03:00Z">
                  <w:rPr>
                    <w:del w:id="1626" w:author="Admin" w:date="2023-10-02T18:05:00Z"/>
                    <w:rFonts w:cs="Times New Roman"/>
                    <w:sz w:val="20"/>
                    <w:szCs w:val="20"/>
                    <w:lang w:val="vi-VN"/>
                  </w:rPr>
                </w:rPrChange>
              </w:rPr>
            </w:pPr>
            <w:del w:id="1627" w:author="Admin" w:date="2023-10-02T18:05:00Z">
              <w:r w:rsidRPr="009D2D6D" w:rsidDel="00B674ED">
                <w:rPr>
                  <w:rFonts w:asciiTheme="majorHAnsi" w:hAnsiTheme="majorHAnsi" w:cstheme="majorHAnsi"/>
                  <w:sz w:val="26"/>
                  <w:szCs w:val="26"/>
                  <w:rPrChange w:id="1628" w:author="kiemlongJr" w:date="2023-09-26T21:03:00Z">
                    <w:rPr>
                      <w:rFonts w:cs="Times New Roman"/>
                      <w:sz w:val="20"/>
                      <w:szCs w:val="20"/>
                    </w:rPr>
                  </w:rPrChange>
                </w:rPr>
                <w:delText>Bỏ trống Họ</w:delText>
              </w:r>
            </w:del>
          </w:p>
          <w:p w14:paraId="04D0A773" w14:textId="4C5C40D0"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629" w:author="Admin" w:date="2023-10-02T18:05:00Z"/>
                <w:rFonts w:asciiTheme="majorHAnsi" w:hAnsiTheme="majorHAnsi" w:cstheme="majorHAnsi"/>
                <w:sz w:val="26"/>
                <w:szCs w:val="26"/>
                <w:lang w:val="vi-VN"/>
                <w:rPrChange w:id="1630" w:author="kiemlongJr" w:date="2023-09-26T21:03:00Z">
                  <w:rPr>
                    <w:del w:id="1631" w:author="Admin" w:date="2023-10-02T18:05:00Z"/>
                    <w:rFonts w:cs="Times New Roman"/>
                    <w:sz w:val="20"/>
                    <w:szCs w:val="20"/>
                    <w:lang w:val="vi-VN"/>
                  </w:rPr>
                </w:rPrChange>
              </w:rPr>
            </w:pPr>
            <w:del w:id="1632" w:author="Admin" w:date="2023-10-02T18:05:00Z">
              <w:r w:rsidRPr="009D2D6D" w:rsidDel="00B674ED">
                <w:rPr>
                  <w:rFonts w:asciiTheme="majorHAnsi" w:hAnsiTheme="majorHAnsi" w:cstheme="majorHAnsi"/>
                  <w:sz w:val="26"/>
                  <w:szCs w:val="26"/>
                  <w:rPrChange w:id="1633" w:author="kiemlongJr" w:date="2023-09-26T21:03:00Z">
                    <w:rPr>
                      <w:rFonts w:cs="Times New Roman"/>
                      <w:sz w:val="20"/>
                      <w:szCs w:val="20"/>
                    </w:rPr>
                  </w:rPrChange>
                </w:rPr>
                <w:delText>Bỏ trống Tên</w:delText>
              </w:r>
            </w:del>
          </w:p>
          <w:p w14:paraId="53B4AAA9" w14:textId="1B6D9303"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634" w:author="Admin" w:date="2023-10-02T18:05:00Z"/>
                <w:rFonts w:asciiTheme="majorHAnsi" w:hAnsiTheme="majorHAnsi" w:cstheme="majorHAnsi"/>
                <w:sz w:val="26"/>
                <w:szCs w:val="26"/>
                <w:lang w:val="vi-VN"/>
                <w:rPrChange w:id="1635" w:author="kiemlongJr" w:date="2023-09-26T21:03:00Z">
                  <w:rPr>
                    <w:del w:id="1636" w:author="Admin" w:date="2023-10-02T18:05:00Z"/>
                    <w:rFonts w:cs="Times New Roman"/>
                    <w:sz w:val="20"/>
                    <w:szCs w:val="20"/>
                    <w:lang w:val="vi-VN"/>
                  </w:rPr>
                </w:rPrChange>
              </w:rPr>
            </w:pPr>
            <w:del w:id="1637" w:author="Admin" w:date="2023-10-02T18:05:00Z">
              <w:r w:rsidRPr="009D2D6D" w:rsidDel="00B674ED">
                <w:rPr>
                  <w:rFonts w:asciiTheme="majorHAnsi" w:hAnsiTheme="majorHAnsi" w:cstheme="majorHAnsi"/>
                  <w:sz w:val="26"/>
                  <w:szCs w:val="26"/>
                  <w:rPrChange w:id="1638" w:author="kiemlongJr" w:date="2023-09-26T21:03:00Z">
                    <w:rPr>
                      <w:rFonts w:cs="Times New Roman"/>
                      <w:sz w:val="20"/>
                      <w:szCs w:val="20"/>
                    </w:rPr>
                  </w:rPrChange>
                </w:rPr>
                <w:delText>Nhập Email đúng định dạng</w:delText>
              </w:r>
            </w:del>
          </w:p>
          <w:p w14:paraId="550404F6" w14:textId="4E249C8A"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639" w:author="Admin" w:date="2023-10-02T18:05:00Z"/>
                <w:rFonts w:asciiTheme="majorHAnsi" w:hAnsiTheme="majorHAnsi" w:cstheme="majorHAnsi"/>
                <w:sz w:val="26"/>
                <w:szCs w:val="26"/>
                <w:lang w:val="vi-VN"/>
                <w:rPrChange w:id="1640" w:author="kiemlongJr" w:date="2023-09-26T21:03:00Z">
                  <w:rPr>
                    <w:del w:id="1641" w:author="Admin" w:date="2023-10-02T18:05:00Z"/>
                    <w:rFonts w:cs="Times New Roman"/>
                    <w:sz w:val="20"/>
                    <w:szCs w:val="20"/>
                    <w:lang w:val="vi-VN"/>
                  </w:rPr>
                </w:rPrChange>
              </w:rPr>
            </w:pPr>
            <w:del w:id="1642" w:author="Admin" w:date="2023-10-02T18:05:00Z">
              <w:r w:rsidRPr="009D2D6D" w:rsidDel="00B674ED">
                <w:rPr>
                  <w:rFonts w:asciiTheme="majorHAnsi" w:hAnsiTheme="majorHAnsi" w:cstheme="majorHAnsi"/>
                  <w:sz w:val="26"/>
                  <w:szCs w:val="26"/>
                  <w:rPrChange w:id="1643" w:author="kiemlongJr" w:date="2023-09-26T21:03:00Z">
                    <w:rPr>
                      <w:rFonts w:cs="Times New Roman"/>
                      <w:sz w:val="20"/>
                      <w:szCs w:val="20"/>
                    </w:rPr>
                  </w:rPrChange>
                </w:rPr>
                <w:delText>Nhập Mật Khẩu đúng định dạng</w:delText>
              </w:r>
            </w:del>
          </w:p>
          <w:p w14:paraId="163F3CF8" w14:textId="29662E41"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644" w:author="Admin" w:date="2023-10-02T18:05:00Z"/>
                <w:rFonts w:asciiTheme="majorHAnsi" w:hAnsiTheme="majorHAnsi" w:cstheme="majorHAnsi"/>
                <w:sz w:val="26"/>
                <w:szCs w:val="26"/>
                <w:lang w:val="vi-VN"/>
                <w:rPrChange w:id="1645" w:author="kiemlongJr" w:date="2023-09-26T21:03:00Z">
                  <w:rPr>
                    <w:del w:id="1646" w:author="Admin" w:date="2023-10-02T18:05:00Z"/>
                    <w:rFonts w:cs="Times New Roman"/>
                    <w:sz w:val="20"/>
                    <w:szCs w:val="20"/>
                    <w:lang w:val="vi-VN"/>
                  </w:rPr>
                </w:rPrChange>
              </w:rPr>
            </w:pPr>
            <w:del w:id="1647" w:author="Admin" w:date="2023-10-02T18:05:00Z">
              <w:r w:rsidRPr="009D2D6D" w:rsidDel="00B674ED">
                <w:rPr>
                  <w:rFonts w:asciiTheme="majorHAnsi" w:hAnsiTheme="majorHAnsi" w:cstheme="majorHAnsi"/>
                  <w:sz w:val="26"/>
                  <w:szCs w:val="26"/>
                  <w:rPrChange w:id="1648" w:author="kiemlongJr" w:date="2023-09-26T21:03:00Z">
                    <w:rPr>
                      <w:rFonts w:cs="Times New Roman"/>
                      <w:sz w:val="20"/>
                      <w:szCs w:val="20"/>
                    </w:rPr>
                  </w:rPrChange>
                </w:rPr>
                <w:delText>Bỏ trống không nhập lại mật khẩu</w:delText>
              </w:r>
            </w:del>
          </w:p>
          <w:p w14:paraId="1312A347" w14:textId="263F621D"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649" w:author="Admin" w:date="2023-10-02T18:05:00Z"/>
                <w:rFonts w:asciiTheme="majorHAnsi" w:hAnsiTheme="majorHAnsi" w:cstheme="majorHAnsi"/>
                <w:sz w:val="26"/>
                <w:szCs w:val="26"/>
                <w:lang w:val="vi-VN"/>
                <w:rPrChange w:id="1650" w:author="kiemlongJr" w:date="2023-09-26T21:03:00Z">
                  <w:rPr>
                    <w:del w:id="1651" w:author="Admin" w:date="2023-10-02T18:05:00Z"/>
                    <w:rFonts w:cs="Times New Roman"/>
                    <w:sz w:val="20"/>
                    <w:szCs w:val="20"/>
                    <w:lang w:val="vi-VN"/>
                  </w:rPr>
                </w:rPrChange>
              </w:rPr>
            </w:pPr>
            <w:del w:id="1652" w:author="Admin" w:date="2023-10-02T18:05:00Z">
              <w:r w:rsidRPr="009D2D6D" w:rsidDel="00B674ED">
                <w:rPr>
                  <w:rFonts w:asciiTheme="majorHAnsi" w:hAnsiTheme="majorHAnsi" w:cstheme="majorHAnsi"/>
                  <w:sz w:val="26"/>
                  <w:szCs w:val="26"/>
                  <w:rPrChange w:id="1653" w:author="kiemlongJr" w:date="2023-09-26T21:03:00Z">
                    <w:rPr>
                      <w:rFonts w:cs="Times New Roman"/>
                      <w:sz w:val="20"/>
                      <w:szCs w:val="20"/>
                    </w:rPr>
                  </w:rPrChange>
                </w:rPr>
                <w:delText>Nhấn nút Đăng Ký</w:delText>
              </w:r>
            </w:del>
          </w:p>
        </w:tc>
        <w:tc>
          <w:tcPr>
            <w:tcW w:w="2694" w:type="dxa"/>
            <w:tcPrChange w:id="1654" w:author="kiemlongJr" w:date="2023-09-26T21:04:00Z">
              <w:tcPr>
                <w:tcW w:w="2549" w:type="dxa"/>
              </w:tcPr>
            </w:tcPrChange>
          </w:tcPr>
          <w:p w14:paraId="4D0EA293" w14:textId="5DEEBCAD"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655" w:author="Admin" w:date="2023-10-02T18:05:00Z"/>
                <w:rFonts w:asciiTheme="majorHAnsi" w:hAnsiTheme="majorHAnsi" w:cstheme="majorHAnsi"/>
                <w:sz w:val="26"/>
                <w:szCs w:val="26"/>
                <w:lang w:val="vi-VN"/>
                <w:rPrChange w:id="1656" w:author="kiemlongJr" w:date="2023-09-26T21:03:00Z">
                  <w:rPr>
                    <w:del w:id="1657" w:author="Admin" w:date="2023-10-02T18:05:00Z"/>
                    <w:rFonts w:cs="Times New Roman"/>
                    <w:sz w:val="20"/>
                    <w:szCs w:val="20"/>
                    <w:lang w:val="vi-VN"/>
                  </w:rPr>
                </w:rPrChange>
              </w:rPr>
            </w:pPr>
            <w:del w:id="1658" w:author="Admin" w:date="2023-10-02T18:05:00Z">
              <w:r w:rsidRPr="009D2D6D" w:rsidDel="00B674ED">
                <w:rPr>
                  <w:rFonts w:asciiTheme="majorHAnsi" w:hAnsiTheme="majorHAnsi" w:cstheme="majorHAnsi"/>
                  <w:sz w:val="26"/>
                  <w:szCs w:val="26"/>
                  <w:rPrChange w:id="1659" w:author="kiemlongJr" w:date="2023-09-26T21:03:00Z">
                    <w:rPr>
                      <w:rFonts w:cs="Times New Roman"/>
                      <w:sz w:val="20"/>
                      <w:szCs w:val="20"/>
                    </w:rPr>
                  </w:rPrChange>
                </w:rPr>
                <w:delText>Hệ thống thông báo: “Yêu cầu bạn nhập lại mật khẩu vừa nhập”</w:delText>
              </w:r>
            </w:del>
          </w:p>
        </w:tc>
        <w:tc>
          <w:tcPr>
            <w:tcW w:w="726" w:type="dxa"/>
            <w:tcPrChange w:id="1660" w:author="kiemlongJr" w:date="2023-09-26T21:04:00Z">
              <w:tcPr>
                <w:tcW w:w="1267" w:type="dxa"/>
              </w:tcPr>
            </w:tcPrChange>
          </w:tcPr>
          <w:p w14:paraId="457FBBB1" w14:textId="2AC93408"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661" w:author="Admin" w:date="2023-10-02T18:05:00Z"/>
                <w:rFonts w:asciiTheme="majorHAnsi" w:hAnsiTheme="majorHAnsi" w:cstheme="majorHAnsi"/>
                <w:sz w:val="26"/>
                <w:szCs w:val="26"/>
                <w:lang w:val="vi-VN"/>
                <w:rPrChange w:id="1662" w:author="kiemlongJr" w:date="2023-09-26T21:03:00Z">
                  <w:rPr>
                    <w:del w:id="1663" w:author="Admin" w:date="2023-10-02T18:05:00Z"/>
                    <w:rFonts w:cs="Times New Roman"/>
                    <w:sz w:val="20"/>
                    <w:szCs w:val="20"/>
                    <w:lang w:val="vi-VN"/>
                  </w:rPr>
                </w:rPrChange>
              </w:rPr>
            </w:pPr>
          </w:p>
        </w:tc>
        <w:tc>
          <w:tcPr>
            <w:tcW w:w="900" w:type="dxa"/>
            <w:tcPrChange w:id="1664" w:author="kiemlongJr" w:date="2023-09-26T21:04:00Z">
              <w:tcPr>
                <w:tcW w:w="715" w:type="dxa"/>
              </w:tcPr>
            </w:tcPrChange>
          </w:tcPr>
          <w:p w14:paraId="50504A6B" w14:textId="03DDE210"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665" w:author="Admin" w:date="2023-10-02T18:05:00Z"/>
                <w:rFonts w:asciiTheme="majorHAnsi" w:hAnsiTheme="majorHAnsi" w:cstheme="majorHAnsi"/>
                <w:sz w:val="26"/>
                <w:szCs w:val="26"/>
                <w:lang w:val="vi-VN"/>
                <w:rPrChange w:id="1666" w:author="kiemlongJr" w:date="2023-09-26T21:03:00Z">
                  <w:rPr>
                    <w:del w:id="1667" w:author="Admin" w:date="2023-10-02T18:05:00Z"/>
                    <w:rFonts w:cs="Times New Roman"/>
                    <w:sz w:val="20"/>
                    <w:szCs w:val="20"/>
                    <w:lang w:val="vi-VN"/>
                  </w:rPr>
                </w:rPrChange>
              </w:rPr>
            </w:pPr>
          </w:p>
        </w:tc>
      </w:tr>
      <w:tr w:rsidR="009444DF" w:rsidRPr="009D2D6D" w:rsidDel="00B674ED" w14:paraId="4681124A" w14:textId="71BD6C94" w:rsidTr="009444DF">
        <w:trPr>
          <w:cnfStyle w:val="000000100000" w:firstRow="0" w:lastRow="0" w:firstColumn="0" w:lastColumn="0" w:oddVBand="0" w:evenVBand="0" w:oddHBand="1" w:evenHBand="0" w:firstRowFirstColumn="0" w:firstRowLastColumn="0" w:lastRowFirstColumn="0" w:lastRowLastColumn="0"/>
          <w:trHeight w:val="143"/>
          <w:del w:id="1668" w:author="Admin" w:date="2023-10-02T18:05:00Z"/>
          <w:trPrChange w:id="1669" w:author="kiemlongJr" w:date="2023-09-26T21:04:00Z">
            <w:trPr>
              <w:trHeight w:val="143"/>
            </w:trPr>
          </w:trPrChange>
        </w:trPr>
        <w:tc>
          <w:tcPr>
            <w:cnfStyle w:val="001000000000" w:firstRow="0" w:lastRow="0" w:firstColumn="1" w:lastColumn="0" w:oddVBand="0" w:evenVBand="0" w:oddHBand="0" w:evenHBand="0" w:firstRowFirstColumn="0" w:firstRowLastColumn="0" w:lastRowFirstColumn="0" w:lastRowLastColumn="0"/>
            <w:tcW w:w="670" w:type="dxa"/>
            <w:tcPrChange w:id="1670" w:author="kiemlongJr" w:date="2023-09-26T21:04:00Z">
              <w:tcPr>
                <w:tcW w:w="540" w:type="dxa"/>
              </w:tcPr>
            </w:tcPrChange>
          </w:tcPr>
          <w:p w14:paraId="4BD83507" w14:textId="2897BFAA" w:rsidR="000C563D" w:rsidRPr="009D2D6D" w:rsidDel="00B674ED" w:rsidRDefault="000C563D" w:rsidP="000F3D22">
            <w:pPr>
              <w:cnfStyle w:val="001000100000" w:firstRow="0" w:lastRow="0" w:firstColumn="1" w:lastColumn="0" w:oddVBand="0" w:evenVBand="0" w:oddHBand="1" w:evenHBand="0" w:firstRowFirstColumn="0" w:firstRowLastColumn="0" w:lastRowFirstColumn="0" w:lastRowLastColumn="0"/>
              <w:rPr>
                <w:del w:id="1671" w:author="Admin" w:date="2023-10-02T18:05:00Z"/>
                <w:rFonts w:asciiTheme="majorHAnsi" w:hAnsiTheme="majorHAnsi" w:cstheme="majorHAnsi"/>
                <w:sz w:val="26"/>
                <w:szCs w:val="26"/>
                <w:lang w:val="vi-VN"/>
                <w:rPrChange w:id="1672" w:author="kiemlongJr" w:date="2023-09-26T21:03:00Z">
                  <w:rPr>
                    <w:del w:id="1673" w:author="Admin" w:date="2023-10-02T18:05:00Z"/>
                    <w:rFonts w:cs="Times New Roman"/>
                    <w:b w:val="0"/>
                    <w:bCs w:val="0"/>
                    <w:sz w:val="20"/>
                    <w:szCs w:val="20"/>
                    <w:lang w:val="vi-VN"/>
                  </w:rPr>
                </w:rPrChange>
              </w:rPr>
            </w:pPr>
            <w:del w:id="1674" w:author="Admin" w:date="2023-10-02T18:05:00Z">
              <w:r w:rsidRPr="009D2D6D" w:rsidDel="00B674ED">
                <w:rPr>
                  <w:rFonts w:asciiTheme="majorHAnsi" w:hAnsiTheme="majorHAnsi" w:cstheme="majorHAnsi"/>
                  <w:sz w:val="26"/>
                  <w:szCs w:val="26"/>
                  <w:rPrChange w:id="1675" w:author="kiemlongJr" w:date="2023-09-26T21:03:00Z">
                    <w:rPr>
                      <w:rFonts w:cs="Times New Roman"/>
                      <w:sz w:val="20"/>
                      <w:szCs w:val="20"/>
                    </w:rPr>
                  </w:rPrChange>
                </w:rPr>
                <w:delText>TC7</w:delText>
              </w:r>
            </w:del>
          </w:p>
        </w:tc>
        <w:tc>
          <w:tcPr>
            <w:tcW w:w="1220" w:type="dxa"/>
            <w:tcPrChange w:id="1676" w:author="kiemlongJr" w:date="2023-09-26T21:04:00Z">
              <w:tcPr>
                <w:tcW w:w="1506" w:type="dxa"/>
                <w:gridSpan w:val="2"/>
              </w:tcPr>
            </w:tcPrChange>
          </w:tcPr>
          <w:p w14:paraId="40772A87" w14:textId="4DB25CC8"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677" w:author="Admin" w:date="2023-10-02T18:05:00Z"/>
                <w:rFonts w:asciiTheme="majorHAnsi" w:hAnsiTheme="majorHAnsi" w:cstheme="majorHAnsi"/>
                <w:sz w:val="26"/>
                <w:szCs w:val="26"/>
                <w:lang w:val="vi-VN"/>
                <w:rPrChange w:id="1678" w:author="kiemlongJr" w:date="2023-09-26T21:03:00Z">
                  <w:rPr>
                    <w:del w:id="1679" w:author="Admin" w:date="2023-10-02T18:05:00Z"/>
                    <w:rFonts w:cs="Times New Roman"/>
                    <w:sz w:val="20"/>
                    <w:szCs w:val="20"/>
                    <w:lang w:val="vi-VN"/>
                  </w:rPr>
                </w:rPrChange>
              </w:rPr>
            </w:pPr>
            <w:del w:id="1680" w:author="Admin" w:date="2023-10-02T18:05:00Z">
              <w:r w:rsidRPr="009D2D6D" w:rsidDel="00B674ED">
                <w:rPr>
                  <w:rFonts w:asciiTheme="majorHAnsi" w:hAnsiTheme="majorHAnsi" w:cstheme="majorHAnsi"/>
                  <w:sz w:val="26"/>
                  <w:szCs w:val="26"/>
                  <w:rPrChange w:id="1681" w:author="kiemlongJr" w:date="2023-09-26T21:03:00Z">
                    <w:rPr>
                      <w:rFonts w:cs="Times New Roman"/>
                      <w:sz w:val="20"/>
                      <w:szCs w:val="20"/>
                    </w:rPr>
                  </w:rPrChange>
                </w:rPr>
                <w:delText>Đăng ký thất bại</w:delText>
              </w:r>
            </w:del>
          </w:p>
        </w:tc>
        <w:tc>
          <w:tcPr>
            <w:tcW w:w="2700" w:type="dxa"/>
            <w:tcPrChange w:id="1682" w:author="kiemlongJr" w:date="2023-09-26T21:04:00Z">
              <w:tcPr>
                <w:tcW w:w="2622" w:type="dxa"/>
              </w:tcPr>
            </w:tcPrChange>
          </w:tcPr>
          <w:p w14:paraId="36A766D8" w14:textId="144C414B"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683" w:author="Admin" w:date="2023-10-02T18:05:00Z"/>
                <w:rFonts w:asciiTheme="majorHAnsi" w:hAnsiTheme="majorHAnsi" w:cstheme="majorHAnsi"/>
                <w:sz w:val="26"/>
                <w:szCs w:val="26"/>
                <w:lang w:val="vi-VN"/>
                <w:rPrChange w:id="1684" w:author="kiemlongJr" w:date="2023-09-26T21:03:00Z">
                  <w:rPr>
                    <w:del w:id="1685" w:author="Admin" w:date="2023-10-02T18:05:00Z"/>
                    <w:rFonts w:cs="Times New Roman"/>
                    <w:sz w:val="20"/>
                    <w:szCs w:val="20"/>
                    <w:lang w:val="vi-VN"/>
                  </w:rPr>
                </w:rPrChange>
              </w:rPr>
            </w:pPr>
            <w:del w:id="1686" w:author="Admin" w:date="2023-10-02T18:05:00Z">
              <w:r w:rsidRPr="009D2D6D" w:rsidDel="00B674ED">
                <w:rPr>
                  <w:rFonts w:asciiTheme="majorHAnsi" w:hAnsiTheme="majorHAnsi" w:cstheme="majorHAnsi"/>
                  <w:sz w:val="26"/>
                  <w:szCs w:val="26"/>
                  <w:rPrChange w:id="1687" w:author="kiemlongJr" w:date="2023-09-26T21:03:00Z">
                    <w:rPr>
                      <w:rFonts w:cs="Times New Roman"/>
                      <w:sz w:val="20"/>
                      <w:szCs w:val="20"/>
                    </w:rPr>
                  </w:rPrChange>
                </w:rPr>
                <w:delText>Bỏ trống Họ</w:delText>
              </w:r>
            </w:del>
          </w:p>
          <w:p w14:paraId="4F21323A" w14:textId="5B5656E3"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688" w:author="Admin" w:date="2023-10-02T18:05:00Z"/>
                <w:rFonts w:asciiTheme="majorHAnsi" w:hAnsiTheme="majorHAnsi" w:cstheme="majorHAnsi"/>
                <w:sz w:val="26"/>
                <w:szCs w:val="26"/>
                <w:lang w:val="vi-VN"/>
                <w:rPrChange w:id="1689" w:author="kiemlongJr" w:date="2023-09-26T21:03:00Z">
                  <w:rPr>
                    <w:del w:id="1690" w:author="Admin" w:date="2023-10-02T18:05:00Z"/>
                    <w:rFonts w:cs="Times New Roman"/>
                    <w:sz w:val="20"/>
                    <w:szCs w:val="20"/>
                    <w:lang w:val="vi-VN"/>
                  </w:rPr>
                </w:rPrChange>
              </w:rPr>
            </w:pPr>
            <w:del w:id="1691" w:author="Admin" w:date="2023-10-02T18:05:00Z">
              <w:r w:rsidRPr="009D2D6D" w:rsidDel="00B674ED">
                <w:rPr>
                  <w:rFonts w:asciiTheme="majorHAnsi" w:hAnsiTheme="majorHAnsi" w:cstheme="majorHAnsi"/>
                  <w:sz w:val="26"/>
                  <w:szCs w:val="26"/>
                  <w:rPrChange w:id="1692" w:author="kiemlongJr" w:date="2023-09-26T21:03:00Z">
                    <w:rPr>
                      <w:rFonts w:cs="Times New Roman"/>
                      <w:sz w:val="20"/>
                      <w:szCs w:val="20"/>
                    </w:rPr>
                  </w:rPrChange>
                </w:rPr>
                <w:delText>Bỏ trống Tên</w:delText>
              </w:r>
            </w:del>
          </w:p>
          <w:p w14:paraId="4790B908" w14:textId="7E3461CE"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693" w:author="Admin" w:date="2023-10-02T18:05:00Z"/>
                <w:rFonts w:asciiTheme="majorHAnsi" w:hAnsiTheme="majorHAnsi" w:cstheme="majorHAnsi"/>
                <w:sz w:val="26"/>
                <w:szCs w:val="26"/>
                <w:lang w:val="vi-VN"/>
                <w:rPrChange w:id="1694" w:author="kiemlongJr" w:date="2023-09-26T21:03:00Z">
                  <w:rPr>
                    <w:del w:id="1695" w:author="Admin" w:date="2023-10-02T18:05:00Z"/>
                    <w:rFonts w:cs="Times New Roman"/>
                    <w:sz w:val="20"/>
                    <w:szCs w:val="20"/>
                    <w:lang w:val="vi-VN"/>
                  </w:rPr>
                </w:rPrChange>
              </w:rPr>
            </w:pPr>
            <w:del w:id="1696" w:author="Admin" w:date="2023-10-02T18:05:00Z">
              <w:r w:rsidRPr="009D2D6D" w:rsidDel="00B674ED">
                <w:rPr>
                  <w:rFonts w:asciiTheme="majorHAnsi" w:hAnsiTheme="majorHAnsi" w:cstheme="majorHAnsi"/>
                  <w:sz w:val="26"/>
                  <w:szCs w:val="26"/>
                  <w:rPrChange w:id="1697" w:author="kiemlongJr" w:date="2023-09-26T21:03:00Z">
                    <w:rPr>
                      <w:rFonts w:cs="Times New Roman"/>
                      <w:sz w:val="20"/>
                      <w:szCs w:val="20"/>
                    </w:rPr>
                  </w:rPrChange>
                </w:rPr>
                <w:delText>Nhập Email đúng định dạng</w:delText>
              </w:r>
            </w:del>
          </w:p>
          <w:p w14:paraId="16173935" w14:textId="5F625F03"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698" w:author="Admin" w:date="2023-10-02T18:05:00Z"/>
                <w:rFonts w:asciiTheme="majorHAnsi" w:hAnsiTheme="majorHAnsi" w:cstheme="majorHAnsi"/>
                <w:sz w:val="26"/>
                <w:szCs w:val="26"/>
                <w:lang w:val="vi-VN"/>
                <w:rPrChange w:id="1699" w:author="kiemlongJr" w:date="2023-09-26T21:03:00Z">
                  <w:rPr>
                    <w:del w:id="1700" w:author="Admin" w:date="2023-10-02T18:05:00Z"/>
                    <w:rFonts w:cs="Times New Roman"/>
                    <w:sz w:val="20"/>
                    <w:szCs w:val="20"/>
                    <w:lang w:val="vi-VN"/>
                  </w:rPr>
                </w:rPrChange>
              </w:rPr>
            </w:pPr>
            <w:del w:id="1701" w:author="Admin" w:date="2023-10-02T18:05:00Z">
              <w:r w:rsidRPr="009D2D6D" w:rsidDel="00B674ED">
                <w:rPr>
                  <w:rFonts w:asciiTheme="majorHAnsi" w:hAnsiTheme="majorHAnsi" w:cstheme="majorHAnsi"/>
                  <w:sz w:val="26"/>
                  <w:szCs w:val="26"/>
                  <w:rPrChange w:id="1702" w:author="kiemlongJr" w:date="2023-09-26T21:03:00Z">
                    <w:rPr>
                      <w:rFonts w:cs="Times New Roman"/>
                      <w:sz w:val="20"/>
                      <w:szCs w:val="20"/>
                    </w:rPr>
                  </w:rPrChange>
                </w:rPr>
                <w:delText>Nhập Mật Khẩu không đúng định dạng</w:delText>
              </w:r>
            </w:del>
          </w:p>
          <w:p w14:paraId="13FA5CCE" w14:textId="16ABB14A"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703" w:author="Admin" w:date="2023-10-02T18:05:00Z"/>
                <w:rFonts w:asciiTheme="majorHAnsi" w:hAnsiTheme="majorHAnsi" w:cstheme="majorHAnsi"/>
                <w:sz w:val="26"/>
                <w:szCs w:val="26"/>
                <w:lang w:val="vi-VN"/>
                <w:rPrChange w:id="1704" w:author="kiemlongJr" w:date="2023-09-26T21:03:00Z">
                  <w:rPr>
                    <w:del w:id="1705" w:author="Admin" w:date="2023-10-02T18:05:00Z"/>
                    <w:rFonts w:cs="Times New Roman"/>
                    <w:sz w:val="20"/>
                    <w:szCs w:val="20"/>
                    <w:lang w:val="vi-VN"/>
                  </w:rPr>
                </w:rPrChange>
              </w:rPr>
            </w:pPr>
            <w:del w:id="1706" w:author="Admin" w:date="2023-10-02T18:05:00Z">
              <w:r w:rsidRPr="009D2D6D" w:rsidDel="00B674ED">
                <w:rPr>
                  <w:rFonts w:asciiTheme="majorHAnsi" w:hAnsiTheme="majorHAnsi" w:cstheme="majorHAnsi"/>
                  <w:sz w:val="26"/>
                  <w:szCs w:val="26"/>
                  <w:rPrChange w:id="1707" w:author="kiemlongJr" w:date="2023-09-26T21:03:00Z">
                    <w:rPr>
                      <w:rFonts w:cs="Times New Roman"/>
                      <w:sz w:val="20"/>
                      <w:szCs w:val="20"/>
                    </w:rPr>
                  </w:rPrChange>
                </w:rPr>
                <w:delText>Bỏ trống nhập lại mật khẩu</w:delText>
              </w:r>
            </w:del>
          </w:p>
          <w:p w14:paraId="06C7074F" w14:textId="39B72E76" w:rsidR="000C563D" w:rsidRPr="009D2D6D" w:rsidDel="00B674ED" w:rsidRDefault="000C563D" w:rsidP="000C563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708" w:author="Admin" w:date="2023-10-02T18:05:00Z"/>
                <w:rFonts w:asciiTheme="majorHAnsi" w:hAnsiTheme="majorHAnsi" w:cstheme="majorHAnsi"/>
                <w:sz w:val="26"/>
                <w:szCs w:val="26"/>
                <w:lang w:val="vi-VN"/>
                <w:rPrChange w:id="1709" w:author="kiemlongJr" w:date="2023-09-26T21:03:00Z">
                  <w:rPr>
                    <w:del w:id="1710" w:author="Admin" w:date="2023-10-02T18:05:00Z"/>
                    <w:rFonts w:cs="Times New Roman"/>
                    <w:sz w:val="20"/>
                    <w:szCs w:val="20"/>
                    <w:lang w:val="vi-VN"/>
                  </w:rPr>
                </w:rPrChange>
              </w:rPr>
            </w:pPr>
            <w:del w:id="1711" w:author="Admin" w:date="2023-10-02T18:05:00Z">
              <w:r w:rsidRPr="009D2D6D" w:rsidDel="00B674ED">
                <w:rPr>
                  <w:rFonts w:asciiTheme="majorHAnsi" w:hAnsiTheme="majorHAnsi" w:cstheme="majorHAnsi"/>
                  <w:sz w:val="26"/>
                  <w:szCs w:val="26"/>
                  <w:rPrChange w:id="1712" w:author="kiemlongJr" w:date="2023-09-26T21:03:00Z">
                    <w:rPr>
                      <w:rFonts w:cs="Times New Roman"/>
                      <w:sz w:val="20"/>
                      <w:szCs w:val="20"/>
                    </w:rPr>
                  </w:rPrChange>
                </w:rPr>
                <w:delText>Nhấn nút Đăng Ký</w:delText>
              </w:r>
            </w:del>
          </w:p>
        </w:tc>
        <w:tc>
          <w:tcPr>
            <w:tcW w:w="2694" w:type="dxa"/>
            <w:tcPrChange w:id="1713" w:author="kiemlongJr" w:date="2023-09-26T21:04:00Z">
              <w:tcPr>
                <w:tcW w:w="2598" w:type="dxa"/>
              </w:tcPr>
            </w:tcPrChange>
          </w:tcPr>
          <w:p w14:paraId="1C700538" w14:textId="242BD44F"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714" w:author="Admin" w:date="2023-10-02T18:05:00Z"/>
                <w:rFonts w:asciiTheme="majorHAnsi" w:hAnsiTheme="majorHAnsi" w:cstheme="majorHAnsi"/>
                <w:sz w:val="26"/>
                <w:szCs w:val="26"/>
                <w:lang w:val="vi-VN"/>
                <w:rPrChange w:id="1715" w:author="kiemlongJr" w:date="2023-09-26T21:03:00Z">
                  <w:rPr>
                    <w:del w:id="1716" w:author="Admin" w:date="2023-10-02T18:05:00Z"/>
                    <w:rFonts w:cs="Times New Roman"/>
                    <w:sz w:val="20"/>
                    <w:szCs w:val="20"/>
                    <w:lang w:val="vi-VN"/>
                  </w:rPr>
                </w:rPrChange>
              </w:rPr>
            </w:pPr>
            <w:del w:id="1717" w:author="Admin" w:date="2023-10-02T18:05:00Z">
              <w:r w:rsidRPr="009D2D6D" w:rsidDel="00B674ED">
                <w:rPr>
                  <w:rFonts w:asciiTheme="majorHAnsi" w:hAnsiTheme="majorHAnsi" w:cstheme="majorHAnsi"/>
                  <w:sz w:val="26"/>
                  <w:szCs w:val="26"/>
                  <w:rPrChange w:id="1718" w:author="kiemlongJr" w:date="2023-09-26T21:03:00Z">
                    <w:rPr>
                      <w:rFonts w:cs="Times New Roman"/>
                      <w:sz w:val="20"/>
                      <w:szCs w:val="20"/>
                    </w:rPr>
                  </w:rPrChange>
                </w:rPr>
                <w:delText>Hệ thống thông báo: “Yêu cầu nhập lại mật khẩu”</w:delText>
              </w:r>
            </w:del>
          </w:p>
        </w:tc>
        <w:tc>
          <w:tcPr>
            <w:tcW w:w="726" w:type="dxa"/>
            <w:tcPrChange w:id="1719" w:author="kiemlongJr" w:date="2023-09-26T21:04:00Z">
              <w:tcPr>
                <w:tcW w:w="1284" w:type="dxa"/>
              </w:tcPr>
            </w:tcPrChange>
          </w:tcPr>
          <w:p w14:paraId="1084EC92" w14:textId="407CB25E"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720" w:author="Admin" w:date="2023-10-02T18:05:00Z"/>
                <w:rFonts w:asciiTheme="majorHAnsi" w:hAnsiTheme="majorHAnsi" w:cstheme="majorHAnsi"/>
                <w:sz w:val="26"/>
                <w:szCs w:val="26"/>
                <w:lang w:val="vi-VN"/>
                <w:rPrChange w:id="1721" w:author="kiemlongJr" w:date="2023-09-26T21:03:00Z">
                  <w:rPr>
                    <w:del w:id="1722" w:author="Admin" w:date="2023-10-02T18:05:00Z"/>
                    <w:rFonts w:cs="Times New Roman"/>
                    <w:sz w:val="20"/>
                    <w:szCs w:val="20"/>
                    <w:lang w:val="vi-VN"/>
                  </w:rPr>
                </w:rPrChange>
              </w:rPr>
            </w:pPr>
          </w:p>
        </w:tc>
        <w:tc>
          <w:tcPr>
            <w:tcW w:w="900" w:type="dxa"/>
            <w:tcPrChange w:id="1723" w:author="kiemlongJr" w:date="2023-09-26T21:04:00Z">
              <w:tcPr>
                <w:tcW w:w="716" w:type="dxa"/>
              </w:tcPr>
            </w:tcPrChange>
          </w:tcPr>
          <w:p w14:paraId="56744B7E" w14:textId="0AD3930F" w:rsidR="000C563D" w:rsidRPr="009D2D6D" w:rsidDel="00B674ED" w:rsidRDefault="000C563D" w:rsidP="000F3D22">
            <w:pPr>
              <w:cnfStyle w:val="000000100000" w:firstRow="0" w:lastRow="0" w:firstColumn="0" w:lastColumn="0" w:oddVBand="0" w:evenVBand="0" w:oddHBand="1" w:evenHBand="0" w:firstRowFirstColumn="0" w:firstRowLastColumn="0" w:lastRowFirstColumn="0" w:lastRowLastColumn="0"/>
              <w:rPr>
                <w:del w:id="1724" w:author="Admin" w:date="2023-10-02T18:05:00Z"/>
                <w:rFonts w:asciiTheme="majorHAnsi" w:hAnsiTheme="majorHAnsi" w:cstheme="majorHAnsi"/>
                <w:sz w:val="26"/>
                <w:szCs w:val="26"/>
                <w:lang w:val="vi-VN"/>
                <w:rPrChange w:id="1725" w:author="kiemlongJr" w:date="2023-09-26T21:03:00Z">
                  <w:rPr>
                    <w:del w:id="1726" w:author="Admin" w:date="2023-10-02T18:05:00Z"/>
                    <w:rFonts w:cs="Times New Roman"/>
                    <w:sz w:val="20"/>
                    <w:szCs w:val="20"/>
                    <w:lang w:val="vi-VN"/>
                  </w:rPr>
                </w:rPrChange>
              </w:rPr>
            </w:pPr>
          </w:p>
        </w:tc>
      </w:tr>
      <w:tr w:rsidR="009444DF" w:rsidRPr="009D2D6D" w:rsidDel="00B674ED" w14:paraId="516F7B72" w14:textId="2E54DE1A" w:rsidTr="009444DF">
        <w:trPr>
          <w:trHeight w:val="2530"/>
          <w:del w:id="1727" w:author="Admin" w:date="2023-10-02T18:05:00Z"/>
          <w:trPrChange w:id="1728" w:author="kiemlongJr" w:date="2023-09-26T21:04:00Z">
            <w:trPr>
              <w:trHeight w:val="2530"/>
            </w:trPr>
          </w:trPrChange>
        </w:trPr>
        <w:tc>
          <w:tcPr>
            <w:cnfStyle w:val="001000000000" w:firstRow="0" w:lastRow="0" w:firstColumn="1" w:lastColumn="0" w:oddVBand="0" w:evenVBand="0" w:oddHBand="0" w:evenHBand="0" w:firstRowFirstColumn="0" w:firstRowLastColumn="0" w:lastRowFirstColumn="0" w:lastRowLastColumn="0"/>
            <w:tcW w:w="0" w:type="dxa"/>
            <w:tcPrChange w:id="1729" w:author="kiemlongJr" w:date="2023-09-26T21:04:00Z">
              <w:tcPr>
                <w:tcW w:w="670" w:type="dxa"/>
              </w:tcPr>
            </w:tcPrChange>
          </w:tcPr>
          <w:p w14:paraId="60A781D7" w14:textId="6A341FCE" w:rsidR="000C563D" w:rsidRPr="009D2D6D" w:rsidDel="00B674ED" w:rsidRDefault="000C563D" w:rsidP="000F3D22">
            <w:pPr>
              <w:rPr>
                <w:del w:id="1730" w:author="Admin" w:date="2023-10-02T18:05:00Z"/>
                <w:rFonts w:asciiTheme="majorHAnsi" w:hAnsiTheme="majorHAnsi" w:cstheme="majorHAnsi"/>
                <w:sz w:val="26"/>
                <w:szCs w:val="26"/>
                <w:lang w:val="vi-VN"/>
                <w:rPrChange w:id="1731" w:author="kiemlongJr" w:date="2023-09-26T21:03:00Z">
                  <w:rPr>
                    <w:del w:id="1732" w:author="Admin" w:date="2023-10-02T18:05:00Z"/>
                    <w:rFonts w:cs="Times New Roman"/>
                    <w:b w:val="0"/>
                    <w:bCs w:val="0"/>
                    <w:sz w:val="20"/>
                    <w:szCs w:val="20"/>
                    <w:lang w:val="vi-VN"/>
                  </w:rPr>
                </w:rPrChange>
              </w:rPr>
            </w:pPr>
            <w:del w:id="1733" w:author="Admin" w:date="2023-10-02T18:05:00Z">
              <w:r w:rsidRPr="009D2D6D" w:rsidDel="00B674ED">
                <w:rPr>
                  <w:rFonts w:asciiTheme="majorHAnsi" w:hAnsiTheme="majorHAnsi" w:cstheme="majorHAnsi"/>
                  <w:sz w:val="26"/>
                  <w:szCs w:val="26"/>
                  <w:rPrChange w:id="1734" w:author="kiemlongJr" w:date="2023-09-26T21:03:00Z">
                    <w:rPr>
                      <w:rFonts w:cs="Times New Roman"/>
                      <w:sz w:val="20"/>
                      <w:szCs w:val="20"/>
                    </w:rPr>
                  </w:rPrChange>
                </w:rPr>
                <w:delText>TC8</w:delText>
              </w:r>
            </w:del>
          </w:p>
        </w:tc>
        <w:tc>
          <w:tcPr>
            <w:tcW w:w="0" w:type="dxa"/>
            <w:tcPrChange w:id="1735" w:author="kiemlongJr" w:date="2023-09-26T21:04:00Z">
              <w:tcPr>
                <w:tcW w:w="1220" w:type="dxa"/>
              </w:tcPr>
            </w:tcPrChange>
          </w:tcPr>
          <w:p w14:paraId="152CF099" w14:textId="4F6B2854"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736" w:author="Admin" w:date="2023-10-02T18:05:00Z"/>
                <w:rFonts w:asciiTheme="majorHAnsi" w:hAnsiTheme="majorHAnsi" w:cstheme="majorHAnsi"/>
                <w:sz w:val="26"/>
                <w:szCs w:val="26"/>
                <w:lang w:val="vi-VN"/>
                <w:rPrChange w:id="1737" w:author="kiemlongJr" w:date="2023-09-26T21:03:00Z">
                  <w:rPr>
                    <w:del w:id="1738" w:author="Admin" w:date="2023-10-02T18:05:00Z"/>
                    <w:rFonts w:cs="Times New Roman"/>
                    <w:sz w:val="20"/>
                    <w:szCs w:val="20"/>
                    <w:lang w:val="vi-VN"/>
                  </w:rPr>
                </w:rPrChange>
              </w:rPr>
            </w:pPr>
            <w:del w:id="1739" w:author="Admin" w:date="2023-10-02T18:05:00Z">
              <w:r w:rsidRPr="009D2D6D" w:rsidDel="00B674ED">
                <w:rPr>
                  <w:rFonts w:asciiTheme="majorHAnsi" w:hAnsiTheme="majorHAnsi" w:cstheme="majorHAnsi"/>
                  <w:sz w:val="26"/>
                  <w:szCs w:val="26"/>
                  <w:rPrChange w:id="1740" w:author="kiemlongJr" w:date="2023-09-26T21:03:00Z">
                    <w:rPr>
                      <w:rFonts w:cs="Times New Roman"/>
                      <w:sz w:val="20"/>
                      <w:szCs w:val="20"/>
                    </w:rPr>
                  </w:rPrChange>
                </w:rPr>
                <w:delText>Đăng ký thất bại</w:delText>
              </w:r>
            </w:del>
          </w:p>
        </w:tc>
        <w:tc>
          <w:tcPr>
            <w:tcW w:w="2700" w:type="dxa"/>
            <w:tcPrChange w:id="1741" w:author="kiemlongJr" w:date="2023-09-26T21:04:00Z">
              <w:tcPr>
                <w:tcW w:w="2845" w:type="dxa"/>
                <w:gridSpan w:val="2"/>
              </w:tcPr>
            </w:tcPrChange>
          </w:tcPr>
          <w:p w14:paraId="7816C8BD" w14:textId="0D7EF459"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742" w:author="Admin" w:date="2023-10-02T18:05:00Z"/>
                <w:rFonts w:asciiTheme="majorHAnsi" w:hAnsiTheme="majorHAnsi" w:cstheme="majorHAnsi"/>
                <w:sz w:val="26"/>
                <w:szCs w:val="26"/>
                <w:lang w:val="vi-VN"/>
                <w:rPrChange w:id="1743" w:author="kiemlongJr" w:date="2023-09-26T21:03:00Z">
                  <w:rPr>
                    <w:del w:id="1744" w:author="Admin" w:date="2023-10-02T18:05:00Z"/>
                    <w:rFonts w:cs="Times New Roman"/>
                    <w:sz w:val="20"/>
                    <w:szCs w:val="20"/>
                    <w:lang w:val="vi-VN"/>
                  </w:rPr>
                </w:rPrChange>
              </w:rPr>
            </w:pPr>
            <w:del w:id="1745" w:author="Admin" w:date="2023-10-02T18:05:00Z">
              <w:r w:rsidRPr="009D2D6D" w:rsidDel="00B674ED">
                <w:rPr>
                  <w:rFonts w:asciiTheme="majorHAnsi" w:hAnsiTheme="majorHAnsi" w:cstheme="majorHAnsi"/>
                  <w:sz w:val="26"/>
                  <w:szCs w:val="26"/>
                  <w:rPrChange w:id="1746" w:author="kiemlongJr" w:date="2023-09-26T21:03:00Z">
                    <w:rPr>
                      <w:rFonts w:cs="Times New Roman"/>
                      <w:sz w:val="20"/>
                      <w:szCs w:val="20"/>
                    </w:rPr>
                  </w:rPrChange>
                </w:rPr>
                <w:delText>Bỏ trống Họ</w:delText>
              </w:r>
            </w:del>
          </w:p>
          <w:p w14:paraId="1D1FEC7B" w14:textId="1C2F6D27"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747" w:author="Admin" w:date="2023-10-02T18:05:00Z"/>
                <w:rFonts w:asciiTheme="majorHAnsi" w:hAnsiTheme="majorHAnsi" w:cstheme="majorHAnsi"/>
                <w:sz w:val="26"/>
                <w:szCs w:val="26"/>
                <w:lang w:val="vi-VN"/>
                <w:rPrChange w:id="1748" w:author="kiemlongJr" w:date="2023-09-26T21:03:00Z">
                  <w:rPr>
                    <w:del w:id="1749" w:author="Admin" w:date="2023-10-02T18:05:00Z"/>
                    <w:rFonts w:cs="Times New Roman"/>
                    <w:sz w:val="20"/>
                    <w:szCs w:val="20"/>
                    <w:lang w:val="vi-VN"/>
                  </w:rPr>
                </w:rPrChange>
              </w:rPr>
            </w:pPr>
            <w:del w:id="1750" w:author="Admin" w:date="2023-10-02T18:05:00Z">
              <w:r w:rsidRPr="009D2D6D" w:rsidDel="00B674ED">
                <w:rPr>
                  <w:rFonts w:asciiTheme="majorHAnsi" w:hAnsiTheme="majorHAnsi" w:cstheme="majorHAnsi"/>
                  <w:sz w:val="26"/>
                  <w:szCs w:val="26"/>
                  <w:rPrChange w:id="1751" w:author="kiemlongJr" w:date="2023-09-26T21:03:00Z">
                    <w:rPr>
                      <w:rFonts w:cs="Times New Roman"/>
                      <w:sz w:val="20"/>
                      <w:szCs w:val="20"/>
                    </w:rPr>
                  </w:rPrChange>
                </w:rPr>
                <w:delText>Bỏ trống Tên</w:delText>
              </w:r>
            </w:del>
          </w:p>
          <w:p w14:paraId="6CBFDADC" w14:textId="5EFFDB53"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752" w:author="Admin" w:date="2023-10-02T18:05:00Z"/>
                <w:rFonts w:asciiTheme="majorHAnsi" w:hAnsiTheme="majorHAnsi" w:cstheme="majorHAnsi"/>
                <w:sz w:val="26"/>
                <w:szCs w:val="26"/>
                <w:lang w:val="vi-VN"/>
                <w:rPrChange w:id="1753" w:author="kiemlongJr" w:date="2023-09-26T21:03:00Z">
                  <w:rPr>
                    <w:del w:id="1754" w:author="Admin" w:date="2023-10-02T18:05:00Z"/>
                    <w:rFonts w:cs="Times New Roman"/>
                    <w:sz w:val="20"/>
                    <w:szCs w:val="20"/>
                    <w:lang w:val="vi-VN"/>
                  </w:rPr>
                </w:rPrChange>
              </w:rPr>
            </w:pPr>
            <w:del w:id="1755" w:author="Admin" w:date="2023-10-02T18:05:00Z">
              <w:r w:rsidRPr="009D2D6D" w:rsidDel="00B674ED">
                <w:rPr>
                  <w:rFonts w:asciiTheme="majorHAnsi" w:hAnsiTheme="majorHAnsi" w:cstheme="majorHAnsi"/>
                  <w:sz w:val="26"/>
                  <w:szCs w:val="26"/>
                  <w:rPrChange w:id="1756" w:author="kiemlongJr" w:date="2023-09-26T21:03:00Z">
                    <w:rPr>
                      <w:rFonts w:cs="Times New Roman"/>
                      <w:sz w:val="20"/>
                      <w:szCs w:val="20"/>
                    </w:rPr>
                  </w:rPrChange>
                </w:rPr>
                <w:delText>Nhập Email không đúng định dạng</w:delText>
              </w:r>
            </w:del>
          </w:p>
          <w:p w14:paraId="173C2242" w14:textId="55B24840"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757" w:author="Admin" w:date="2023-10-02T18:05:00Z"/>
                <w:rFonts w:asciiTheme="majorHAnsi" w:hAnsiTheme="majorHAnsi" w:cstheme="majorHAnsi"/>
                <w:sz w:val="26"/>
                <w:szCs w:val="26"/>
                <w:lang w:val="vi-VN"/>
                <w:rPrChange w:id="1758" w:author="kiemlongJr" w:date="2023-09-26T21:03:00Z">
                  <w:rPr>
                    <w:del w:id="1759" w:author="Admin" w:date="2023-10-02T18:05:00Z"/>
                    <w:rFonts w:cs="Times New Roman"/>
                    <w:sz w:val="20"/>
                    <w:szCs w:val="20"/>
                    <w:lang w:val="vi-VN"/>
                  </w:rPr>
                </w:rPrChange>
              </w:rPr>
            </w:pPr>
            <w:del w:id="1760" w:author="Admin" w:date="2023-10-02T18:05:00Z">
              <w:r w:rsidRPr="009D2D6D" w:rsidDel="00B674ED">
                <w:rPr>
                  <w:rFonts w:asciiTheme="majorHAnsi" w:hAnsiTheme="majorHAnsi" w:cstheme="majorHAnsi"/>
                  <w:sz w:val="26"/>
                  <w:szCs w:val="26"/>
                  <w:rPrChange w:id="1761" w:author="kiemlongJr" w:date="2023-09-26T21:03:00Z">
                    <w:rPr>
                      <w:rFonts w:cs="Times New Roman"/>
                      <w:sz w:val="20"/>
                      <w:szCs w:val="20"/>
                    </w:rPr>
                  </w:rPrChange>
                </w:rPr>
                <w:delText>Bỏ trống mật khẩu</w:delText>
              </w:r>
            </w:del>
          </w:p>
          <w:p w14:paraId="78FB0D06" w14:textId="192E007B"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762" w:author="Admin" w:date="2023-10-02T18:05:00Z"/>
                <w:rFonts w:asciiTheme="majorHAnsi" w:hAnsiTheme="majorHAnsi" w:cstheme="majorHAnsi"/>
                <w:sz w:val="26"/>
                <w:szCs w:val="26"/>
                <w:lang w:val="vi-VN"/>
                <w:rPrChange w:id="1763" w:author="kiemlongJr" w:date="2023-09-26T21:03:00Z">
                  <w:rPr>
                    <w:del w:id="1764" w:author="Admin" w:date="2023-10-02T18:05:00Z"/>
                    <w:rFonts w:cs="Times New Roman"/>
                    <w:sz w:val="20"/>
                    <w:szCs w:val="20"/>
                    <w:lang w:val="vi-VN"/>
                  </w:rPr>
                </w:rPrChange>
              </w:rPr>
            </w:pPr>
            <w:del w:id="1765" w:author="Admin" w:date="2023-10-02T18:05:00Z">
              <w:r w:rsidRPr="009D2D6D" w:rsidDel="00B674ED">
                <w:rPr>
                  <w:rFonts w:asciiTheme="majorHAnsi" w:hAnsiTheme="majorHAnsi" w:cstheme="majorHAnsi"/>
                  <w:sz w:val="26"/>
                  <w:szCs w:val="26"/>
                  <w:rPrChange w:id="1766" w:author="kiemlongJr" w:date="2023-09-26T21:03:00Z">
                    <w:rPr>
                      <w:rFonts w:cs="Times New Roman"/>
                      <w:sz w:val="20"/>
                      <w:szCs w:val="20"/>
                    </w:rPr>
                  </w:rPrChange>
                </w:rPr>
                <w:delText>Bỏ trống nhập lại mật khẩu</w:delText>
              </w:r>
            </w:del>
          </w:p>
          <w:p w14:paraId="522F9138" w14:textId="48E11D68" w:rsidR="000C563D" w:rsidRPr="009D2D6D" w:rsidDel="00B674ED" w:rsidRDefault="000C563D" w:rsidP="000C563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767" w:author="Admin" w:date="2023-10-02T18:05:00Z"/>
                <w:rFonts w:asciiTheme="majorHAnsi" w:hAnsiTheme="majorHAnsi" w:cstheme="majorHAnsi"/>
                <w:sz w:val="26"/>
                <w:szCs w:val="26"/>
                <w:lang w:val="vi-VN"/>
                <w:rPrChange w:id="1768" w:author="kiemlongJr" w:date="2023-09-26T21:03:00Z">
                  <w:rPr>
                    <w:del w:id="1769" w:author="Admin" w:date="2023-10-02T18:05:00Z"/>
                    <w:rFonts w:cs="Times New Roman"/>
                    <w:sz w:val="20"/>
                    <w:szCs w:val="20"/>
                    <w:lang w:val="vi-VN"/>
                  </w:rPr>
                </w:rPrChange>
              </w:rPr>
            </w:pPr>
            <w:del w:id="1770" w:author="Admin" w:date="2023-10-02T18:05:00Z">
              <w:r w:rsidRPr="009D2D6D" w:rsidDel="00B674ED">
                <w:rPr>
                  <w:rFonts w:asciiTheme="majorHAnsi" w:hAnsiTheme="majorHAnsi" w:cstheme="majorHAnsi"/>
                  <w:sz w:val="26"/>
                  <w:szCs w:val="26"/>
                  <w:rPrChange w:id="1771" w:author="kiemlongJr" w:date="2023-09-26T21:03:00Z">
                    <w:rPr>
                      <w:rFonts w:cs="Times New Roman"/>
                      <w:sz w:val="20"/>
                      <w:szCs w:val="20"/>
                    </w:rPr>
                  </w:rPrChange>
                </w:rPr>
                <w:delText>Nhấn nút Đăng Ký</w:delText>
              </w:r>
            </w:del>
          </w:p>
        </w:tc>
        <w:tc>
          <w:tcPr>
            <w:tcW w:w="2694" w:type="dxa"/>
            <w:tcPrChange w:id="1772" w:author="kiemlongJr" w:date="2023-09-26T21:04:00Z">
              <w:tcPr>
                <w:tcW w:w="2549" w:type="dxa"/>
              </w:tcPr>
            </w:tcPrChange>
          </w:tcPr>
          <w:p w14:paraId="05E2FCDF" w14:textId="4DE37E2C"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773" w:author="Admin" w:date="2023-10-02T18:05:00Z"/>
                <w:rFonts w:asciiTheme="majorHAnsi" w:hAnsiTheme="majorHAnsi" w:cstheme="majorHAnsi"/>
                <w:sz w:val="26"/>
                <w:szCs w:val="26"/>
                <w:lang w:val="vi-VN"/>
                <w:rPrChange w:id="1774" w:author="kiemlongJr" w:date="2023-09-26T21:03:00Z">
                  <w:rPr>
                    <w:del w:id="1775" w:author="Admin" w:date="2023-10-02T18:05:00Z"/>
                    <w:rFonts w:cs="Times New Roman"/>
                    <w:sz w:val="20"/>
                    <w:szCs w:val="20"/>
                    <w:lang w:val="vi-VN"/>
                  </w:rPr>
                </w:rPrChange>
              </w:rPr>
            </w:pPr>
            <w:del w:id="1776" w:author="Admin" w:date="2023-10-02T18:05:00Z">
              <w:r w:rsidRPr="009D2D6D" w:rsidDel="00B674ED">
                <w:rPr>
                  <w:rFonts w:asciiTheme="majorHAnsi" w:hAnsiTheme="majorHAnsi" w:cstheme="majorHAnsi"/>
                  <w:sz w:val="26"/>
                  <w:szCs w:val="26"/>
                  <w:rPrChange w:id="1777" w:author="kiemlongJr" w:date="2023-09-26T21:03:00Z">
                    <w:rPr>
                      <w:rFonts w:cs="Times New Roman"/>
                      <w:sz w:val="20"/>
                      <w:szCs w:val="20"/>
                    </w:rPr>
                  </w:rPrChange>
                </w:rPr>
                <w:delText>Hệ thống thông báo: “Email bạn vừa nhập không đúng, yêu cầu nhập lại”</w:delText>
              </w:r>
            </w:del>
          </w:p>
        </w:tc>
        <w:tc>
          <w:tcPr>
            <w:tcW w:w="726" w:type="dxa"/>
            <w:tcPrChange w:id="1778" w:author="kiemlongJr" w:date="2023-09-26T21:04:00Z">
              <w:tcPr>
                <w:tcW w:w="1267" w:type="dxa"/>
              </w:tcPr>
            </w:tcPrChange>
          </w:tcPr>
          <w:p w14:paraId="700B9D39" w14:textId="2B6C2E89"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779" w:author="Admin" w:date="2023-10-02T18:05:00Z"/>
                <w:rFonts w:asciiTheme="majorHAnsi" w:hAnsiTheme="majorHAnsi" w:cstheme="majorHAnsi"/>
                <w:sz w:val="26"/>
                <w:szCs w:val="26"/>
                <w:lang w:val="vi-VN"/>
                <w:rPrChange w:id="1780" w:author="kiemlongJr" w:date="2023-09-26T21:03:00Z">
                  <w:rPr>
                    <w:del w:id="1781" w:author="Admin" w:date="2023-10-02T18:05:00Z"/>
                    <w:rFonts w:cs="Times New Roman"/>
                    <w:sz w:val="20"/>
                    <w:szCs w:val="20"/>
                    <w:lang w:val="vi-VN"/>
                  </w:rPr>
                </w:rPrChange>
              </w:rPr>
            </w:pPr>
          </w:p>
        </w:tc>
        <w:tc>
          <w:tcPr>
            <w:tcW w:w="900" w:type="dxa"/>
            <w:tcPrChange w:id="1782" w:author="kiemlongJr" w:date="2023-09-26T21:04:00Z">
              <w:tcPr>
                <w:tcW w:w="715" w:type="dxa"/>
              </w:tcPr>
            </w:tcPrChange>
          </w:tcPr>
          <w:p w14:paraId="089B85FA" w14:textId="7041FB5C" w:rsidR="000C563D" w:rsidRPr="009D2D6D" w:rsidDel="00B674ED" w:rsidRDefault="000C563D" w:rsidP="000F3D22">
            <w:pPr>
              <w:cnfStyle w:val="000000000000" w:firstRow="0" w:lastRow="0" w:firstColumn="0" w:lastColumn="0" w:oddVBand="0" w:evenVBand="0" w:oddHBand="0" w:evenHBand="0" w:firstRowFirstColumn="0" w:firstRowLastColumn="0" w:lastRowFirstColumn="0" w:lastRowLastColumn="0"/>
              <w:rPr>
                <w:del w:id="1783" w:author="Admin" w:date="2023-10-02T18:05:00Z"/>
                <w:rFonts w:asciiTheme="majorHAnsi" w:hAnsiTheme="majorHAnsi" w:cstheme="majorHAnsi"/>
                <w:sz w:val="26"/>
                <w:szCs w:val="26"/>
                <w:lang w:val="vi-VN"/>
                <w:rPrChange w:id="1784" w:author="kiemlongJr" w:date="2023-09-26T21:03:00Z">
                  <w:rPr>
                    <w:del w:id="1785" w:author="Admin" w:date="2023-10-02T18:05:00Z"/>
                    <w:rFonts w:cs="Times New Roman"/>
                    <w:sz w:val="20"/>
                    <w:szCs w:val="20"/>
                    <w:lang w:val="vi-VN"/>
                  </w:rPr>
                </w:rPrChange>
              </w:rPr>
            </w:pPr>
          </w:p>
        </w:tc>
      </w:tr>
    </w:tbl>
    <w:p w14:paraId="4D5EE25C" w14:textId="08D951A8" w:rsidR="000C563D" w:rsidRPr="009D2D6D" w:rsidDel="00B674ED" w:rsidRDefault="000C563D" w:rsidP="005C439D">
      <w:pPr>
        <w:rPr>
          <w:del w:id="1786" w:author="Admin" w:date="2023-10-02T18:05:00Z"/>
          <w:rFonts w:asciiTheme="majorHAnsi" w:hAnsiTheme="majorHAnsi" w:cstheme="majorHAnsi"/>
          <w:szCs w:val="26"/>
        </w:rPr>
      </w:pPr>
    </w:p>
    <w:p w14:paraId="7C7D933A" w14:textId="141E5514" w:rsidR="005C439D" w:rsidRPr="009D2D6D" w:rsidDel="00B674ED" w:rsidRDefault="005C439D" w:rsidP="005C439D">
      <w:pPr>
        <w:rPr>
          <w:del w:id="1787" w:author="Admin" w:date="2023-10-02T18:05:00Z"/>
          <w:rFonts w:asciiTheme="majorHAnsi" w:hAnsiTheme="majorHAnsi" w:cstheme="majorHAnsi"/>
          <w:szCs w:val="26"/>
        </w:rPr>
      </w:pPr>
    </w:p>
    <w:p w14:paraId="7886253B" w14:textId="36F8ADB7" w:rsidR="005C439D" w:rsidRPr="009D2D6D" w:rsidDel="00B674ED" w:rsidRDefault="005C439D" w:rsidP="00111666">
      <w:pPr>
        <w:rPr>
          <w:del w:id="1788" w:author="Admin" w:date="2023-10-02T18:05:00Z"/>
          <w:rFonts w:asciiTheme="majorHAnsi" w:hAnsiTheme="majorHAnsi" w:cstheme="majorHAnsi"/>
          <w:b/>
          <w:bCs/>
          <w:szCs w:val="26"/>
        </w:rPr>
      </w:pPr>
      <w:del w:id="1789" w:author="Admin" w:date="2023-10-02T18:05:00Z">
        <w:r w:rsidRPr="009D2D6D" w:rsidDel="00B674ED">
          <w:rPr>
            <w:rFonts w:asciiTheme="majorHAnsi" w:hAnsiTheme="majorHAnsi" w:cstheme="majorHAnsi"/>
            <w:b/>
            <w:bCs/>
            <w:szCs w:val="26"/>
          </w:rPr>
          <w:delText>Bảng kết quả test chức năng “Đăng ký tài khoản mới”</w:delText>
        </w:r>
      </w:del>
    </w:p>
    <w:tbl>
      <w:tblPr>
        <w:tblStyle w:val="GridTable4-Accent41"/>
        <w:tblW w:w="9026" w:type="dxa"/>
        <w:tblInd w:w="-31" w:type="dxa"/>
        <w:tblLook w:val="04A0" w:firstRow="1" w:lastRow="0" w:firstColumn="1" w:lastColumn="0" w:noHBand="0" w:noVBand="1"/>
        <w:tblPrChange w:id="1790" w:author="kiemlongJr" w:date="2023-09-26T21:05:00Z">
          <w:tblPr>
            <w:tblStyle w:val="GridTable4-Accent41"/>
            <w:tblW w:w="9026" w:type="dxa"/>
            <w:tblInd w:w="-31" w:type="dxa"/>
            <w:tblLook w:val="04A0" w:firstRow="1" w:lastRow="0" w:firstColumn="1" w:lastColumn="0" w:noHBand="0" w:noVBand="1"/>
          </w:tblPr>
        </w:tblPrChange>
      </w:tblPr>
      <w:tblGrid>
        <w:gridCol w:w="708"/>
        <w:gridCol w:w="945"/>
        <w:gridCol w:w="3612"/>
        <w:gridCol w:w="1549"/>
        <w:gridCol w:w="1504"/>
        <w:gridCol w:w="708"/>
        <w:tblGridChange w:id="1791">
          <w:tblGrid>
            <w:gridCol w:w="414"/>
            <w:gridCol w:w="294"/>
            <w:gridCol w:w="377"/>
            <w:gridCol w:w="568"/>
            <w:gridCol w:w="405"/>
            <w:gridCol w:w="3207"/>
            <w:gridCol w:w="168"/>
            <w:gridCol w:w="1381"/>
            <w:gridCol w:w="305"/>
            <w:gridCol w:w="1199"/>
            <w:gridCol w:w="452"/>
            <w:gridCol w:w="256"/>
            <w:gridCol w:w="414"/>
          </w:tblGrid>
        </w:tblGridChange>
      </w:tblGrid>
      <w:tr w:rsidR="00A32682" w:rsidRPr="009D2D6D" w:rsidDel="00B674ED" w14:paraId="6E4AEE0C" w14:textId="3C9AA553" w:rsidTr="00A32682">
        <w:trPr>
          <w:cnfStyle w:val="100000000000" w:firstRow="1" w:lastRow="0" w:firstColumn="0" w:lastColumn="0" w:oddVBand="0" w:evenVBand="0" w:oddHBand="0" w:evenHBand="0" w:firstRowFirstColumn="0" w:firstRowLastColumn="0" w:lastRowFirstColumn="0" w:lastRowLastColumn="0"/>
          <w:trHeight w:val="207"/>
          <w:del w:id="1792" w:author="Admin" w:date="2023-10-02T18:05:00Z"/>
          <w:trPrChange w:id="1793" w:author="kiemlongJr" w:date="2023-09-26T21:05:00Z">
            <w:trPr>
              <w:gridBefore w:val="1"/>
              <w:trHeight w:val="207"/>
            </w:trPr>
          </w:trPrChange>
        </w:trPr>
        <w:tc>
          <w:tcPr>
            <w:cnfStyle w:val="001000000000" w:firstRow="0" w:lastRow="0" w:firstColumn="1" w:lastColumn="0" w:oddVBand="0" w:evenVBand="0" w:oddHBand="0" w:evenHBand="0" w:firstRowFirstColumn="0" w:firstRowLastColumn="0" w:lastRowFirstColumn="0" w:lastRowLastColumn="0"/>
            <w:tcW w:w="0" w:type="dxa"/>
            <w:tcPrChange w:id="1794" w:author="kiemlongJr" w:date="2023-09-26T21:05:00Z">
              <w:tcPr>
                <w:tcW w:w="671" w:type="dxa"/>
                <w:gridSpan w:val="2"/>
              </w:tcPr>
            </w:tcPrChange>
          </w:tcPr>
          <w:p w14:paraId="4D4F50BA" w14:textId="44AA7A65" w:rsidR="005C439D" w:rsidRPr="009D2D6D" w:rsidDel="00B674ED" w:rsidRDefault="005C439D" w:rsidP="008E4DA9">
            <w:pPr>
              <w:jc w:val="center"/>
              <w:cnfStyle w:val="101000000000" w:firstRow="1" w:lastRow="0" w:firstColumn="1" w:lastColumn="0" w:oddVBand="0" w:evenVBand="0" w:oddHBand="0" w:evenHBand="0" w:firstRowFirstColumn="0" w:firstRowLastColumn="0" w:lastRowFirstColumn="0" w:lastRowLastColumn="0"/>
              <w:rPr>
                <w:del w:id="1795" w:author="Admin" w:date="2023-10-02T18:05:00Z"/>
                <w:rFonts w:asciiTheme="majorHAnsi" w:hAnsiTheme="majorHAnsi" w:cstheme="majorHAnsi"/>
                <w:sz w:val="26"/>
                <w:szCs w:val="26"/>
                <w:lang w:val="vi-VN"/>
                <w:rPrChange w:id="1796" w:author="kiemlongJr" w:date="2023-09-26T21:05:00Z">
                  <w:rPr>
                    <w:del w:id="1797" w:author="Admin" w:date="2023-10-02T18:05:00Z"/>
                    <w:rFonts w:cs="Times New Roman"/>
                    <w:b w:val="0"/>
                    <w:bCs w:val="0"/>
                    <w:color w:val="auto"/>
                    <w:sz w:val="20"/>
                    <w:szCs w:val="20"/>
                    <w:lang w:val="vi-VN"/>
                  </w:rPr>
                </w:rPrChange>
              </w:rPr>
            </w:pPr>
            <w:del w:id="1798" w:author="Admin" w:date="2023-10-02T18:05:00Z">
              <w:r w:rsidRPr="009D2D6D" w:rsidDel="00B674ED">
                <w:rPr>
                  <w:rFonts w:asciiTheme="majorHAnsi" w:hAnsiTheme="majorHAnsi" w:cstheme="majorHAnsi"/>
                  <w:sz w:val="26"/>
                  <w:szCs w:val="26"/>
                  <w:rPrChange w:id="1799" w:author="kiemlongJr" w:date="2023-09-26T21:05:00Z">
                    <w:rPr>
                      <w:rFonts w:cs="Times New Roman"/>
                      <w:sz w:val="20"/>
                      <w:szCs w:val="20"/>
                    </w:rPr>
                  </w:rPrChange>
                </w:rPr>
                <w:delText>ID</w:delText>
              </w:r>
            </w:del>
          </w:p>
        </w:tc>
        <w:tc>
          <w:tcPr>
            <w:tcW w:w="973" w:type="dxa"/>
            <w:tcPrChange w:id="1800" w:author="kiemlongJr" w:date="2023-09-26T21:05:00Z">
              <w:tcPr>
                <w:tcW w:w="987" w:type="dxa"/>
                <w:gridSpan w:val="2"/>
              </w:tcPr>
            </w:tcPrChange>
          </w:tcPr>
          <w:p w14:paraId="76D8D8FE" w14:textId="01DBFABA" w:rsidR="005C439D" w:rsidRPr="009D2D6D" w:rsidDel="00B674ED" w:rsidRDefault="005C439D" w:rsidP="008E4DA9">
            <w:pPr>
              <w:jc w:val="center"/>
              <w:cnfStyle w:val="100000000000" w:firstRow="1" w:lastRow="0" w:firstColumn="0" w:lastColumn="0" w:oddVBand="0" w:evenVBand="0" w:oddHBand="0" w:evenHBand="0" w:firstRowFirstColumn="0" w:firstRowLastColumn="0" w:lastRowFirstColumn="0" w:lastRowLastColumn="0"/>
              <w:rPr>
                <w:del w:id="1801" w:author="Admin" w:date="2023-10-02T18:05:00Z"/>
                <w:rFonts w:asciiTheme="majorHAnsi" w:hAnsiTheme="majorHAnsi" w:cstheme="majorHAnsi"/>
                <w:sz w:val="26"/>
                <w:szCs w:val="26"/>
                <w:lang w:val="vi-VN"/>
                <w:rPrChange w:id="1802" w:author="kiemlongJr" w:date="2023-09-26T21:05:00Z">
                  <w:rPr>
                    <w:del w:id="1803" w:author="Admin" w:date="2023-10-02T18:05:00Z"/>
                    <w:rFonts w:cs="Times New Roman"/>
                    <w:b w:val="0"/>
                    <w:bCs w:val="0"/>
                    <w:color w:val="auto"/>
                    <w:sz w:val="20"/>
                    <w:szCs w:val="20"/>
                    <w:lang w:val="vi-VN"/>
                  </w:rPr>
                </w:rPrChange>
              </w:rPr>
            </w:pPr>
            <w:del w:id="1804" w:author="Admin" w:date="2023-10-02T18:05:00Z">
              <w:r w:rsidRPr="009D2D6D" w:rsidDel="00B674ED">
                <w:rPr>
                  <w:rFonts w:asciiTheme="majorHAnsi" w:hAnsiTheme="majorHAnsi" w:cstheme="majorHAnsi"/>
                  <w:sz w:val="26"/>
                  <w:szCs w:val="26"/>
                  <w:rPrChange w:id="1805" w:author="kiemlongJr" w:date="2023-09-26T21:05:00Z">
                    <w:rPr>
                      <w:rFonts w:cs="Times New Roman"/>
                      <w:sz w:val="20"/>
                      <w:szCs w:val="20"/>
                    </w:rPr>
                  </w:rPrChange>
                </w:rPr>
                <w:delText>Tiêu Đề</w:delText>
              </w:r>
            </w:del>
          </w:p>
        </w:tc>
        <w:tc>
          <w:tcPr>
            <w:tcW w:w="0" w:type="dxa"/>
            <w:tcPrChange w:id="1806" w:author="kiemlongJr" w:date="2023-09-26T21:05:00Z">
              <w:tcPr>
                <w:tcW w:w="3375" w:type="dxa"/>
                <w:gridSpan w:val="2"/>
              </w:tcPr>
            </w:tcPrChange>
          </w:tcPr>
          <w:p w14:paraId="780977EA" w14:textId="517ADA10" w:rsidR="005C439D" w:rsidRPr="009D2D6D" w:rsidDel="00B674ED" w:rsidRDefault="005C439D" w:rsidP="008E4DA9">
            <w:pPr>
              <w:tabs>
                <w:tab w:val="center" w:pos="1382"/>
              </w:tabs>
              <w:jc w:val="center"/>
              <w:cnfStyle w:val="100000000000" w:firstRow="1" w:lastRow="0" w:firstColumn="0" w:lastColumn="0" w:oddVBand="0" w:evenVBand="0" w:oddHBand="0" w:evenHBand="0" w:firstRowFirstColumn="0" w:firstRowLastColumn="0" w:lastRowFirstColumn="0" w:lastRowLastColumn="0"/>
              <w:rPr>
                <w:del w:id="1807" w:author="Admin" w:date="2023-10-02T18:05:00Z"/>
                <w:rFonts w:asciiTheme="majorHAnsi" w:hAnsiTheme="majorHAnsi" w:cstheme="majorHAnsi"/>
                <w:sz w:val="26"/>
                <w:szCs w:val="26"/>
                <w:lang w:val="vi-VN"/>
                <w:rPrChange w:id="1808" w:author="kiemlongJr" w:date="2023-09-26T21:05:00Z">
                  <w:rPr>
                    <w:del w:id="1809" w:author="Admin" w:date="2023-10-02T18:05:00Z"/>
                    <w:rFonts w:cs="Times New Roman"/>
                    <w:b w:val="0"/>
                    <w:bCs w:val="0"/>
                    <w:color w:val="auto"/>
                    <w:sz w:val="20"/>
                    <w:szCs w:val="20"/>
                    <w:lang w:val="vi-VN"/>
                  </w:rPr>
                </w:rPrChange>
              </w:rPr>
            </w:pPr>
            <w:del w:id="1810" w:author="Admin" w:date="2023-10-02T18:05:00Z">
              <w:r w:rsidRPr="009D2D6D" w:rsidDel="00B674ED">
                <w:rPr>
                  <w:rFonts w:asciiTheme="majorHAnsi" w:hAnsiTheme="majorHAnsi" w:cstheme="majorHAnsi"/>
                  <w:sz w:val="26"/>
                  <w:szCs w:val="26"/>
                  <w:rPrChange w:id="1811" w:author="kiemlongJr" w:date="2023-09-26T21:05:00Z">
                    <w:rPr>
                      <w:rFonts w:cs="Times New Roman"/>
                      <w:sz w:val="20"/>
                      <w:szCs w:val="20"/>
                    </w:rPr>
                  </w:rPrChange>
                </w:rPr>
                <w:delText>Inputs (Dữ liệu vào)</w:delText>
              </w:r>
            </w:del>
          </w:p>
        </w:tc>
        <w:tc>
          <w:tcPr>
            <w:tcW w:w="1686" w:type="dxa"/>
            <w:tcPrChange w:id="1812" w:author="kiemlongJr" w:date="2023-09-26T21:05:00Z">
              <w:tcPr>
                <w:tcW w:w="1742" w:type="dxa"/>
                <w:gridSpan w:val="2"/>
              </w:tcPr>
            </w:tcPrChange>
          </w:tcPr>
          <w:p w14:paraId="1E4A3EBA" w14:textId="76567EC5" w:rsidR="005C439D" w:rsidRPr="009D2D6D" w:rsidDel="00B674ED" w:rsidRDefault="005C439D" w:rsidP="008E4DA9">
            <w:pPr>
              <w:jc w:val="center"/>
              <w:cnfStyle w:val="100000000000" w:firstRow="1" w:lastRow="0" w:firstColumn="0" w:lastColumn="0" w:oddVBand="0" w:evenVBand="0" w:oddHBand="0" w:evenHBand="0" w:firstRowFirstColumn="0" w:firstRowLastColumn="0" w:lastRowFirstColumn="0" w:lastRowLastColumn="0"/>
              <w:rPr>
                <w:del w:id="1813" w:author="Admin" w:date="2023-10-02T18:05:00Z"/>
                <w:rFonts w:asciiTheme="majorHAnsi" w:hAnsiTheme="majorHAnsi" w:cstheme="majorHAnsi"/>
                <w:sz w:val="26"/>
                <w:szCs w:val="26"/>
                <w:lang w:val="vi-VN"/>
                <w:rPrChange w:id="1814" w:author="kiemlongJr" w:date="2023-09-26T21:05:00Z">
                  <w:rPr>
                    <w:del w:id="1815" w:author="Admin" w:date="2023-10-02T18:05:00Z"/>
                    <w:rFonts w:cs="Times New Roman"/>
                    <w:b w:val="0"/>
                    <w:bCs w:val="0"/>
                    <w:color w:val="auto"/>
                    <w:sz w:val="20"/>
                    <w:szCs w:val="20"/>
                    <w:lang w:val="vi-VN"/>
                  </w:rPr>
                </w:rPrChange>
              </w:rPr>
            </w:pPr>
            <w:del w:id="1816" w:author="Admin" w:date="2023-10-02T18:05:00Z">
              <w:r w:rsidRPr="009D2D6D" w:rsidDel="00B674ED">
                <w:rPr>
                  <w:rFonts w:asciiTheme="majorHAnsi" w:hAnsiTheme="majorHAnsi" w:cstheme="majorHAnsi"/>
                  <w:sz w:val="26"/>
                  <w:szCs w:val="26"/>
                  <w:rPrChange w:id="1817" w:author="kiemlongJr" w:date="2023-09-26T21:05:00Z">
                    <w:rPr>
                      <w:rFonts w:cs="Times New Roman"/>
                      <w:sz w:val="20"/>
                      <w:szCs w:val="20"/>
                    </w:rPr>
                  </w:rPrChange>
                </w:rPr>
                <w:delText>EO (KQ mong đợi)</w:delText>
              </w:r>
            </w:del>
          </w:p>
        </w:tc>
        <w:tc>
          <w:tcPr>
            <w:tcW w:w="1651" w:type="dxa"/>
            <w:tcPrChange w:id="1818" w:author="kiemlongJr" w:date="2023-09-26T21:05:00Z">
              <w:tcPr>
                <w:tcW w:w="1711" w:type="dxa"/>
                <w:gridSpan w:val="2"/>
              </w:tcPr>
            </w:tcPrChange>
          </w:tcPr>
          <w:p w14:paraId="21551CA5" w14:textId="01F7CAD9" w:rsidR="005C439D" w:rsidRPr="009D2D6D" w:rsidDel="00B674ED" w:rsidRDefault="005C439D" w:rsidP="008E4DA9">
            <w:pPr>
              <w:jc w:val="center"/>
              <w:cnfStyle w:val="100000000000" w:firstRow="1" w:lastRow="0" w:firstColumn="0" w:lastColumn="0" w:oddVBand="0" w:evenVBand="0" w:oddHBand="0" w:evenHBand="0" w:firstRowFirstColumn="0" w:firstRowLastColumn="0" w:lastRowFirstColumn="0" w:lastRowLastColumn="0"/>
              <w:rPr>
                <w:del w:id="1819" w:author="Admin" w:date="2023-10-02T18:05:00Z"/>
                <w:rFonts w:asciiTheme="majorHAnsi" w:hAnsiTheme="majorHAnsi" w:cstheme="majorHAnsi"/>
                <w:sz w:val="26"/>
                <w:szCs w:val="26"/>
                <w:lang w:val="vi-VN"/>
                <w:rPrChange w:id="1820" w:author="kiemlongJr" w:date="2023-09-26T21:05:00Z">
                  <w:rPr>
                    <w:del w:id="1821" w:author="Admin" w:date="2023-10-02T18:05:00Z"/>
                    <w:rFonts w:cs="Times New Roman"/>
                    <w:b w:val="0"/>
                    <w:bCs w:val="0"/>
                    <w:color w:val="auto"/>
                    <w:sz w:val="20"/>
                    <w:szCs w:val="20"/>
                    <w:lang w:val="vi-VN"/>
                  </w:rPr>
                </w:rPrChange>
              </w:rPr>
            </w:pPr>
            <w:del w:id="1822" w:author="Admin" w:date="2023-10-02T18:05:00Z">
              <w:r w:rsidRPr="009D2D6D" w:rsidDel="00B674ED">
                <w:rPr>
                  <w:rFonts w:asciiTheme="majorHAnsi" w:hAnsiTheme="majorHAnsi" w:cstheme="majorHAnsi"/>
                  <w:sz w:val="26"/>
                  <w:szCs w:val="26"/>
                  <w:rPrChange w:id="1823" w:author="kiemlongJr" w:date="2023-09-26T21:05:00Z">
                    <w:rPr>
                      <w:rFonts w:cs="Times New Roman"/>
                      <w:sz w:val="20"/>
                      <w:szCs w:val="20"/>
                    </w:rPr>
                  </w:rPrChange>
                </w:rPr>
                <w:delText>RO (KQ thực tế)</w:delText>
              </w:r>
            </w:del>
          </w:p>
        </w:tc>
        <w:tc>
          <w:tcPr>
            <w:tcW w:w="670" w:type="dxa"/>
            <w:tcPrChange w:id="1824" w:author="kiemlongJr" w:date="2023-09-26T21:05:00Z">
              <w:tcPr>
                <w:tcW w:w="540" w:type="dxa"/>
                <w:gridSpan w:val="2"/>
              </w:tcPr>
            </w:tcPrChange>
          </w:tcPr>
          <w:p w14:paraId="5938ACD3" w14:textId="726F8DAA" w:rsidR="005C439D" w:rsidRPr="009D2D6D" w:rsidDel="00B674ED" w:rsidRDefault="005C439D" w:rsidP="008E4DA9">
            <w:pPr>
              <w:jc w:val="center"/>
              <w:cnfStyle w:val="100000000000" w:firstRow="1" w:lastRow="0" w:firstColumn="0" w:lastColumn="0" w:oddVBand="0" w:evenVBand="0" w:oddHBand="0" w:evenHBand="0" w:firstRowFirstColumn="0" w:firstRowLastColumn="0" w:lastRowFirstColumn="0" w:lastRowLastColumn="0"/>
              <w:rPr>
                <w:del w:id="1825" w:author="Admin" w:date="2023-10-02T18:05:00Z"/>
                <w:rFonts w:asciiTheme="majorHAnsi" w:hAnsiTheme="majorHAnsi" w:cstheme="majorHAnsi"/>
                <w:sz w:val="26"/>
                <w:szCs w:val="26"/>
                <w:lang w:val="vi-VN"/>
                <w:rPrChange w:id="1826" w:author="kiemlongJr" w:date="2023-09-26T21:05:00Z">
                  <w:rPr>
                    <w:del w:id="1827" w:author="Admin" w:date="2023-10-02T18:05:00Z"/>
                    <w:rFonts w:cs="Times New Roman"/>
                    <w:b w:val="0"/>
                    <w:bCs w:val="0"/>
                    <w:color w:val="auto"/>
                    <w:sz w:val="20"/>
                    <w:szCs w:val="20"/>
                    <w:lang w:val="vi-VN"/>
                  </w:rPr>
                </w:rPrChange>
              </w:rPr>
            </w:pPr>
            <w:del w:id="1828" w:author="Admin" w:date="2023-10-02T18:05:00Z">
              <w:r w:rsidRPr="009D2D6D" w:rsidDel="00B674ED">
                <w:rPr>
                  <w:rFonts w:asciiTheme="majorHAnsi" w:hAnsiTheme="majorHAnsi" w:cstheme="majorHAnsi"/>
                  <w:sz w:val="26"/>
                  <w:szCs w:val="26"/>
                  <w:rPrChange w:id="1829" w:author="kiemlongJr" w:date="2023-09-26T21:05:00Z">
                    <w:rPr>
                      <w:rFonts w:cs="Times New Roman"/>
                      <w:sz w:val="20"/>
                      <w:szCs w:val="20"/>
                    </w:rPr>
                  </w:rPrChange>
                </w:rPr>
                <w:delText>Kết luận</w:delText>
              </w:r>
            </w:del>
          </w:p>
        </w:tc>
      </w:tr>
      <w:tr w:rsidR="00A32682" w:rsidRPr="009D2D6D" w:rsidDel="00B674ED" w14:paraId="0E864E4D" w14:textId="5624DD11" w:rsidTr="00A32682">
        <w:trPr>
          <w:cnfStyle w:val="000000100000" w:firstRow="0" w:lastRow="0" w:firstColumn="0" w:lastColumn="0" w:oddVBand="0" w:evenVBand="0" w:oddHBand="1" w:evenHBand="0" w:firstRowFirstColumn="0" w:firstRowLastColumn="0" w:lastRowFirstColumn="0" w:lastRowLastColumn="0"/>
          <w:trHeight w:val="486"/>
          <w:del w:id="1830" w:author="Admin" w:date="2023-10-02T18:05:00Z"/>
          <w:trPrChange w:id="1831" w:author="kiemlongJr" w:date="2023-09-26T21:05:00Z">
            <w:trPr>
              <w:gridBefore w:val="1"/>
              <w:trHeight w:val="486"/>
            </w:trPr>
          </w:trPrChange>
        </w:trPr>
        <w:tc>
          <w:tcPr>
            <w:cnfStyle w:val="001000000000" w:firstRow="0" w:lastRow="0" w:firstColumn="1" w:lastColumn="0" w:oddVBand="0" w:evenVBand="0" w:oddHBand="0" w:evenHBand="0" w:firstRowFirstColumn="0" w:firstRowLastColumn="0" w:lastRowFirstColumn="0" w:lastRowLastColumn="0"/>
            <w:tcW w:w="0" w:type="dxa"/>
            <w:tcPrChange w:id="1832" w:author="kiemlongJr" w:date="2023-09-26T21:05:00Z">
              <w:tcPr>
                <w:tcW w:w="671" w:type="dxa"/>
                <w:gridSpan w:val="2"/>
              </w:tcPr>
            </w:tcPrChange>
          </w:tcPr>
          <w:p w14:paraId="4B9B2291" w14:textId="0EE845CC" w:rsidR="005C439D" w:rsidRPr="009D2D6D" w:rsidDel="00B674ED" w:rsidRDefault="005C439D" w:rsidP="008E4DA9">
            <w:pPr>
              <w:jc w:val="center"/>
              <w:cnfStyle w:val="001000100000" w:firstRow="0" w:lastRow="0" w:firstColumn="1" w:lastColumn="0" w:oddVBand="0" w:evenVBand="0" w:oddHBand="1" w:evenHBand="0" w:firstRowFirstColumn="0" w:firstRowLastColumn="0" w:lastRowFirstColumn="0" w:lastRowLastColumn="0"/>
              <w:rPr>
                <w:del w:id="1833" w:author="Admin" w:date="2023-10-02T18:05:00Z"/>
                <w:rFonts w:asciiTheme="majorHAnsi" w:hAnsiTheme="majorHAnsi" w:cstheme="majorHAnsi"/>
                <w:sz w:val="26"/>
                <w:szCs w:val="26"/>
                <w:lang w:val="vi-VN"/>
                <w:rPrChange w:id="1834" w:author="kiemlongJr" w:date="2023-09-26T21:05:00Z">
                  <w:rPr>
                    <w:del w:id="1835" w:author="Admin" w:date="2023-10-02T18:05:00Z"/>
                    <w:rFonts w:cs="Times New Roman"/>
                    <w:b w:val="0"/>
                    <w:bCs w:val="0"/>
                    <w:sz w:val="20"/>
                    <w:szCs w:val="20"/>
                    <w:lang w:val="vi-VN"/>
                  </w:rPr>
                </w:rPrChange>
              </w:rPr>
            </w:pPr>
            <w:del w:id="1836" w:author="Admin" w:date="2023-10-02T18:05:00Z">
              <w:r w:rsidRPr="009D2D6D" w:rsidDel="00B674ED">
                <w:rPr>
                  <w:rFonts w:asciiTheme="majorHAnsi" w:hAnsiTheme="majorHAnsi" w:cstheme="majorHAnsi"/>
                  <w:sz w:val="26"/>
                  <w:szCs w:val="26"/>
                  <w:rPrChange w:id="1837" w:author="kiemlongJr" w:date="2023-09-26T21:05:00Z">
                    <w:rPr>
                      <w:rFonts w:cs="Times New Roman"/>
                      <w:sz w:val="20"/>
                      <w:szCs w:val="20"/>
                    </w:rPr>
                  </w:rPrChange>
                </w:rPr>
                <w:delText>TC1</w:delText>
              </w:r>
            </w:del>
          </w:p>
        </w:tc>
        <w:tc>
          <w:tcPr>
            <w:tcW w:w="973" w:type="dxa"/>
            <w:tcPrChange w:id="1838" w:author="kiemlongJr" w:date="2023-09-26T21:05:00Z">
              <w:tcPr>
                <w:tcW w:w="987" w:type="dxa"/>
                <w:gridSpan w:val="2"/>
              </w:tcPr>
            </w:tcPrChange>
          </w:tcPr>
          <w:p w14:paraId="1989F736" w14:textId="0F549695"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1839" w:author="Admin" w:date="2023-10-02T18:05:00Z"/>
                <w:rFonts w:asciiTheme="majorHAnsi" w:hAnsiTheme="majorHAnsi" w:cstheme="majorHAnsi"/>
                <w:sz w:val="26"/>
                <w:szCs w:val="26"/>
                <w:lang w:val="vi-VN"/>
                <w:rPrChange w:id="1840" w:author="kiemlongJr" w:date="2023-09-26T21:05:00Z">
                  <w:rPr>
                    <w:del w:id="1841" w:author="Admin" w:date="2023-10-02T18:05:00Z"/>
                    <w:rFonts w:cs="Times New Roman"/>
                    <w:sz w:val="20"/>
                    <w:szCs w:val="20"/>
                    <w:lang w:val="vi-VN"/>
                  </w:rPr>
                </w:rPrChange>
              </w:rPr>
            </w:pPr>
            <w:del w:id="1842" w:author="Admin" w:date="2023-10-02T18:05:00Z">
              <w:r w:rsidRPr="009D2D6D" w:rsidDel="00B674ED">
                <w:rPr>
                  <w:rFonts w:asciiTheme="majorHAnsi" w:hAnsiTheme="majorHAnsi" w:cstheme="majorHAnsi"/>
                  <w:sz w:val="26"/>
                  <w:szCs w:val="26"/>
                  <w:rPrChange w:id="1843" w:author="kiemlongJr" w:date="2023-09-26T21:05:00Z">
                    <w:rPr>
                      <w:rFonts w:cs="Times New Roman"/>
                      <w:sz w:val="20"/>
                      <w:szCs w:val="20"/>
                    </w:rPr>
                  </w:rPrChange>
                </w:rPr>
                <w:delText>Đăng ký thành công</w:delText>
              </w:r>
            </w:del>
          </w:p>
        </w:tc>
        <w:tc>
          <w:tcPr>
            <w:tcW w:w="0" w:type="dxa"/>
            <w:tcPrChange w:id="1844" w:author="kiemlongJr" w:date="2023-09-26T21:05:00Z">
              <w:tcPr>
                <w:tcW w:w="3375" w:type="dxa"/>
                <w:gridSpan w:val="2"/>
              </w:tcPr>
            </w:tcPrChange>
          </w:tcPr>
          <w:p w14:paraId="5CDD809F" w14:textId="022D3EE9" w:rsidR="005C439D" w:rsidRPr="009D2D6D" w:rsidDel="00B674ED" w:rsidRDefault="005C439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845" w:author="Admin" w:date="2023-10-02T18:05:00Z"/>
                <w:rFonts w:asciiTheme="majorHAnsi" w:hAnsiTheme="majorHAnsi" w:cstheme="majorHAnsi"/>
                <w:sz w:val="26"/>
                <w:szCs w:val="26"/>
                <w:lang w:val="vi-VN"/>
                <w:rPrChange w:id="1846" w:author="kiemlongJr" w:date="2023-09-26T21:05:00Z">
                  <w:rPr>
                    <w:del w:id="1847" w:author="Admin" w:date="2023-10-02T18:05:00Z"/>
                    <w:rFonts w:cs="Times New Roman"/>
                    <w:sz w:val="20"/>
                    <w:szCs w:val="20"/>
                    <w:lang w:val="vi-VN"/>
                  </w:rPr>
                </w:rPrChange>
              </w:rPr>
              <w:pPrChange w:id="1848" w:author="kiemlongJr" w:date="2023-09-26T21:05:00Z">
                <w:pPr>
                  <w:pStyle w:val="ListParagraph"/>
                  <w:numPr>
                    <w:numId w:val="37"/>
                  </w:numPr>
                  <w:spacing w:after="0" w:line="240"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1849" w:author="Admin" w:date="2023-10-02T18:05:00Z">
              <w:r w:rsidRPr="009D2D6D" w:rsidDel="00B674ED">
                <w:rPr>
                  <w:rFonts w:asciiTheme="majorHAnsi" w:hAnsiTheme="majorHAnsi" w:cstheme="majorHAnsi"/>
                  <w:sz w:val="26"/>
                  <w:szCs w:val="26"/>
                  <w:rPrChange w:id="1850" w:author="kiemlongJr" w:date="2023-09-26T21:05:00Z">
                    <w:rPr>
                      <w:rFonts w:cs="Times New Roman"/>
                      <w:sz w:val="20"/>
                      <w:szCs w:val="20"/>
                    </w:rPr>
                  </w:rPrChange>
                </w:rPr>
                <w:delText>Họ: Nguyễn</w:delText>
              </w:r>
            </w:del>
          </w:p>
          <w:p w14:paraId="389C41D5" w14:textId="4DB54C3A" w:rsidR="005C439D" w:rsidRPr="009D2D6D" w:rsidDel="00B674ED" w:rsidRDefault="005C439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851" w:author="Admin" w:date="2023-10-02T18:05:00Z"/>
                <w:rFonts w:asciiTheme="majorHAnsi" w:hAnsiTheme="majorHAnsi" w:cstheme="majorHAnsi"/>
                <w:sz w:val="26"/>
                <w:szCs w:val="26"/>
                <w:lang w:val="vi-VN"/>
                <w:rPrChange w:id="1852" w:author="kiemlongJr" w:date="2023-09-26T21:05:00Z">
                  <w:rPr>
                    <w:del w:id="1853" w:author="Admin" w:date="2023-10-02T18:05:00Z"/>
                    <w:rFonts w:cs="Times New Roman"/>
                    <w:sz w:val="20"/>
                    <w:szCs w:val="20"/>
                    <w:lang w:val="vi-VN"/>
                  </w:rPr>
                </w:rPrChange>
              </w:rPr>
              <w:pPrChange w:id="1854" w:author="kiemlongJr" w:date="2023-09-26T21:05:00Z">
                <w:pPr>
                  <w:pStyle w:val="ListParagraph"/>
                  <w:numPr>
                    <w:numId w:val="37"/>
                  </w:numPr>
                  <w:spacing w:after="0" w:line="240"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1855" w:author="Admin" w:date="2023-10-02T18:05:00Z">
              <w:r w:rsidRPr="009D2D6D" w:rsidDel="00B674ED">
                <w:rPr>
                  <w:rFonts w:asciiTheme="majorHAnsi" w:hAnsiTheme="majorHAnsi" w:cstheme="majorHAnsi"/>
                  <w:sz w:val="26"/>
                  <w:szCs w:val="26"/>
                  <w:rPrChange w:id="1856" w:author="kiemlongJr" w:date="2023-09-26T21:05:00Z">
                    <w:rPr>
                      <w:rFonts w:cs="Times New Roman"/>
                      <w:sz w:val="20"/>
                      <w:szCs w:val="20"/>
                    </w:rPr>
                  </w:rPrChange>
                </w:rPr>
                <w:delText>Tên: Tuấn</w:delText>
              </w:r>
            </w:del>
          </w:p>
          <w:p w14:paraId="5D965BB3" w14:textId="33FF354F" w:rsidR="005C439D" w:rsidRPr="009D2D6D" w:rsidDel="00B674ED" w:rsidRDefault="005C439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857" w:author="Admin" w:date="2023-10-02T18:05:00Z"/>
                <w:rFonts w:asciiTheme="majorHAnsi" w:hAnsiTheme="majorHAnsi" w:cstheme="majorHAnsi"/>
                <w:sz w:val="26"/>
                <w:szCs w:val="26"/>
                <w:lang w:val="vi-VN"/>
                <w:rPrChange w:id="1858" w:author="kiemlongJr" w:date="2023-09-26T21:05:00Z">
                  <w:rPr>
                    <w:del w:id="1859" w:author="Admin" w:date="2023-10-02T18:05:00Z"/>
                    <w:rFonts w:cs="Times New Roman"/>
                    <w:sz w:val="20"/>
                    <w:szCs w:val="20"/>
                    <w:lang w:val="vi-VN"/>
                  </w:rPr>
                </w:rPrChange>
              </w:rPr>
              <w:pPrChange w:id="1860" w:author="kiemlongJr" w:date="2023-09-26T21:05:00Z">
                <w:pPr>
                  <w:pStyle w:val="ListParagraph"/>
                  <w:numPr>
                    <w:numId w:val="37"/>
                  </w:numPr>
                  <w:spacing w:after="0" w:line="240"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1861" w:author="Admin" w:date="2023-10-02T18:05:00Z">
              <w:r w:rsidRPr="009D2D6D" w:rsidDel="00B674ED">
                <w:rPr>
                  <w:rFonts w:asciiTheme="majorHAnsi" w:hAnsiTheme="majorHAnsi" w:cstheme="majorHAnsi"/>
                  <w:sz w:val="26"/>
                  <w:szCs w:val="26"/>
                  <w:rPrChange w:id="1862" w:author="kiemlongJr" w:date="2023-09-26T21:05:00Z">
                    <w:rPr>
                      <w:rFonts w:cs="Times New Roman"/>
                      <w:sz w:val="20"/>
                      <w:szCs w:val="20"/>
                    </w:rPr>
                  </w:rPrChange>
                </w:rPr>
                <w:delText>Email: tuannguyen1997@gmail.com</w:delText>
              </w:r>
            </w:del>
          </w:p>
          <w:p w14:paraId="6C48BB44" w14:textId="5502DB0E" w:rsidR="005C439D" w:rsidRPr="009D2D6D" w:rsidDel="00B674ED" w:rsidRDefault="005C439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863" w:author="Admin" w:date="2023-10-02T18:05:00Z"/>
                <w:rFonts w:asciiTheme="majorHAnsi" w:hAnsiTheme="majorHAnsi" w:cstheme="majorHAnsi"/>
                <w:sz w:val="26"/>
                <w:szCs w:val="26"/>
                <w:lang w:val="vi-VN"/>
                <w:rPrChange w:id="1864" w:author="kiemlongJr" w:date="2023-09-26T21:05:00Z">
                  <w:rPr>
                    <w:del w:id="1865" w:author="Admin" w:date="2023-10-02T18:05:00Z"/>
                    <w:rFonts w:cs="Times New Roman"/>
                    <w:sz w:val="20"/>
                    <w:szCs w:val="20"/>
                    <w:lang w:val="vi-VN"/>
                  </w:rPr>
                </w:rPrChange>
              </w:rPr>
              <w:pPrChange w:id="1866" w:author="kiemlongJr" w:date="2023-09-26T21:05:00Z">
                <w:pPr>
                  <w:pStyle w:val="ListParagraph"/>
                  <w:numPr>
                    <w:numId w:val="37"/>
                  </w:numPr>
                  <w:spacing w:after="0" w:line="240"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1867" w:author="Admin" w:date="2023-10-02T18:05:00Z">
              <w:r w:rsidRPr="009D2D6D" w:rsidDel="00B674ED">
                <w:rPr>
                  <w:rFonts w:asciiTheme="majorHAnsi" w:hAnsiTheme="majorHAnsi" w:cstheme="majorHAnsi"/>
                  <w:sz w:val="26"/>
                  <w:szCs w:val="26"/>
                  <w:rPrChange w:id="1868" w:author="kiemlongJr" w:date="2023-09-26T21:05:00Z">
                    <w:rPr>
                      <w:rFonts w:cs="Times New Roman"/>
                      <w:sz w:val="20"/>
                      <w:szCs w:val="20"/>
                    </w:rPr>
                  </w:rPrChange>
                </w:rPr>
                <w:delText>Mật khẩu: Tuan@123</w:delText>
              </w:r>
            </w:del>
          </w:p>
          <w:p w14:paraId="3D45065B" w14:textId="67E6C901" w:rsidR="005C439D" w:rsidRPr="009D2D6D" w:rsidDel="00B674ED" w:rsidRDefault="005C439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869" w:author="Admin" w:date="2023-10-02T18:05:00Z"/>
                <w:rFonts w:asciiTheme="majorHAnsi" w:hAnsiTheme="majorHAnsi" w:cstheme="majorHAnsi"/>
                <w:sz w:val="26"/>
                <w:szCs w:val="26"/>
                <w:lang w:val="vi-VN"/>
                <w:rPrChange w:id="1870" w:author="kiemlongJr" w:date="2023-09-26T21:05:00Z">
                  <w:rPr>
                    <w:del w:id="1871" w:author="Admin" w:date="2023-10-02T18:05:00Z"/>
                    <w:rFonts w:cs="Times New Roman"/>
                    <w:sz w:val="20"/>
                    <w:szCs w:val="20"/>
                    <w:lang w:val="vi-VN"/>
                  </w:rPr>
                </w:rPrChange>
              </w:rPr>
              <w:pPrChange w:id="1872" w:author="kiemlongJr" w:date="2023-09-26T21:05:00Z">
                <w:pPr>
                  <w:pStyle w:val="ListParagraph"/>
                  <w:numPr>
                    <w:numId w:val="37"/>
                  </w:numPr>
                  <w:spacing w:after="0" w:line="240"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1873" w:author="Admin" w:date="2023-10-02T18:05:00Z">
              <w:r w:rsidRPr="009D2D6D" w:rsidDel="00B674ED">
                <w:rPr>
                  <w:rFonts w:asciiTheme="majorHAnsi" w:hAnsiTheme="majorHAnsi" w:cstheme="majorHAnsi"/>
                  <w:sz w:val="26"/>
                  <w:szCs w:val="26"/>
                  <w:rPrChange w:id="1874" w:author="kiemlongJr" w:date="2023-09-26T21:05:00Z">
                    <w:rPr>
                      <w:rFonts w:cs="Times New Roman"/>
                      <w:sz w:val="20"/>
                      <w:szCs w:val="20"/>
                    </w:rPr>
                  </w:rPrChange>
                </w:rPr>
                <w:delText>Nhập lại mật khẩu: Tuan@123</w:delText>
              </w:r>
            </w:del>
          </w:p>
          <w:p w14:paraId="1C11A535" w14:textId="4EAAD214" w:rsidR="005C439D" w:rsidRPr="009D2D6D" w:rsidDel="00B674ED" w:rsidRDefault="005C439D">
            <w:pPr>
              <w:pStyle w:val="ListParagraph"/>
              <w:numPr>
                <w:ilvl w:val="0"/>
                <w:numId w:val="37"/>
              </w:numPr>
              <w:spacing w:after="0" w:line="240" w:lineRule="auto"/>
              <w:ind w:left="318" w:hanging="219"/>
              <w:cnfStyle w:val="000000100000" w:firstRow="0" w:lastRow="0" w:firstColumn="0" w:lastColumn="0" w:oddVBand="0" w:evenVBand="0" w:oddHBand="1" w:evenHBand="0" w:firstRowFirstColumn="0" w:firstRowLastColumn="0" w:lastRowFirstColumn="0" w:lastRowLastColumn="0"/>
              <w:rPr>
                <w:del w:id="1875" w:author="Admin" w:date="2023-10-02T18:05:00Z"/>
                <w:rFonts w:asciiTheme="majorHAnsi" w:hAnsiTheme="majorHAnsi" w:cstheme="majorHAnsi"/>
                <w:sz w:val="26"/>
                <w:szCs w:val="26"/>
                <w:lang w:val="vi-VN"/>
                <w:rPrChange w:id="1876" w:author="kiemlongJr" w:date="2023-09-26T21:05:00Z">
                  <w:rPr>
                    <w:del w:id="1877" w:author="Admin" w:date="2023-10-02T18:05:00Z"/>
                    <w:rFonts w:cs="Times New Roman"/>
                    <w:sz w:val="20"/>
                    <w:szCs w:val="20"/>
                    <w:lang w:val="vi-VN"/>
                  </w:rPr>
                </w:rPrChange>
              </w:rPr>
              <w:pPrChange w:id="1878" w:author="kiemlongJr" w:date="2023-09-26T21:05:00Z">
                <w:pPr>
                  <w:pStyle w:val="ListParagraph"/>
                  <w:numPr>
                    <w:numId w:val="37"/>
                  </w:numPr>
                  <w:spacing w:after="0" w:line="240"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1879" w:author="Admin" w:date="2023-10-02T18:05:00Z">
              <w:r w:rsidRPr="009D2D6D" w:rsidDel="00B674ED">
                <w:rPr>
                  <w:rFonts w:asciiTheme="majorHAnsi" w:hAnsiTheme="majorHAnsi" w:cstheme="majorHAnsi"/>
                  <w:sz w:val="26"/>
                  <w:szCs w:val="26"/>
                  <w:rPrChange w:id="1880" w:author="kiemlongJr" w:date="2023-09-26T21:05:00Z">
                    <w:rPr>
                      <w:rFonts w:cs="Times New Roman"/>
                      <w:sz w:val="20"/>
                      <w:szCs w:val="20"/>
                    </w:rPr>
                  </w:rPrChange>
                </w:rPr>
                <w:delText>Nhấn nút Đăng Ký</w:delText>
              </w:r>
            </w:del>
          </w:p>
        </w:tc>
        <w:tc>
          <w:tcPr>
            <w:tcW w:w="1686" w:type="dxa"/>
            <w:tcPrChange w:id="1881" w:author="kiemlongJr" w:date="2023-09-26T21:05:00Z">
              <w:tcPr>
                <w:tcW w:w="1742" w:type="dxa"/>
                <w:gridSpan w:val="2"/>
              </w:tcPr>
            </w:tcPrChange>
          </w:tcPr>
          <w:p w14:paraId="6BFB950E" w14:textId="3EC9F7DB"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1882" w:author="Admin" w:date="2023-10-02T18:05:00Z"/>
                <w:rFonts w:asciiTheme="majorHAnsi" w:hAnsiTheme="majorHAnsi" w:cstheme="majorHAnsi"/>
                <w:sz w:val="26"/>
                <w:szCs w:val="26"/>
                <w:lang w:val="vi-VN"/>
                <w:rPrChange w:id="1883" w:author="kiemlongJr" w:date="2023-09-26T21:05:00Z">
                  <w:rPr>
                    <w:del w:id="1884" w:author="Admin" w:date="2023-10-02T18:05:00Z"/>
                    <w:rFonts w:cs="Times New Roman"/>
                    <w:sz w:val="20"/>
                    <w:szCs w:val="20"/>
                    <w:lang w:val="vi-VN"/>
                  </w:rPr>
                </w:rPrChange>
              </w:rPr>
            </w:pPr>
            <w:del w:id="1885" w:author="Admin" w:date="2023-10-02T18:05:00Z">
              <w:r w:rsidRPr="009D2D6D" w:rsidDel="00B674ED">
                <w:rPr>
                  <w:rFonts w:asciiTheme="majorHAnsi" w:hAnsiTheme="majorHAnsi" w:cstheme="majorHAnsi"/>
                  <w:sz w:val="26"/>
                  <w:szCs w:val="26"/>
                  <w:rPrChange w:id="1886" w:author="kiemlongJr" w:date="2023-09-26T21:05:00Z">
                    <w:rPr>
                      <w:rFonts w:cs="Times New Roman"/>
                      <w:sz w:val="20"/>
                      <w:szCs w:val="20"/>
                    </w:rPr>
                  </w:rPrChange>
                </w:rPr>
                <w:delText>Hệ thống cho phép đăng ký thành công</w:delText>
              </w:r>
            </w:del>
          </w:p>
        </w:tc>
        <w:tc>
          <w:tcPr>
            <w:tcW w:w="1651" w:type="dxa"/>
            <w:tcPrChange w:id="1887" w:author="kiemlongJr" w:date="2023-09-26T21:05:00Z">
              <w:tcPr>
                <w:tcW w:w="1711" w:type="dxa"/>
                <w:gridSpan w:val="2"/>
              </w:tcPr>
            </w:tcPrChange>
          </w:tcPr>
          <w:p w14:paraId="2D9219C5" w14:textId="7040088A"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1888" w:author="Admin" w:date="2023-10-02T18:05:00Z"/>
                <w:rFonts w:asciiTheme="majorHAnsi" w:hAnsiTheme="majorHAnsi" w:cstheme="majorHAnsi"/>
                <w:sz w:val="26"/>
                <w:szCs w:val="26"/>
                <w:lang w:val="vi-VN"/>
                <w:rPrChange w:id="1889" w:author="kiemlongJr" w:date="2023-09-26T21:05:00Z">
                  <w:rPr>
                    <w:del w:id="1890" w:author="Admin" w:date="2023-10-02T18:05:00Z"/>
                    <w:rFonts w:cs="Times New Roman"/>
                    <w:sz w:val="20"/>
                    <w:szCs w:val="20"/>
                    <w:lang w:val="vi-VN"/>
                  </w:rPr>
                </w:rPrChange>
              </w:rPr>
            </w:pPr>
            <w:del w:id="1891" w:author="Admin" w:date="2023-10-02T18:05:00Z">
              <w:r w:rsidRPr="009D2D6D" w:rsidDel="00B674ED">
                <w:rPr>
                  <w:rFonts w:asciiTheme="majorHAnsi" w:hAnsiTheme="majorHAnsi" w:cstheme="majorHAnsi"/>
                  <w:sz w:val="26"/>
                  <w:szCs w:val="26"/>
                  <w:rPrChange w:id="1892" w:author="kiemlongJr" w:date="2023-09-26T21:05:00Z">
                    <w:rPr>
                      <w:rFonts w:cs="Times New Roman"/>
                      <w:sz w:val="20"/>
                      <w:szCs w:val="20"/>
                    </w:rPr>
                  </w:rPrChange>
                </w:rPr>
                <w:delText>Đăng ký thành công</w:delText>
              </w:r>
            </w:del>
          </w:p>
        </w:tc>
        <w:tc>
          <w:tcPr>
            <w:tcW w:w="670" w:type="dxa"/>
            <w:tcPrChange w:id="1893" w:author="kiemlongJr" w:date="2023-09-26T21:05:00Z">
              <w:tcPr>
                <w:tcW w:w="540" w:type="dxa"/>
                <w:gridSpan w:val="2"/>
              </w:tcPr>
            </w:tcPrChange>
          </w:tcPr>
          <w:p w14:paraId="58F372C1" w14:textId="52F9D9C9"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1894" w:author="Admin" w:date="2023-10-02T18:05:00Z"/>
                <w:rFonts w:asciiTheme="majorHAnsi" w:hAnsiTheme="majorHAnsi" w:cstheme="majorHAnsi"/>
                <w:sz w:val="26"/>
                <w:szCs w:val="26"/>
                <w:lang w:val="vi-VN"/>
                <w:rPrChange w:id="1895" w:author="kiemlongJr" w:date="2023-09-26T21:05:00Z">
                  <w:rPr>
                    <w:del w:id="1896" w:author="Admin" w:date="2023-10-02T18:05:00Z"/>
                    <w:rFonts w:cs="Times New Roman"/>
                    <w:sz w:val="20"/>
                    <w:szCs w:val="20"/>
                    <w:lang w:val="vi-VN"/>
                  </w:rPr>
                </w:rPrChange>
              </w:rPr>
            </w:pPr>
            <w:del w:id="1897" w:author="Admin" w:date="2023-10-02T18:05:00Z">
              <w:r w:rsidRPr="009D2D6D" w:rsidDel="00B674ED">
                <w:rPr>
                  <w:rFonts w:asciiTheme="majorHAnsi" w:hAnsiTheme="majorHAnsi" w:cstheme="majorHAnsi"/>
                  <w:sz w:val="26"/>
                  <w:szCs w:val="26"/>
                  <w:rPrChange w:id="1898" w:author="kiemlongJr" w:date="2023-09-26T21:05:00Z">
                    <w:rPr>
                      <w:rFonts w:cs="Times New Roman"/>
                      <w:sz w:val="20"/>
                      <w:szCs w:val="20"/>
                    </w:rPr>
                  </w:rPrChange>
                </w:rPr>
                <w:delText>Pass</w:delText>
              </w:r>
            </w:del>
          </w:p>
        </w:tc>
      </w:tr>
      <w:tr w:rsidR="00A32682" w:rsidRPr="009D2D6D" w:rsidDel="00B674ED" w14:paraId="5DE52EE4" w14:textId="3E4A571A" w:rsidTr="00A32682">
        <w:trPr>
          <w:trHeight w:val="641"/>
          <w:del w:id="1899" w:author="Admin" w:date="2023-10-02T18:05:00Z"/>
        </w:trPr>
        <w:tc>
          <w:tcPr>
            <w:cnfStyle w:val="001000000000" w:firstRow="0" w:lastRow="0" w:firstColumn="1" w:lastColumn="0" w:oddVBand="0" w:evenVBand="0" w:oddHBand="0" w:evenHBand="0" w:firstRowFirstColumn="0" w:firstRowLastColumn="0" w:lastRowFirstColumn="0" w:lastRowLastColumn="0"/>
            <w:tcW w:w="671" w:type="dxa"/>
          </w:tcPr>
          <w:p w14:paraId="5176A0EF" w14:textId="79AF9269" w:rsidR="005C439D" w:rsidRPr="009D2D6D" w:rsidDel="00B674ED" w:rsidRDefault="005C439D" w:rsidP="008E4DA9">
            <w:pPr>
              <w:jc w:val="center"/>
              <w:rPr>
                <w:del w:id="1900" w:author="Admin" w:date="2023-10-02T18:05:00Z"/>
                <w:rFonts w:asciiTheme="majorHAnsi" w:hAnsiTheme="majorHAnsi" w:cstheme="majorHAnsi"/>
                <w:sz w:val="26"/>
                <w:szCs w:val="26"/>
                <w:lang w:val="vi-VN"/>
                <w:rPrChange w:id="1901" w:author="kiemlongJr" w:date="2023-09-26T21:05:00Z">
                  <w:rPr>
                    <w:del w:id="1902" w:author="Admin" w:date="2023-10-02T18:05:00Z"/>
                    <w:rFonts w:cs="Times New Roman"/>
                    <w:b w:val="0"/>
                    <w:bCs w:val="0"/>
                    <w:sz w:val="20"/>
                    <w:szCs w:val="20"/>
                    <w:lang w:val="vi-VN"/>
                  </w:rPr>
                </w:rPrChange>
              </w:rPr>
            </w:pPr>
            <w:del w:id="1903" w:author="Admin" w:date="2023-10-02T18:05:00Z">
              <w:r w:rsidRPr="009D2D6D" w:rsidDel="00B674ED">
                <w:rPr>
                  <w:rFonts w:asciiTheme="majorHAnsi" w:hAnsiTheme="majorHAnsi" w:cstheme="majorHAnsi"/>
                  <w:sz w:val="26"/>
                  <w:szCs w:val="26"/>
                  <w:rPrChange w:id="1904" w:author="kiemlongJr" w:date="2023-09-26T21:05:00Z">
                    <w:rPr>
                      <w:rFonts w:cs="Times New Roman"/>
                      <w:sz w:val="20"/>
                      <w:szCs w:val="20"/>
                    </w:rPr>
                  </w:rPrChange>
                </w:rPr>
                <w:delText>TC2</w:delText>
              </w:r>
            </w:del>
          </w:p>
        </w:tc>
        <w:tc>
          <w:tcPr>
            <w:tcW w:w="973" w:type="dxa"/>
          </w:tcPr>
          <w:p w14:paraId="4F08DD2C" w14:textId="7936640B"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1905" w:author="Admin" w:date="2023-10-02T18:05:00Z"/>
                <w:rFonts w:asciiTheme="majorHAnsi" w:hAnsiTheme="majorHAnsi" w:cstheme="majorHAnsi"/>
                <w:sz w:val="26"/>
                <w:szCs w:val="26"/>
                <w:rPrChange w:id="1906" w:author="kiemlongJr" w:date="2023-09-26T21:05:00Z">
                  <w:rPr>
                    <w:del w:id="1907" w:author="Admin" w:date="2023-10-02T18:05:00Z"/>
                    <w:rFonts w:cs="Times New Roman"/>
                    <w:sz w:val="20"/>
                    <w:szCs w:val="20"/>
                    <w:lang w:val="vi-VN"/>
                  </w:rPr>
                </w:rPrChange>
              </w:rPr>
            </w:pPr>
            <w:del w:id="1908" w:author="Admin" w:date="2023-10-02T18:05:00Z">
              <w:r w:rsidRPr="009D2D6D" w:rsidDel="00B674ED">
                <w:rPr>
                  <w:rFonts w:asciiTheme="majorHAnsi" w:hAnsiTheme="majorHAnsi" w:cstheme="majorHAnsi"/>
                  <w:sz w:val="26"/>
                  <w:szCs w:val="26"/>
                  <w:rPrChange w:id="1909" w:author="kiemlongJr" w:date="2023-09-26T21:05:00Z">
                    <w:rPr>
                      <w:rFonts w:cs="Times New Roman"/>
                      <w:sz w:val="20"/>
                      <w:szCs w:val="20"/>
                    </w:rPr>
                  </w:rPrChange>
                </w:rPr>
                <w:delText>Đăng ký thành công</w:delText>
              </w:r>
              <w:r w:rsidR="00C02103" w:rsidRPr="009D2D6D" w:rsidDel="00B674ED">
                <w:rPr>
                  <w:rFonts w:asciiTheme="majorHAnsi" w:hAnsiTheme="majorHAnsi" w:cstheme="majorHAnsi"/>
                  <w:sz w:val="26"/>
                  <w:szCs w:val="26"/>
                  <w:rPrChange w:id="1910" w:author="kiemlongJr" w:date="2023-09-26T21:05:00Z">
                    <w:rPr>
                      <w:rFonts w:cs="Times New Roman"/>
                      <w:sz w:val="20"/>
                      <w:szCs w:val="20"/>
                    </w:rPr>
                  </w:rPrChange>
                </w:rPr>
                <w:delText xml:space="preserve"> (LỖI)</w:delText>
              </w:r>
            </w:del>
          </w:p>
        </w:tc>
        <w:tc>
          <w:tcPr>
            <w:tcW w:w="3375" w:type="dxa"/>
          </w:tcPr>
          <w:p w14:paraId="2219AD7D" w14:textId="6CBABF2D"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911" w:author="Admin" w:date="2023-10-02T18:05:00Z"/>
                <w:rFonts w:asciiTheme="majorHAnsi" w:hAnsiTheme="majorHAnsi" w:cstheme="majorHAnsi"/>
                <w:sz w:val="26"/>
                <w:szCs w:val="26"/>
                <w:lang w:val="vi-VN"/>
                <w:rPrChange w:id="1912" w:author="kiemlongJr" w:date="2023-09-26T21:05:00Z">
                  <w:rPr>
                    <w:del w:id="1913" w:author="Admin" w:date="2023-10-02T18:05:00Z"/>
                    <w:rFonts w:cs="Times New Roman"/>
                    <w:sz w:val="20"/>
                    <w:szCs w:val="20"/>
                    <w:lang w:val="vi-VN"/>
                  </w:rPr>
                </w:rPrChange>
              </w:rPr>
              <w:pPrChange w:id="1914"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1915" w:author="Admin" w:date="2023-10-02T18:05:00Z">
              <w:r w:rsidRPr="009D2D6D" w:rsidDel="00B674ED">
                <w:rPr>
                  <w:rFonts w:asciiTheme="majorHAnsi" w:hAnsiTheme="majorHAnsi" w:cstheme="majorHAnsi"/>
                  <w:sz w:val="26"/>
                  <w:szCs w:val="26"/>
                  <w:rPrChange w:id="1916" w:author="kiemlongJr" w:date="2023-09-26T21:05:00Z">
                    <w:rPr>
                      <w:rFonts w:cs="Times New Roman"/>
                      <w:sz w:val="20"/>
                      <w:szCs w:val="20"/>
                    </w:rPr>
                  </w:rPrChange>
                </w:rPr>
                <w:delText>Họ: Nguyễn</w:delText>
              </w:r>
            </w:del>
          </w:p>
          <w:p w14:paraId="4E215958" w14:textId="7102D12B"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917" w:author="Admin" w:date="2023-10-02T18:05:00Z"/>
                <w:rFonts w:asciiTheme="majorHAnsi" w:hAnsiTheme="majorHAnsi" w:cstheme="majorHAnsi"/>
                <w:sz w:val="26"/>
                <w:szCs w:val="26"/>
                <w:lang w:val="vi-VN"/>
                <w:rPrChange w:id="1918" w:author="kiemlongJr" w:date="2023-09-26T21:05:00Z">
                  <w:rPr>
                    <w:del w:id="1919" w:author="Admin" w:date="2023-10-02T18:05:00Z"/>
                    <w:rFonts w:cs="Times New Roman"/>
                    <w:sz w:val="20"/>
                    <w:szCs w:val="20"/>
                    <w:lang w:val="vi-VN"/>
                  </w:rPr>
                </w:rPrChange>
              </w:rPr>
              <w:pPrChange w:id="1920"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1921" w:author="Admin" w:date="2023-10-02T18:05:00Z">
              <w:r w:rsidRPr="009D2D6D" w:rsidDel="00B674ED">
                <w:rPr>
                  <w:rFonts w:asciiTheme="majorHAnsi" w:hAnsiTheme="majorHAnsi" w:cstheme="majorHAnsi"/>
                  <w:sz w:val="26"/>
                  <w:szCs w:val="26"/>
                  <w:rPrChange w:id="1922" w:author="kiemlongJr" w:date="2023-09-26T21:05:00Z">
                    <w:rPr>
                      <w:rFonts w:cs="Times New Roman"/>
                      <w:sz w:val="20"/>
                      <w:szCs w:val="20"/>
                    </w:rPr>
                  </w:rPrChange>
                </w:rPr>
                <w:delText>Tên: A</w:delText>
              </w:r>
            </w:del>
          </w:p>
          <w:p w14:paraId="706D6300" w14:textId="1177628F"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923" w:author="Admin" w:date="2023-10-02T18:05:00Z"/>
                <w:rFonts w:asciiTheme="majorHAnsi" w:hAnsiTheme="majorHAnsi" w:cstheme="majorHAnsi"/>
                <w:sz w:val="26"/>
                <w:szCs w:val="26"/>
                <w:lang w:val="vi-VN"/>
                <w:rPrChange w:id="1924" w:author="kiemlongJr" w:date="2023-09-26T21:05:00Z">
                  <w:rPr>
                    <w:del w:id="1925" w:author="Admin" w:date="2023-10-02T18:05:00Z"/>
                    <w:rFonts w:cs="Times New Roman"/>
                    <w:sz w:val="20"/>
                    <w:szCs w:val="20"/>
                    <w:lang w:val="vi-VN"/>
                  </w:rPr>
                </w:rPrChange>
              </w:rPr>
              <w:pPrChange w:id="1926"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1927" w:author="Admin" w:date="2023-10-02T18:05:00Z">
              <w:r w:rsidRPr="009D2D6D" w:rsidDel="00B674ED">
                <w:rPr>
                  <w:rFonts w:asciiTheme="majorHAnsi" w:hAnsiTheme="majorHAnsi" w:cstheme="majorHAnsi"/>
                  <w:sz w:val="26"/>
                  <w:szCs w:val="26"/>
                  <w:rPrChange w:id="1928" w:author="kiemlongJr" w:date="2023-09-26T21:05:00Z">
                    <w:rPr>
                      <w:rFonts w:cs="Times New Roman"/>
                      <w:sz w:val="20"/>
                      <w:szCs w:val="20"/>
                    </w:rPr>
                  </w:rPrChange>
                </w:rPr>
                <w:delText>Email: nguyenvana@gmail.com</w:delText>
              </w:r>
            </w:del>
          </w:p>
          <w:p w14:paraId="2F7BF5A1" w14:textId="50511F62"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929" w:author="Admin" w:date="2023-10-02T18:05:00Z"/>
                <w:rFonts w:asciiTheme="majorHAnsi" w:hAnsiTheme="majorHAnsi" w:cstheme="majorHAnsi"/>
                <w:sz w:val="26"/>
                <w:szCs w:val="26"/>
                <w:lang w:val="vi-VN"/>
                <w:rPrChange w:id="1930" w:author="kiemlongJr" w:date="2023-09-26T21:05:00Z">
                  <w:rPr>
                    <w:del w:id="1931" w:author="Admin" w:date="2023-10-02T18:05:00Z"/>
                    <w:rFonts w:cs="Times New Roman"/>
                    <w:sz w:val="20"/>
                    <w:szCs w:val="20"/>
                    <w:lang w:val="vi-VN"/>
                  </w:rPr>
                </w:rPrChange>
              </w:rPr>
              <w:pPrChange w:id="1932"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1933" w:author="Admin" w:date="2023-10-02T18:05:00Z">
              <w:r w:rsidRPr="009D2D6D" w:rsidDel="00B674ED">
                <w:rPr>
                  <w:rFonts w:asciiTheme="majorHAnsi" w:hAnsiTheme="majorHAnsi" w:cstheme="majorHAnsi"/>
                  <w:sz w:val="26"/>
                  <w:szCs w:val="26"/>
                  <w:rPrChange w:id="1934" w:author="kiemlongJr" w:date="2023-09-26T21:05:00Z">
                    <w:rPr>
                      <w:rFonts w:cs="Times New Roman"/>
                      <w:sz w:val="20"/>
                      <w:szCs w:val="20"/>
                    </w:rPr>
                  </w:rPrChange>
                </w:rPr>
                <w:delText>Mật khẩu: anh123</w:delText>
              </w:r>
            </w:del>
          </w:p>
          <w:p w14:paraId="418AFA6E" w14:textId="2AA5728F"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935" w:author="Admin" w:date="2023-10-02T18:05:00Z"/>
                <w:rFonts w:asciiTheme="majorHAnsi" w:hAnsiTheme="majorHAnsi" w:cstheme="majorHAnsi"/>
                <w:sz w:val="26"/>
                <w:szCs w:val="26"/>
                <w:lang w:val="vi-VN"/>
                <w:rPrChange w:id="1936" w:author="kiemlongJr" w:date="2023-09-26T21:05:00Z">
                  <w:rPr>
                    <w:del w:id="1937" w:author="Admin" w:date="2023-10-02T18:05:00Z"/>
                    <w:rFonts w:cs="Times New Roman"/>
                    <w:sz w:val="20"/>
                    <w:szCs w:val="20"/>
                    <w:lang w:val="vi-VN"/>
                  </w:rPr>
                </w:rPrChange>
              </w:rPr>
              <w:pPrChange w:id="1938"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1939" w:author="Admin" w:date="2023-10-02T18:05:00Z">
              <w:r w:rsidRPr="009D2D6D" w:rsidDel="00B674ED">
                <w:rPr>
                  <w:rFonts w:asciiTheme="majorHAnsi" w:hAnsiTheme="majorHAnsi" w:cstheme="majorHAnsi"/>
                  <w:sz w:val="26"/>
                  <w:szCs w:val="26"/>
                  <w:rPrChange w:id="1940" w:author="kiemlongJr" w:date="2023-09-26T21:05:00Z">
                    <w:rPr>
                      <w:rFonts w:cs="Times New Roman"/>
                      <w:sz w:val="20"/>
                      <w:szCs w:val="20"/>
                    </w:rPr>
                  </w:rPrChange>
                </w:rPr>
                <w:delText>Nhập lại Mật Khẩu: anh123</w:delText>
              </w:r>
            </w:del>
          </w:p>
          <w:p w14:paraId="0BB618BE" w14:textId="3622820F"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1941" w:author="Admin" w:date="2023-10-02T18:05:00Z"/>
                <w:rFonts w:asciiTheme="majorHAnsi" w:hAnsiTheme="majorHAnsi" w:cstheme="majorHAnsi"/>
                <w:sz w:val="26"/>
                <w:szCs w:val="26"/>
                <w:lang w:val="vi-VN"/>
                <w:rPrChange w:id="1942" w:author="kiemlongJr" w:date="2023-09-26T21:05:00Z">
                  <w:rPr>
                    <w:del w:id="1943" w:author="Admin" w:date="2023-10-02T18:05:00Z"/>
                    <w:rFonts w:cs="Times New Roman"/>
                    <w:sz w:val="20"/>
                    <w:szCs w:val="20"/>
                    <w:lang w:val="vi-VN"/>
                  </w:rPr>
                </w:rPrChange>
              </w:rPr>
              <w:pPrChange w:id="1944"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1945" w:author="Admin" w:date="2023-10-02T18:05:00Z">
              <w:r w:rsidRPr="009D2D6D" w:rsidDel="00B674ED">
                <w:rPr>
                  <w:rFonts w:asciiTheme="majorHAnsi" w:hAnsiTheme="majorHAnsi" w:cstheme="majorHAnsi"/>
                  <w:sz w:val="26"/>
                  <w:szCs w:val="26"/>
                  <w:rPrChange w:id="1946" w:author="kiemlongJr" w:date="2023-09-26T21:05:00Z">
                    <w:rPr>
                      <w:rFonts w:cs="Times New Roman"/>
                      <w:sz w:val="20"/>
                      <w:szCs w:val="20"/>
                    </w:rPr>
                  </w:rPrChange>
                </w:rPr>
                <w:delText>Nhấn nút Đăng Ký</w:delText>
              </w:r>
            </w:del>
          </w:p>
        </w:tc>
        <w:tc>
          <w:tcPr>
            <w:tcW w:w="1686" w:type="dxa"/>
          </w:tcPr>
          <w:p w14:paraId="63DFEF23" w14:textId="7CF0FEEC"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1947" w:author="Admin" w:date="2023-10-02T18:05:00Z"/>
                <w:rFonts w:asciiTheme="majorHAnsi" w:hAnsiTheme="majorHAnsi" w:cstheme="majorHAnsi"/>
                <w:sz w:val="26"/>
                <w:szCs w:val="26"/>
                <w:lang w:val="vi-VN"/>
                <w:rPrChange w:id="1948" w:author="kiemlongJr" w:date="2023-09-26T21:05:00Z">
                  <w:rPr>
                    <w:del w:id="1949" w:author="Admin" w:date="2023-10-02T18:05:00Z"/>
                    <w:rFonts w:cs="Times New Roman"/>
                    <w:sz w:val="20"/>
                    <w:szCs w:val="20"/>
                    <w:lang w:val="vi-VN"/>
                  </w:rPr>
                </w:rPrChange>
              </w:rPr>
            </w:pPr>
            <w:del w:id="1950" w:author="Admin" w:date="2023-10-02T18:05:00Z">
              <w:r w:rsidRPr="009D2D6D" w:rsidDel="00B674ED">
                <w:rPr>
                  <w:rFonts w:asciiTheme="majorHAnsi" w:hAnsiTheme="majorHAnsi" w:cstheme="majorHAnsi"/>
                  <w:sz w:val="26"/>
                  <w:szCs w:val="26"/>
                  <w:rPrChange w:id="1951" w:author="kiemlongJr" w:date="2023-09-26T21:05:00Z">
                    <w:rPr>
                      <w:rFonts w:cs="Times New Roman"/>
                      <w:sz w:val="20"/>
                      <w:szCs w:val="20"/>
                    </w:rPr>
                  </w:rPrChange>
                </w:rPr>
                <w:delText>Hệ thống thông báo: “Tên người dùng không hợp lệ, yêu cầu nhập lại”</w:delText>
              </w:r>
            </w:del>
          </w:p>
        </w:tc>
        <w:tc>
          <w:tcPr>
            <w:tcW w:w="1651" w:type="dxa"/>
          </w:tcPr>
          <w:p w14:paraId="20E601CF" w14:textId="30484032"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1952" w:author="Admin" w:date="2023-10-02T18:05:00Z"/>
                <w:rFonts w:asciiTheme="majorHAnsi" w:hAnsiTheme="majorHAnsi" w:cstheme="majorHAnsi"/>
                <w:sz w:val="26"/>
                <w:szCs w:val="26"/>
                <w:lang w:val="vi-VN"/>
                <w:rPrChange w:id="1953" w:author="kiemlongJr" w:date="2023-09-26T21:05:00Z">
                  <w:rPr>
                    <w:del w:id="1954" w:author="Admin" w:date="2023-10-02T18:05:00Z"/>
                    <w:rFonts w:cs="Times New Roman"/>
                    <w:sz w:val="20"/>
                    <w:szCs w:val="20"/>
                    <w:lang w:val="vi-VN"/>
                  </w:rPr>
                </w:rPrChange>
              </w:rPr>
            </w:pPr>
            <w:del w:id="1955" w:author="Admin" w:date="2023-10-02T18:05:00Z">
              <w:r w:rsidRPr="009D2D6D" w:rsidDel="00B674ED">
                <w:rPr>
                  <w:rFonts w:asciiTheme="majorHAnsi" w:hAnsiTheme="majorHAnsi" w:cstheme="majorHAnsi"/>
                  <w:sz w:val="26"/>
                  <w:szCs w:val="26"/>
                  <w:rPrChange w:id="1956" w:author="kiemlongJr" w:date="2023-09-26T21:05:00Z">
                    <w:rPr>
                      <w:rFonts w:cs="Times New Roman"/>
                      <w:sz w:val="20"/>
                      <w:szCs w:val="20"/>
                    </w:rPr>
                  </w:rPrChange>
                </w:rPr>
                <w:delText>Đăng ký thành công</w:delText>
              </w:r>
            </w:del>
          </w:p>
        </w:tc>
        <w:tc>
          <w:tcPr>
            <w:tcW w:w="670" w:type="dxa"/>
          </w:tcPr>
          <w:p w14:paraId="32E031D9" w14:textId="72F1B8C5"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1957" w:author="Admin" w:date="2023-10-02T18:05:00Z"/>
                <w:rFonts w:asciiTheme="majorHAnsi" w:hAnsiTheme="majorHAnsi" w:cstheme="majorHAnsi"/>
                <w:sz w:val="26"/>
                <w:szCs w:val="26"/>
                <w:lang w:val="vi-VN"/>
                <w:rPrChange w:id="1958" w:author="kiemlongJr" w:date="2023-09-26T21:05:00Z">
                  <w:rPr>
                    <w:del w:id="1959" w:author="Admin" w:date="2023-10-02T18:05:00Z"/>
                    <w:rFonts w:cs="Times New Roman"/>
                    <w:sz w:val="20"/>
                    <w:szCs w:val="20"/>
                    <w:lang w:val="vi-VN"/>
                  </w:rPr>
                </w:rPrChange>
              </w:rPr>
            </w:pPr>
            <w:del w:id="1960" w:author="Admin" w:date="2023-10-02T18:05:00Z">
              <w:r w:rsidRPr="009D2D6D" w:rsidDel="00B674ED">
                <w:rPr>
                  <w:rFonts w:asciiTheme="majorHAnsi" w:hAnsiTheme="majorHAnsi" w:cstheme="majorHAnsi"/>
                  <w:sz w:val="26"/>
                  <w:szCs w:val="26"/>
                  <w:rPrChange w:id="1961" w:author="kiemlongJr" w:date="2023-09-26T21:05:00Z">
                    <w:rPr>
                      <w:rFonts w:cs="Times New Roman"/>
                      <w:sz w:val="20"/>
                      <w:szCs w:val="20"/>
                    </w:rPr>
                  </w:rPrChange>
                </w:rPr>
                <w:delText>Fail</w:delText>
              </w:r>
            </w:del>
          </w:p>
        </w:tc>
      </w:tr>
      <w:tr w:rsidR="00A32682" w:rsidRPr="009D2D6D" w:rsidDel="00B674ED" w14:paraId="54852D4D" w14:textId="7C79221C" w:rsidTr="00A32682">
        <w:trPr>
          <w:cnfStyle w:val="000000100000" w:firstRow="0" w:lastRow="0" w:firstColumn="0" w:lastColumn="0" w:oddVBand="0" w:evenVBand="0" w:oddHBand="1" w:evenHBand="0" w:firstRowFirstColumn="0" w:firstRowLastColumn="0" w:lastRowFirstColumn="0" w:lastRowLastColumn="0"/>
          <w:trHeight w:val="641"/>
          <w:del w:id="1962" w:author="Admin" w:date="2023-10-02T18:05:00Z"/>
          <w:trPrChange w:id="1963" w:author="kiemlongJr" w:date="2023-09-26T21:05:00Z">
            <w:trPr>
              <w:gridBefore w:val="1"/>
              <w:trHeight w:val="641"/>
            </w:trPr>
          </w:trPrChange>
        </w:trPr>
        <w:tc>
          <w:tcPr>
            <w:cnfStyle w:val="001000000000" w:firstRow="0" w:lastRow="0" w:firstColumn="1" w:lastColumn="0" w:oddVBand="0" w:evenVBand="0" w:oddHBand="0" w:evenHBand="0" w:firstRowFirstColumn="0" w:firstRowLastColumn="0" w:lastRowFirstColumn="0" w:lastRowLastColumn="0"/>
            <w:tcW w:w="0" w:type="dxa"/>
            <w:tcPrChange w:id="1964" w:author="kiemlongJr" w:date="2023-09-26T21:05:00Z">
              <w:tcPr>
                <w:tcW w:w="671" w:type="dxa"/>
                <w:gridSpan w:val="2"/>
              </w:tcPr>
            </w:tcPrChange>
          </w:tcPr>
          <w:p w14:paraId="3C44D199" w14:textId="1DF88D06" w:rsidR="005C439D" w:rsidRPr="009D2D6D" w:rsidDel="00B674ED" w:rsidRDefault="005C439D" w:rsidP="008E4DA9">
            <w:pPr>
              <w:jc w:val="center"/>
              <w:cnfStyle w:val="001000100000" w:firstRow="0" w:lastRow="0" w:firstColumn="1" w:lastColumn="0" w:oddVBand="0" w:evenVBand="0" w:oddHBand="1" w:evenHBand="0" w:firstRowFirstColumn="0" w:firstRowLastColumn="0" w:lastRowFirstColumn="0" w:lastRowLastColumn="0"/>
              <w:rPr>
                <w:del w:id="1965" w:author="Admin" w:date="2023-10-02T18:05:00Z"/>
                <w:rFonts w:asciiTheme="majorHAnsi" w:hAnsiTheme="majorHAnsi" w:cstheme="majorHAnsi"/>
                <w:sz w:val="26"/>
                <w:szCs w:val="26"/>
                <w:lang w:val="vi-VN"/>
                <w:rPrChange w:id="1966" w:author="kiemlongJr" w:date="2023-09-26T21:05:00Z">
                  <w:rPr>
                    <w:del w:id="1967" w:author="Admin" w:date="2023-10-02T18:05:00Z"/>
                    <w:rFonts w:cs="Times New Roman"/>
                    <w:b w:val="0"/>
                    <w:bCs w:val="0"/>
                    <w:sz w:val="20"/>
                    <w:szCs w:val="20"/>
                    <w:lang w:val="vi-VN"/>
                  </w:rPr>
                </w:rPrChange>
              </w:rPr>
            </w:pPr>
            <w:del w:id="1968" w:author="Admin" w:date="2023-10-02T18:05:00Z">
              <w:r w:rsidRPr="009D2D6D" w:rsidDel="00B674ED">
                <w:rPr>
                  <w:rFonts w:asciiTheme="majorHAnsi" w:hAnsiTheme="majorHAnsi" w:cstheme="majorHAnsi"/>
                  <w:sz w:val="26"/>
                  <w:szCs w:val="26"/>
                  <w:rPrChange w:id="1969" w:author="kiemlongJr" w:date="2023-09-26T21:05:00Z">
                    <w:rPr>
                      <w:rFonts w:cs="Times New Roman"/>
                      <w:sz w:val="20"/>
                      <w:szCs w:val="20"/>
                    </w:rPr>
                  </w:rPrChange>
                </w:rPr>
                <w:delText>TC3</w:delText>
              </w:r>
            </w:del>
          </w:p>
        </w:tc>
        <w:tc>
          <w:tcPr>
            <w:tcW w:w="973" w:type="dxa"/>
            <w:tcPrChange w:id="1970" w:author="kiemlongJr" w:date="2023-09-26T21:05:00Z">
              <w:tcPr>
                <w:tcW w:w="987" w:type="dxa"/>
                <w:gridSpan w:val="2"/>
              </w:tcPr>
            </w:tcPrChange>
          </w:tcPr>
          <w:p w14:paraId="22D95688" w14:textId="3292E019"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1971" w:author="Admin" w:date="2023-10-02T18:05:00Z"/>
                <w:rFonts w:asciiTheme="majorHAnsi" w:hAnsiTheme="majorHAnsi" w:cstheme="majorHAnsi"/>
                <w:sz w:val="26"/>
                <w:szCs w:val="26"/>
                <w:lang w:val="vi-VN"/>
                <w:rPrChange w:id="1972" w:author="kiemlongJr" w:date="2023-09-26T21:05:00Z">
                  <w:rPr>
                    <w:del w:id="1973" w:author="Admin" w:date="2023-10-02T18:05:00Z"/>
                    <w:rFonts w:cs="Times New Roman"/>
                    <w:sz w:val="20"/>
                    <w:szCs w:val="20"/>
                    <w:lang w:val="vi-VN"/>
                  </w:rPr>
                </w:rPrChange>
              </w:rPr>
            </w:pPr>
            <w:del w:id="1974" w:author="Admin" w:date="2023-10-02T18:05:00Z">
              <w:r w:rsidRPr="009D2D6D" w:rsidDel="00B674ED">
                <w:rPr>
                  <w:rFonts w:asciiTheme="majorHAnsi" w:hAnsiTheme="majorHAnsi" w:cstheme="majorHAnsi"/>
                  <w:sz w:val="26"/>
                  <w:szCs w:val="26"/>
                  <w:rPrChange w:id="1975" w:author="kiemlongJr" w:date="2023-09-26T21:05:00Z">
                    <w:rPr>
                      <w:rFonts w:cs="Times New Roman"/>
                      <w:sz w:val="20"/>
                      <w:szCs w:val="20"/>
                    </w:rPr>
                  </w:rPrChange>
                </w:rPr>
                <w:delText>Đăng ký thành công</w:delText>
              </w:r>
            </w:del>
          </w:p>
          <w:p w14:paraId="37299C38" w14:textId="6C3E6B28" w:rsidR="00C02103" w:rsidRPr="009D2D6D" w:rsidDel="00B674ED" w:rsidRDefault="00C02103" w:rsidP="008E4DA9">
            <w:pPr>
              <w:jc w:val="center"/>
              <w:cnfStyle w:val="000000100000" w:firstRow="0" w:lastRow="0" w:firstColumn="0" w:lastColumn="0" w:oddVBand="0" w:evenVBand="0" w:oddHBand="1" w:evenHBand="0" w:firstRowFirstColumn="0" w:firstRowLastColumn="0" w:lastRowFirstColumn="0" w:lastRowLastColumn="0"/>
              <w:rPr>
                <w:del w:id="1976" w:author="Admin" w:date="2023-10-02T18:05:00Z"/>
                <w:rFonts w:asciiTheme="majorHAnsi" w:hAnsiTheme="majorHAnsi" w:cstheme="majorHAnsi"/>
                <w:sz w:val="26"/>
                <w:szCs w:val="26"/>
                <w:rPrChange w:id="1977" w:author="kiemlongJr" w:date="2023-09-26T21:05:00Z">
                  <w:rPr>
                    <w:del w:id="1978" w:author="Admin" w:date="2023-10-02T18:05:00Z"/>
                    <w:rFonts w:cs="Times New Roman"/>
                    <w:sz w:val="20"/>
                    <w:szCs w:val="20"/>
                    <w:lang w:val="vi-VN"/>
                  </w:rPr>
                </w:rPrChange>
              </w:rPr>
            </w:pPr>
            <w:del w:id="1979" w:author="Admin" w:date="2023-10-02T18:05:00Z">
              <w:r w:rsidRPr="009D2D6D" w:rsidDel="00B674ED">
                <w:rPr>
                  <w:rFonts w:asciiTheme="majorHAnsi" w:hAnsiTheme="majorHAnsi" w:cstheme="majorHAnsi"/>
                  <w:sz w:val="26"/>
                  <w:szCs w:val="26"/>
                  <w:rPrChange w:id="1980" w:author="kiemlongJr" w:date="2023-09-26T21:05:00Z">
                    <w:rPr>
                      <w:rFonts w:cs="Times New Roman"/>
                      <w:sz w:val="20"/>
                      <w:szCs w:val="20"/>
                    </w:rPr>
                  </w:rPrChange>
                </w:rPr>
                <w:delText>(LỖI)</w:delText>
              </w:r>
            </w:del>
          </w:p>
        </w:tc>
        <w:tc>
          <w:tcPr>
            <w:tcW w:w="0" w:type="dxa"/>
            <w:tcPrChange w:id="1981" w:author="kiemlongJr" w:date="2023-09-26T21:05:00Z">
              <w:tcPr>
                <w:tcW w:w="3375" w:type="dxa"/>
                <w:gridSpan w:val="2"/>
              </w:tcPr>
            </w:tcPrChange>
          </w:tcPr>
          <w:p w14:paraId="525AEEAD" w14:textId="11DE27E1"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982" w:author="Admin" w:date="2023-10-02T18:05:00Z"/>
                <w:rFonts w:asciiTheme="majorHAnsi" w:hAnsiTheme="majorHAnsi" w:cstheme="majorHAnsi"/>
                <w:sz w:val="26"/>
                <w:szCs w:val="26"/>
                <w:lang w:val="vi-VN"/>
                <w:rPrChange w:id="1983" w:author="kiemlongJr" w:date="2023-09-26T21:05:00Z">
                  <w:rPr>
                    <w:del w:id="1984" w:author="Admin" w:date="2023-10-02T18:05:00Z"/>
                    <w:rFonts w:cs="Times New Roman"/>
                    <w:sz w:val="20"/>
                    <w:szCs w:val="20"/>
                    <w:lang w:val="vi-VN"/>
                  </w:rPr>
                </w:rPrChange>
              </w:rPr>
              <w:pPrChange w:id="1985"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1986" w:author="Admin" w:date="2023-10-02T18:05:00Z">
              <w:r w:rsidRPr="009D2D6D" w:rsidDel="00B674ED">
                <w:rPr>
                  <w:rFonts w:asciiTheme="majorHAnsi" w:hAnsiTheme="majorHAnsi" w:cstheme="majorHAnsi"/>
                  <w:sz w:val="26"/>
                  <w:szCs w:val="26"/>
                  <w:rPrChange w:id="1987" w:author="kiemlongJr" w:date="2023-09-26T21:05:00Z">
                    <w:rPr>
                      <w:rFonts w:cs="Times New Roman"/>
                      <w:sz w:val="20"/>
                      <w:szCs w:val="20"/>
                    </w:rPr>
                  </w:rPrChange>
                </w:rPr>
                <w:delText>Họ: B</w:delText>
              </w:r>
            </w:del>
          </w:p>
          <w:p w14:paraId="058356FE" w14:textId="046452A1"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988" w:author="Admin" w:date="2023-10-02T18:05:00Z"/>
                <w:rFonts w:asciiTheme="majorHAnsi" w:hAnsiTheme="majorHAnsi" w:cstheme="majorHAnsi"/>
                <w:sz w:val="26"/>
                <w:szCs w:val="26"/>
                <w:lang w:val="vi-VN"/>
                <w:rPrChange w:id="1989" w:author="kiemlongJr" w:date="2023-09-26T21:05:00Z">
                  <w:rPr>
                    <w:del w:id="1990" w:author="Admin" w:date="2023-10-02T18:05:00Z"/>
                    <w:rFonts w:cs="Times New Roman"/>
                    <w:sz w:val="20"/>
                    <w:szCs w:val="20"/>
                    <w:lang w:val="vi-VN"/>
                  </w:rPr>
                </w:rPrChange>
              </w:rPr>
              <w:pPrChange w:id="1991"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1992" w:author="Admin" w:date="2023-10-02T18:05:00Z">
              <w:r w:rsidRPr="009D2D6D" w:rsidDel="00B674ED">
                <w:rPr>
                  <w:rFonts w:asciiTheme="majorHAnsi" w:hAnsiTheme="majorHAnsi" w:cstheme="majorHAnsi"/>
                  <w:sz w:val="26"/>
                  <w:szCs w:val="26"/>
                  <w:rPrChange w:id="1993" w:author="kiemlongJr" w:date="2023-09-26T21:05:00Z">
                    <w:rPr>
                      <w:rFonts w:cs="Times New Roman"/>
                      <w:sz w:val="20"/>
                      <w:szCs w:val="20"/>
                    </w:rPr>
                  </w:rPrChange>
                </w:rPr>
                <w:delText>Tên: Long</w:delText>
              </w:r>
            </w:del>
          </w:p>
          <w:p w14:paraId="1AACF038" w14:textId="1D899D0E"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1994" w:author="Admin" w:date="2023-10-02T18:05:00Z"/>
                <w:rFonts w:asciiTheme="majorHAnsi" w:hAnsiTheme="majorHAnsi" w:cstheme="majorHAnsi"/>
                <w:sz w:val="26"/>
                <w:szCs w:val="26"/>
                <w:lang w:val="vi-VN"/>
                <w:rPrChange w:id="1995" w:author="kiemlongJr" w:date="2023-09-26T21:05:00Z">
                  <w:rPr>
                    <w:del w:id="1996" w:author="Admin" w:date="2023-10-02T18:05:00Z"/>
                    <w:rFonts w:cs="Times New Roman"/>
                    <w:sz w:val="20"/>
                    <w:szCs w:val="20"/>
                    <w:lang w:val="vi-VN"/>
                  </w:rPr>
                </w:rPrChange>
              </w:rPr>
              <w:pPrChange w:id="1997"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1998" w:author="Admin" w:date="2023-10-02T18:05:00Z">
              <w:r w:rsidRPr="009D2D6D" w:rsidDel="00B674ED">
                <w:rPr>
                  <w:rFonts w:asciiTheme="majorHAnsi" w:hAnsiTheme="majorHAnsi" w:cstheme="majorHAnsi"/>
                  <w:sz w:val="26"/>
                  <w:szCs w:val="26"/>
                  <w:rPrChange w:id="1999" w:author="kiemlongJr" w:date="2023-09-26T21:05:00Z">
                    <w:rPr>
                      <w:rFonts w:cs="Times New Roman"/>
                      <w:sz w:val="20"/>
                      <w:szCs w:val="20"/>
                    </w:rPr>
                  </w:rPrChange>
                </w:rPr>
                <w:delText>Email: kiemlong@gmail.com</w:delText>
              </w:r>
            </w:del>
          </w:p>
          <w:p w14:paraId="778852AE" w14:textId="68A344E4"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000" w:author="Admin" w:date="2023-10-02T18:05:00Z"/>
                <w:rFonts w:asciiTheme="majorHAnsi" w:hAnsiTheme="majorHAnsi" w:cstheme="majorHAnsi"/>
                <w:sz w:val="26"/>
                <w:szCs w:val="26"/>
                <w:lang w:val="vi-VN"/>
                <w:rPrChange w:id="2001" w:author="kiemlongJr" w:date="2023-09-26T21:05:00Z">
                  <w:rPr>
                    <w:del w:id="2002" w:author="Admin" w:date="2023-10-02T18:05:00Z"/>
                    <w:rFonts w:cs="Times New Roman"/>
                    <w:sz w:val="20"/>
                    <w:szCs w:val="20"/>
                    <w:lang w:val="vi-VN"/>
                  </w:rPr>
                </w:rPrChange>
              </w:rPr>
              <w:pPrChange w:id="2003"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004" w:author="Admin" w:date="2023-10-02T18:05:00Z">
              <w:r w:rsidRPr="009D2D6D" w:rsidDel="00B674ED">
                <w:rPr>
                  <w:rFonts w:asciiTheme="majorHAnsi" w:hAnsiTheme="majorHAnsi" w:cstheme="majorHAnsi"/>
                  <w:sz w:val="26"/>
                  <w:szCs w:val="26"/>
                  <w:rPrChange w:id="2005" w:author="kiemlongJr" w:date="2023-09-26T21:05:00Z">
                    <w:rPr>
                      <w:rFonts w:cs="Times New Roman"/>
                      <w:sz w:val="20"/>
                      <w:szCs w:val="20"/>
                    </w:rPr>
                  </w:rPrChange>
                </w:rPr>
                <w:delText>Mật khẩu: Long@1</w:delText>
              </w:r>
            </w:del>
          </w:p>
          <w:p w14:paraId="43D8E235" w14:textId="28C513D0"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006" w:author="Admin" w:date="2023-10-02T18:05:00Z"/>
                <w:rFonts w:asciiTheme="majorHAnsi" w:hAnsiTheme="majorHAnsi" w:cstheme="majorHAnsi"/>
                <w:sz w:val="26"/>
                <w:szCs w:val="26"/>
                <w:lang w:val="vi-VN"/>
                <w:rPrChange w:id="2007" w:author="kiemlongJr" w:date="2023-09-26T21:05:00Z">
                  <w:rPr>
                    <w:del w:id="2008" w:author="Admin" w:date="2023-10-02T18:05:00Z"/>
                    <w:rFonts w:cs="Times New Roman"/>
                    <w:sz w:val="20"/>
                    <w:szCs w:val="20"/>
                    <w:lang w:val="vi-VN"/>
                  </w:rPr>
                </w:rPrChange>
              </w:rPr>
              <w:pPrChange w:id="2009"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010" w:author="Admin" w:date="2023-10-02T18:05:00Z">
              <w:r w:rsidRPr="009D2D6D" w:rsidDel="00B674ED">
                <w:rPr>
                  <w:rFonts w:asciiTheme="majorHAnsi" w:hAnsiTheme="majorHAnsi" w:cstheme="majorHAnsi"/>
                  <w:sz w:val="26"/>
                  <w:szCs w:val="26"/>
                  <w:rPrChange w:id="2011" w:author="kiemlongJr" w:date="2023-09-26T21:05:00Z">
                    <w:rPr>
                      <w:rFonts w:cs="Times New Roman"/>
                      <w:sz w:val="20"/>
                      <w:szCs w:val="20"/>
                    </w:rPr>
                  </w:rPrChange>
                </w:rPr>
                <w:delText>Nhập lại Mật Khẩu: Long@1</w:delText>
              </w:r>
            </w:del>
          </w:p>
          <w:p w14:paraId="726AF4FA" w14:textId="0900EAB4"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012" w:author="Admin" w:date="2023-10-02T18:05:00Z"/>
                <w:rFonts w:asciiTheme="majorHAnsi" w:hAnsiTheme="majorHAnsi" w:cstheme="majorHAnsi"/>
                <w:sz w:val="26"/>
                <w:szCs w:val="26"/>
                <w:lang w:val="vi-VN"/>
                <w:rPrChange w:id="2013" w:author="kiemlongJr" w:date="2023-09-26T21:05:00Z">
                  <w:rPr>
                    <w:del w:id="2014" w:author="Admin" w:date="2023-10-02T18:05:00Z"/>
                    <w:rFonts w:cs="Times New Roman"/>
                    <w:sz w:val="20"/>
                    <w:szCs w:val="20"/>
                    <w:lang w:val="vi-VN"/>
                  </w:rPr>
                </w:rPrChange>
              </w:rPr>
              <w:pPrChange w:id="2015"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016" w:author="Admin" w:date="2023-10-02T18:05:00Z">
              <w:r w:rsidRPr="009D2D6D" w:rsidDel="00B674ED">
                <w:rPr>
                  <w:rFonts w:asciiTheme="majorHAnsi" w:hAnsiTheme="majorHAnsi" w:cstheme="majorHAnsi"/>
                  <w:sz w:val="26"/>
                  <w:szCs w:val="26"/>
                  <w:rPrChange w:id="2017" w:author="kiemlongJr" w:date="2023-09-26T21:05:00Z">
                    <w:rPr>
                      <w:rFonts w:cs="Times New Roman"/>
                      <w:sz w:val="20"/>
                      <w:szCs w:val="20"/>
                    </w:rPr>
                  </w:rPrChange>
                </w:rPr>
                <w:delText>Nhấn nút Đăng Ký</w:delText>
              </w:r>
            </w:del>
          </w:p>
        </w:tc>
        <w:tc>
          <w:tcPr>
            <w:tcW w:w="1686" w:type="dxa"/>
            <w:tcPrChange w:id="2018" w:author="kiemlongJr" w:date="2023-09-26T21:05:00Z">
              <w:tcPr>
                <w:tcW w:w="1742" w:type="dxa"/>
                <w:gridSpan w:val="2"/>
              </w:tcPr>
            </w:tcPrChange>
          </w:tcPr>
          <w:p w14:paraId="0C44FFFA" w14:textId="020844A5"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019" w:author="Admin" w:date="2023-10-02T18:05:00Z"/>
                <w:rFonts w:asciiTheme="majorHAnsi" w:hAnsiTheme="majorHAnsi" w:cstheme="majorHAnsi"/>
                <w:sz w:val="26"/>
                <w:szCs w:val="26"/>
                <w:lang w:val="vi-VN"/>
                <w:rPrChange w:id="2020" w:author="kiemlongJr" w:date="2023-09-26T21:05:00Z">
                  <w:rPr>
                    <w:del w:id="2021" w:author="Admin" w:date="2023-10-02T18:05:00Z"/>
                    <w:rFonts w:cs="Times New Roman"/>
                    <w:sz w:val="20"/>
                    <w:szCs w:val="20"/>
                    <w:lang w:val="vi-VN"/>
                  </w:rPr>
                </w:rPrChange>
              </w:rPr>
            </w:pPr>
            <w:del w:id="2022" w:author="Admin" w:date="2023-10-02T18:05:00Z">
              <w:r w:rsidRPr="009D2D6D" w:rsidDel="00B674ED">
                <w:rPr>
                  <w:rFonts w:asciiTheme="majorHAnsi" w:hAnsiTheme="majorHAnsi" w:cstheme="majorHAnsi"/>
                  <w:sz w:val="26"/>
                  <w:szCs w:val="26"/>
                  <w:rPrChange w:id="2023" w:author="kiemlongJr" w:date="2023-09-26T21:05:00Z">
                    <w:rPr>
                      <w:rFonts w:cs="Times New Roman"/>
                      <w:sz w:val="20"/>
                      <w:szCs w:val="20"/>
                    </w:rPr>
                  </w:rPrChange>
                </w:rPr>
                <w:delText>Hệ thống thông báo:  “Họ của người dùng không hợp lệ, yêu cầu nhập lại”</w:delText>
              </w:r>
            </w:del>
          </w:p>
        </w:tc>
        <w:tc>
          <w:tcPr>
            <w:tcW w:w="1651" w:type="dxa"/>
            <w:tcPrChange w:id="2024" w:author="kiemlongJr" w:date="2023-09-26T21:05:00Z">
              <w:tcPr>
                <w:tcW w:w="1711" w:type="dxa"/>
                <w:gridSpan w:val="2"/>
              </w:tcPr>
            </w:tcPrChange>
          </w:tcPr>
          <w:p w14:paraId="4E1CD5B0" w14:textId="7369E4FE"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025" w:author="Admin" w:date="2023-10-02T18:05:00Z"/>
                <w:rFonts w:asciiTheme="majorHAnsi" w:hAnsiTheme="majorHAnsi" w:cstheme="majorHAnsi"/>
                <w:sz w:val="26"/>
                <w:szCs w:val="26"/>
                <w:lang w:val="vi-VN"/>
                <w:rPrChange w:id="2026" w:author="kiemlongJr" w:date="2023-09-26T21:05:00Z">
                  <w:rPr>
                    <w:del w:id="2027" w:author="Admin" w:date="2023-10-02T18:05:00Z"/>
                    <w:rFonts w:cs="Times New Roman"/>
                    <w:sz w:val="20"/>
                    <w:szCs w:val="20"/>
                    <w:lang w:val="vi-VN"/>
                  </w:rPr>
                </w:rPrChange>
              </w:rPr>
            </w:pPr>
            <w:del w:id="2028" w:author="Admin" w:date="2023-10-02T18:05:00Z">
              <w:r w:rsidRPr="009D2D6D" w:rsidDel="00B674ED">
                <w:rPr>
                  <w:rFonts w:asciiTheme="majorHAnsi" w:hAnsiTheme="majorHAnsi" w:cstheme="majorHAnsi"/>
                  <w:sz w:val="26"/>
                  <w:szCs w:val="26"/>
                  <w:rPrChange w:id="2029" w:author="kiemlongJr" w:date="2023-09-26T21:05:00Z">
                    <w:rPr>
                      <w:rFonts w:cs="Times New Roman"/>
                      <w:sz w:val="20"/>
                      <w:szCs w:val="20"/>
                    </w:rPr>
                  </w:rPrChange>
                </w:rPr>
                <w:delText>Đăng ký thành công</w:delText>
              </w:r>
            </w:del>
          </w:p>
        </w:tc>
        <w:tc>
          <w:tcPr>
            <w:tcW w:w="670" w:type="dxa"/>
            <w:tcPrChange w:id="2030" w:author="kiemlongJr" w:date="2023-09-26T21:05:00Z">
              <w:tcPr>
                <w:tcW w:w="540" w:type="dxa"/>
                <w:gridSpan w:val="2"/>
              </w:tcPr>
            </w:tcPrChange>
          </w:tcPr>
          <w:p w14:paraId="433E9FCC" w14:textId="77225DE5"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031" w:author="Admin" w:date="2023-10-02T18:05:00Z"/>
                <w:rFonts w:asciiTheme="majorHAnsi" w:hAnsiTheme="majorHAnsi" w:cstheme="majorHAnsi"/>
                <w:sz w:val="26"/>
                <w:szCs w:val="26"/>
                <w:lang w:val="vi-VN"/>
                <w:rPrChange w:id="2032" w:author="kiemlongJr" w:date="2023-09-26T21:05:00Z">
                  <w:rPr>
                    <w:del w:id="2033" w:author="Admin" w:date="2023-10-02T18:05:00Z"/>
                    <w:rFonts w:cs="Times New Roman"/>
                    <w:sz w:val="20"/>
                    <w:szCs w:val="20"/>
                    <w:lang w:val="vi-VN"/>
                  </w:rPr>
                </w:rPrChange>
              </w:rPr>
            </w:pPr>
            <w:del w:id="2034" w:author="Admin" w:date="2023-10-02T18:05:00Z">
              <w:r w:rsidRPr="009D2D6D" w:rsidDel="00B674ED">
                <w:rPr>
                  <w:rFonts w:asciiTheme="majorHAnsi" w:hAnsiTheme="majorHAnsi" w:cstheme="majorHAnsi"/>
                  <w:sz w:val="26"/>
                  <w:szCs w:val="26"/>
                  <w:rPrChange w:id="2035" w:author="kiemlongJr" w:date="2023-09-26T21:05:00Z">
                    <w:rPr>
                      <w:rFonts w:cs="Times New Roman"/>
                      <w:sz w:val="20"/>
                      <w:szCs w:val="20"/>
                    </w:rPr>
                  </w:rPrChange>
                </w:rPr>
                <w:delText>Fail</w:delText>
              </w:r>
            </w:del>
          </w:p>
        </w:tc>
      </w:tr>
      <w:tr w:rsidR="00A32682" w:rsidRPr="009D2D6D" w:rsidDel="00B674ED" w14:paraId="3873D077" w14:textId="36B747DF" w:rsidTr="00A32682">
        <w:trPr>
          <w:trHeight w:val="641"/>
          <w:del w:id="2036" w:author="Admin" w:date="2023-10-02T18:05:00Z"/>
        </w:trPr>
        <w:tc>
          <w:tcPr>
            <w:cnfStyle w:val="001000000000" w:firstRow="0" w:lastRow="0" w:firstColumn="1" w:lastColumn="0" w:oddVBand="0" w:evenVBand="0" w:oddHBand="0" w:evenHBand="0" w:firstRowFirstColumn="0" w:firstRowLastColumn="0" w:lastRowFirstColumn="0" w:lastRowLastColumn="0"/>
            <w:tcW w:w="671" w:type="dxa"/>
          </w:tcPr>
          <w:p w14:paraId="1427B4CC" w14:textId="021C31BC" w:rsidR="005C439D" w:rsidRPr="009D2D6D" w:rsidDel="00B674ED" w:rsidRDefault="005C439D" w:rsidP="008E4DA9">
            <w:pPr>
              <w:jc w:val="center"/>
              <w:rPr>
                <w:del w:id="2037" w:author="Admin" w:date="2023-10-02T18:05:00Z"/>
                <w:rFonts w:asciiTheme="majorHAnsi" w:hAnsiTheme="majorHAnsi" w:cstheme="majorHAnsi"/>
                <w:sz w:val="26"/>
                <w:szCs w:val="26"/>
                <w:lang w:val="vi-VN"/>
                <w:rPrChange w:id="2038" w:author="kiemlongJr" w:date="2023-09-26T21:05:00Z">
                  <w:rPr>
                    <w:del w:id="2039" w:author="Admin" w:date="2023-10-02T18:05:00Z"/>
                    <w:rFonts w:cs="Times New Roman"/>
                    <w:b w:val="0"/>
                    <w:bCs w:val="0"/>
                    <w:sz w:val="20"/>
                    <w:szCs w:val="20"/>
                    <w:lang w:val="vi-VN"/>
                  </w:rPr>
                </w:rPrChange>
              </w:rPr>
            </w:pPr>
            <w:del w:id="2040" w:author="Admin" w:date="2023-10-02T18:05:00Z">
              <w:r w:rsidRPr="009D2D6D" w:rsidDel="00B674ED">
                <w:rPr>
                  <w:rFonts w:asciiTheme="majorHAnsi" w:hAnsiTheme="majorHAnsi" w:cstheme="majorHAnsi"/>
                  <w:sz w:val="26"/>
                  <w:szCs w:val="26"/>
                  <w:rPrChange w:id="2041" w:author="kiemlongJr" w:date="2023-09-26T21:05:00Z">
                    <w:rPr>
                      <w:rFonts w:cs="Times New Roman"/>
                      <w:sz w:val="20"/>
                      <w:szCs w:val="20"/>
                    </w:rPr>
                  </w:rPrChange>
                </w:rPr>
                <w:delText>TC4</w:delText>
              </w:r>
            </w:del>
          </w:p>
        </w:tc>
        <w:tc>
          <w:tcPr>
            <w:tcW w:w="973" w:type="dxa"/>
          </w:tcPr>
          <w:p w14:paraId="524FB712" w14:textId="7ED3D56B"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042" w:author="Admin" w:date="2023-10-02T18:05:00Z"/>
                <w:rFonts w:asciiTheme="majorHAnsi" w:hAnsiTheme="majorHAnsi" w:cstheme="majorHAnsi"/>
                <w:sz w:val="26"/>
                <w:szCs w:val="26"/>
                <w:rPrChange w:id="2043" w:author="kiemlongJr" w:date="2023-09-26T21:05:00Z">
                  <w:rPr>
                    <w:del w:id="2044" w:author="Admin" w:date="2023-10-02T18:05:00Z"/>
                    <w:rFonts w:cs="Times New Roman"/>
                    <w:sz w:val="20"/>
                    <w:szCs w:val="20"/>
                    <w:lang w:val="vi-VN"/>
                  </w:rPr>
                </w:rPrChange>
              </w:rPr>
            </w:pPr>
            <w:del w:id="2045" w:author="Admin" w:date="2023-10-02T18:05:00Z">
              <w:r w:rsidRPr="009D2D6D" w:rsidDel="00B674ED">
                <w:rPr>
                  <w:rFonts w:asciiTheme="majorHAnsi" w:hAnsiTheme="majorHAnsi" w:cstheme="majorHAnsi"/>
                  <w:sz w:val="26"/>
                  <w:szCs w:val="26"/>
                  <w:rPrChange w:id="2046" w:author="kiemlongJr" w:date="2023-09-26T21:05:00Z">
                    <w:rPr>
                      <w:rFonts w:cs="Times New Roman"/>
                      <w:sz w:val="20"/>
                      <w:szCs w:val="20"/>
                    </w:rPr>
                  </w:rPrChange>
                </w:rPr>
                <w:delText>Đăng ký thành công</w:delText>
              </w:r>
              <w:r w:rsidR="00E96DC1" w:rsidRPr="009D2D6D" w:rsidDel="00B674ED">
                <w:rPr>
                  <w:rFonts w:asciiTheme="majorHAnsi" w:hAnsiTheme="majorHAnsi" w:cstheme="majorHAnsi"/>
                  <w:sz w:val="26"/>
                  <w:szCs w:val="26"/>
                  <w:rPrChange w:id="2047" w:author="kiemlongJr" w:date="2023-09-26T21:05:00Z">
                    <w:rPr>
                      <w:rFonts w:cs="Times New Roman"/>
                      <w:sz w:val="20"/>
                      <w:szCs w:val="20"/>
                    </w:rPr>
                  </w:rPrChange>
                </w:rPr>
                <w:delText xml:space="preserve"> (LỖI)</w:delText>
              </w:r>
            </w:del>
          </w:p>
        </w:tc>
        <w:tc>
          <w:tcPr>
            <w:tcW w:w="3375" w:type="dxa"/>
          </w:tcPr>
          <w:p w14:paraId="572F19E2" w14:textId="69CF3888"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048" w:author="Admin" w:date="2023-10-02T18:05:00Z"/>
                <w:rFonts w:asciiTheme="majorHAnsi" w:hAnsiTheme="majorHAnsi" w:cstheme="majorHAnsi"/>
                <w:sz w:val="26"/>
                <w:szCs w:val="26"/>
                <w:lang w:val="vi-VN"/>
                <w:rPrChange w:id="2049" w:author="kiemlongJr" w:date="2023-09-26T21:05:00Z">
                  <w:rPr>
                    <w:del w:id="2050" w:author="Admin" w:date="2023-10-02T18:05:00Z"/>
                    <w:rFonts w:cs="Times New Roman"/>
                    <w:sz w:val="20"/>
                    <w:szCs w:val="20"/>
                    <w:lang w:val="vi-VN"/>
                  </w:rPr>
                </w:rPrChange>
              </w:rPr>
              <w:pPrChange w:id="2051"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052" w:author="Admin" w:date="2023-10-02T18:05:00Z">
              <w:r w:rsidRPr="009D2D6D" w:rsidDel="00B674ED">
                <w:rPr>
                  <w:rFonts w:asciiTheme="majorHAnsi" w:hAnsiTheme="majorHAnsi" w:cstheme="majorHAnsi"/>
                  <w:sz w:val="26"/>
                  <w:szCs w:val="26"/>
                  <w:rPrChange w:id="2053" w:author="kiemlongJr" w:date="2023-09-26T21:05:00Z">
                    <w:rPr>
                      <w:rFonts w:cs="Times New Roman"/>
                      <w:sz w:val="20"/>
                      <w:szCs w:val="20"/>
                    </w:rPr>
                  </w:rPrChange>
                </w:rPr>
                <w:delText>Họ:</w:delText>
              </w:r>
            </w:del>
          </w:p>
          <w:p w14:paraId="4500E5F7" w14:textId="3F87EBF1"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054" w:author="Admin" w:date="2023-10-02T18:05:00Z"/>
                <w:rFonts w:asciiTheme="majorHAnsi" w:hAnsiTheme="majorHAnsi" w:cstheme="majorHAnsi"/>
                <w:sz w:val="26"/>
                <w:szCs w:val="26"/>
                <w:lang w:val="vi-VN"/>
                <w:rPrChange w:id="2055" w:author="kiemlongJr" w:date="2023-09-26T21:05:00Z">
                  <w:rPr>
                    <w:del w:id="2056" w:author="Admin" w:date="2023-10-02T18:05:00Z"/>
                    <w:rFonts w:cs="Times New Roman"/>
                    <w:sz w:val="20"/>
                    <w:szCs w:val="20"/>
                    <w:lang w:val="vi-VN"/>
                  </w:rPr>
                </w:rPrChange>
              </w:rPr>
              <w:pPrChange w:id="2057"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058" w:author="Admin" w:date="2023-10-02T18:05:00Z">
              <w:r w:rsidRPr="009D2D6D" w:rsidDel="00B674ED">
                <w:rPr>
                  <w:rFonts w:asciiTheme="majorHAnsi" w:hAnsiTheme="majorHAnsi" w:cstheme="majorHAnsi"/>
                  <w:sz w:val="26"/>
                  <w:szCs w:val="26"/>
                  <w:rPrChange w:id="2059" w:author="kiemlongJr" w:date="2023-09-26T21:05:00Z">
                    <w:rPr>
                      <w:rFonts w:cs="Times New Roman"/>
                      <w:sz w:val="20"/>
                      <w:szCs w:val="20"/>
                    </w:rPr>
                  </w:rPrChange>
                </w:rPr>
                <w:delText>Tên:</w:delText>
              </w:r>
            </w:del>
          </w:p>
          <w:p w14:paraId="4E832007" w14:textId="52021243"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060" w:author="Admin" w:date="2023-10-02T18:05:00Z"/>
                <w:rFonts w:asciiTheme="majorHAnsi" w:hAnsiTheme="majorHAnsi" w:cstheme="majorHAnsi"/>
                <w:sz w:val="26"/>
                <w:szCs w:val="26"/>
                <w:lang w:val="vi-VN"/>
                <w:rPrChange w:id="2061" w:author="kiemlongJr" w:date="2023-09-26T21:05:00Z">
                  <w:rPr>
                    <w:del w:id="2062" w:author="Admin" w:date="2023-10-02T18:05:00Z"/>
                    <w:rFonts w:cs="Times New Roman"/>
                    <w:sz w:val="20"/>
                    <w:szCs w:val="20"/>
                    <w:lang w:val="vi-VN"/>
                  </w:rPr>
                </w:rPrChange>
              </w:rPr>
              <w:pPrChange w:id="2063"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064" w:author="Admin" w:date="2023-10-02T18:05:00Z">
              <w:r w:rsidRPr="009D2D6D" w:rsidDel="00B674ED">
                <w:rPr>
                  <w:rFonts w:asciiTheme="majorHAnsi" w:hAnsiTheme="majorHAnsi" w:cstheme="majorHAnsi"/>
                  <w:sz w:val="26"/>
                  <w:szCs w:val="26"/>
                  <w:rPrChange w:id="2065" w:author="kiemlongJr" w:date="2023-09-26T21:05:00Z">
                    <w:rPr>
                      <w:rFonts w:cs="Times New Roman"/>
                      <w:sz w:val="20"/>
                      <w:szCs w:val="20"/>
                    </w:rPr>
                  </w:rPrChange>
                </w:rPr>
                <w:delText>Email: kiemlong1998@gmail.com</w:delText>
              </w:r>
            </w:del>
          </w:p>
          <w:p w14:paraId="17708A95" w14:textId="163E8B4F"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066" w:author="Admin" w:date="2023-10-02T18:05:00Z"/>
                <w:rFonts w:asciiTheme="majorHAnsi" w:hAnsiTheme="majorHAnsi" w:cstheme="majorHAnsi"/>
                <w:sz w:val="26"/>
                <w:szCs w:val="26"/>
                <w:lang w:val="vi-VN"/>
                <w:rPrChange w:id="2067" w:author="kiemlongJr" w:date="2023-09-26T21:05:00Z">
                  <w:rPr>
                    <w:del w:id="2068" w:author="Admin" w:date="2023-10-02T18:05:00Z"/>
                    <w:rFonts w:cs="Times New Roman"/>
                    <w:sz w:val="20"/>
                    <w:szCs w:val="20"/>
                    <w:lang w:val="vi-VN"/>
                  </w:rPr>
                </w:rPrChange>
              </w:rPr>
              <w:pPrChange w:id="2069"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070" w:author="Admin" w:date="2023-10-02T18:05:00Z">
              <w:r w:rsidRPr="009D2D6D" w:rsidDel="00B674ED">
                <w:rPr>
                  <w:rFonts w:asciiTheme="majorHAnsi" w:hAnsiTheme="majorHAnsi" w:cstheme="majorHAnsi"/>
                  <w:sz w:val="26"/>
                  <w:szCs w:val="26"/>
                  <w:rPrChange w:id="2071" w:author="kiemlongJr" w:date="2023-09-26T21:05:00Z">
                    <w:rPr>
                      <w:rFonts w:cs="Times New Roman"/>
                      <w:sz w:val="20"/>
                      <w:szCs w:val="20"/>
                    </w:rPr>
                  </w:rPrChange>
                </w:rPr>
                <w:delText>Mật khẩu: kiemlong12</w:delText>
              </w:r>
            </w:del>
          </w:p>
          <w:p w14:paraId="53812808" w14:textId="623EACC2"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072" w:author="Admin" w:date="2023-10-02T18:05:00Z"/>
                <w:rFonts w:asciiTheme="majorHAnsi" w:hAnsiTheme="majorHAnsi" w:cstheme="majorHAnsi"/>
                <w:sz w:val="26"/>
                <w:szCs w:val="26"/>
                <w:lang w:val="vi-VN"/>
                <w:rPrChange w:id="2073" w:author="kiemlongJr" w:date="2023-09-26T21:05:00Z">
                  <w:rPr>
                    <w:del w:id="2074" w:author="Admin" w:date="2023-10-02T18:05:00Z"/>
                    <w:rFonts w:cs="Times New Roman"/>
                    <w:sz w:val="20"/>
                    <w:szCs w:val="20"/>
                    <w:lang w:val="vi-VN"/>
                  </w:rPr>
                </w:rPrChange>
              </w:rPr>
              <w:pPrChange w:id="2075"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076" w:author="Admin" w:date="2023-10-02T18:05:00Z">
              <w:r w:rsidRPr="009D2D6D" w:rsidDel="00B674ED">
                <w:rPr>
                  <w:rFonts w:asciiTheme="majorHAnsi" w:hAnsiTheme="majorHAnsi" w:cstheme="majorHAnsi"/>
                  <w:sz w:val="26"/>
                  <w:szCs w:val="26"/>
                  <w:rPrChange w:id="2077" w:author="kiemlongJr" w:date="2023-09-26T21:05:00Z">
                    <w:rPr>
                      <w:rFonts w:cs="Times New Roman"/>
                      <w:sz w:val="20"/>
                      <w:szCs w:val="20"/>
                    </w:rPr>
                  </w:rPrChange>
                </w:rPr>
                <w:delText>Nhập lại Mật Khẩu: kiemlong12</w:delText>
              </w:r>
            </w:del>
          </w:p>
          <w:p w14:paraId="1CE993B3" w14:textId="38970E33"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078" w:author="Admin" w:date="2023-10-02T18:05:00Z"/>
                <w:rFonts w:asciiTheme="majorHAnsi" w:hAnsiTheme="majorHAnsi" w:cstheme="majorHAnsi"/>
                <w:sz w:val="26"/>
                <w:szCs w:val="26"/>
                <w:lang w:val="vi-VN"/>
                <w:rPrChange w:id="2079" w:author="kiemlongJr" w:date="2023-09-26T21:05:00Z">
                  <w:rPr>
                    <w:del w:id="2080" w:author="Admin" w:date="2023-10-02T18:05:00Z"/>
                    <w:rFonts w:cs="Times New Roman"/>
                    <w:sz w:val="20"/>
                    <w:szCs w:val="20"/>
                    <w:lang w:val="vi-VN"/>
                  </w:rPr>
                </w:rPrChange>
              </w:rPr>
              <w:pPrChange w:id="2081"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082" w:author="Admin" w:date="2023-10-02T18:05:00Z">
              <w:r w:rsidRPr="009D2D6D" w:rsidDel="00B674ED">
                <w:rPr>
                  <w:rFonts w:asciiTheme="majorHAnsi" w:hAnsiTheme="majorHAnsi" w:cstheme="majorHAnsi"/>
                  <w:sz w:val="26"/>
                  <w:szCs w:val="26"/>
                  <w:rPrChange w:id="2083" w:author="kiemlongJr" w:date="2023-09-26T21:05:00Z">
                    <w:rPr>
                      <w:rFonts w:cs="Times New Roman"/>
                      <w:sz w:val="20"/>
                      <w:szCs w:val="20"/>
                    </w:rPr>
                  </w:rPrChange>
                </w:rPr>
                <w:delText>Nhấn nút Đăng Ký</w:delText>
              </w:r>
            </w:del>
          </w:p>
        </w:tc>
        <w:tc>
          <w:tcPr>
            <w:tcW w:w="1686" w:type="dxa"/>
          </w:tcPr>
          <w:p w14:paraId="47D3F6DE" w14:textId="6B5F0960"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084" w:author="Admin" w:date="2023-10-02T18:05:00Z"/>
                <w:rFonts w:asciiTheme="majorHAnsi" w:hAnsiTheme="majorHAnsi" w:cstheme="majorHAnsi"/>
                <w:sz w:val="26"/>
                <w:szCs w:val="26"/>
                <w:lang w:val="vi-VN"/>
                <w:rPrChange w:id="2085" w:author="kiemlongJr" w:date="2023-09-26T21:05:00Z">
                  <w:rPr>
                    <w:del w:id="2086" w:author="Admin" w:date="2023-10-02T18:05:00Z"/>
                    <w:rFonts w:cs="Times New Roman"/>
                    <w:sz w:val="20"/>
                    <w:szCs w:val="20"/>
                    <w:lang w:val="vi-VN"/>
                  </w:rPr>
                </w:rPrChange>
              </w:rPr>
            </w:pPr>
            <w:del w:id="2087" w:author="Admin" w:date="2023-10-02T18:05:00Z">
              <w:r w:rsidRPr="009D2D6D" w:rsidDel="00B674ED">
                <w:rPr>
                  <w:rFonts w:asciiTheme="majorHAnsi" w:hAnsiTheme="majorHAnsi" w:cstheme="majorHAnsi"/>
                  <w:sz w:val="26"/>
                  <w:szCs w:val="26"/>
                  <w:rPrChange w:id="2088" w:author="kiemlongJr" w:date="2023-09-26T21:05:00Z">
                    <w:rPr>
                      <w:rFonts w:cs="Times New Roman"/>
                      <w:sz w:val="20"/>
                      <w:szCs w:val="20"/>
                    </w:rPr>
                  </w:rPrChange>
                </w:rPr>
                <w:delText>Hệ thống thông báo: “Bạn chưa nhập đủ thông tin người dùng”</w:delText>
              </w:r>
            </w:del>
          </w:p>
        </w:tc>
        <w:tc>
          <w:tcPr>
            <w:tcW w:w="1651" w:type="dxa"/>
          </w:tcPr>
          <w:p w14:paraId="29B28F5F" w14:textId="3350F514"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089" w:author="Admin" w:date="2023-10-02T18:05:00Z"/>
                <w:rFonts w:asciiTheme="majorHAnsi" w:hAnsiTheme="majorHAnsi" w:cstheme="majorHAnsi"/>
                <w:sz w:val="26"/>
                <w:szCs w:val="26"/>
                <w:lang w:val="vi-VN"/>
                <w:rPrChange w:id="2090" w:author="kiemlongJr" w:date="2023-09-26T21:05:00Z">
                  <w:rPr>
                    <w:del w:id="2091" w:author="Admin" w:date="2023-10-02T18:05:00Z"/>
                    <w:rFonts w:cs="Times New Roman"/>
                    <w:sz w:val="20"/>
                    <w:szCs w:val="20"/>
                    <w:lang w:val="vi-VN"/>
                  </w:rPr>
                </w:rPrChange>
              </w:rPr>
            </w:pPr>
            <w:del w:id="2092" w:author="Admin" w:date="2023-10-02T18:05:00Z">
              <w:r w:rsidRPr="009D2D6D" w:rsidDel="00B674ED">
                <w:rPr>
                  <w:rFonts w:asciiTheme="majorHAnsi" w:hAnsiTheme="majorHAnsi" w:cstheme="majorHAnsi"/>
                  <w:sz w:val="26"/>
                  <w:szCs w:val="26"/>
                  <w:rPrChange w:id="2093" w:author="kiemlongJr" w:date="2023-09-26T21:05:00Z">
                    <w:rPr>
                      <w:rFonts w:cs="Times New Roman"/>
                      <w:sz w:val="20"/>
                      <w:szCs w:val="20"/>
                    </w:rPr>
                  </w:rPrChange>
                </w:rPr>
                <w:delText>Đăng ký thành công</w:delText>
              </w:r>
            </w:del>
          </w:p>
        </w:tc>
        <w:tc>
          <w:tcPr>
            <w:tcW w:w="670" w:type="dxa"/>
          </w:tcPr>
          <w:p w14:paraId="4232F87E" w14:textId="2499AE0F"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094" w:author="Admin" w:date="2023-10-02T18:05:00Z"/>
                <w:rFonts w:asciiTheme="majorHAnsi" w:hAnsiTheme="majorHAnsi" w:cstheme="majorHAnsi"/>
                <w:sz w:val="26"/>
                <w:szCs w:val="26"/>
                <w:lang w:val="vi-VN"/>
                <w:rPrChange w:id="2095" w:author="kiemlongJr" w:date="2023-09-26T21:05:00Z">
                  <w:rPr>
                    <w:del w:id="2096" w:author="Admin" w:date="2023-10-02T18:05:00Z"/>
                    <w:rFonts w:cs="Times New Roman"/>
                    <w:sz w:val="20"/>
                    <w:szCs w:val="20"/>
                    <w:lang w:val="vi-VN"/>
                  </w:rPr>
                </w:rPrChange>
              </w:rPr>
            </w:pPr>
            <w:del w:id="2097" w:author="Admin" w:date="2023-10-02T18:05:00Z">
              <w:r w:rsidRPr="009D2D6D" w:rsidDel="00B674ED">
                <w:rPr>
                  <w:rFonts w:asciiTheme="majorHAnsi" w:hAnsiTheme="majorHAnsi" w:cstheme="majorHAnsi"/>
                  <w:sz w:val="26"/>
                  <w:szCs w:val="26"/>
                  <w:rPrChange w:id="2098" w:author="kiemlongJr" w:date="2023-09-26T21:05:00Z">
                    <w:rPr>
                      <w:rFonts w:cs="Times New Roman"/>
                      <w:sz w:val="20"/>
                      <w:szCs w:val="20"/>
                    </w:rPr>
                  </w:rPrChange>
                </w:rPr>
                <w:delText>Fail</w:delText>
              </w:r>
            </w:del>
          </w:p>
        </w:tc>
      </w:tr>
      <w:tr w:rsidR="00A32682" w:rsidRPr="009D2D6D" w:rsidDel="00B674ED" w14:paraId="1F6C6CE5" w14:textId="266569A7" w:rsidTr="00A32682">
        <w:trPr>
          <w:cnfStyle w:val="000000100000" w:firstRow="0" w:lastRow="0" w:firstColumn="0" w:lastColumn="0" w:oddVBand="0" w:evenVBand="0" w:oddHBand="1" w:evenHBand="0" w:firstRowFirstColumn="0" w:firstRowLastColumn="0" w:lastRowFirstColumn="0" w:lastRowLastColumn="0"/>
          <w:trHeight w:val="659"/>
          <w:del w:id="2099" w:author="Admin" w:date="2023-10-02T18:05:00Z"/>
          <w:trPrChange w:id="2100" w:author="kiemlongJr" w:date="2023-09-26T21:05:00Z">
            <w:trPr>
              <w:gridBefore w:val="1"/>
              <w:trHeight w:val="659"/>
            </w:trPr>
          </w:trPrChange>
        </w:trPr>
        <w:tc>
          <w:tcPr>
            <w:cnfStyle w:val="001000000000" w:firstRow="0" w:lastRow="0" w:firstColumn="1" w:lastColumn="0" w:oddVBand="0" w:evenVBand="0" w:oddHBand="0" w:evenHBand="0" w:firstRowFirstColumn="0" w:firstRowLastColumn="0" w:lastRowFirstColumn="0" w:lastRowLastColumn="0"/>
            <w:tcW w:w="0" w:type="dxa"/>
            <w:tcPrChange w:id="2101" w:author="kiemlongJr" w:date="2023-09-26T21:05:00Z">
              <w:tcPr>
                <w:tcW w:w="671" w:type="dxa"/>
                <w:gridSpan w:val="2"/>
              </w:tcPr>
            </w:tcPrChange>
          </w:tcPr>
          <w:p w14:paraId="4E114523" w14:textId="16467CCD" w:rsidR="005C439D" w:rsidRPr="009D2D6D" w:rsidDel="00B674ED" w:rsidRDefault="005C439D" w:rsidP="008E4DA9">
            <w:pPr>
              <w:jc w:val="center"/>
              <w:cnfStyle w:val="001000100000" w:firstRow="0" w:lastRow="0" w:firstColumn="1" w:lastColumn="0" w:oddVBand="0" w:evenVBand="0" w:oddHBand="1" w:evenHBand="0" w:firstRowFirstColumn="0" w:firstRowLastColumn="0" w:lastRowFirstColumn="0" w:lastRowLastColumn="0"/>
              <w:rPr>
                <w:del w:id="2102" w:author="Admin" w:date="2023-10-02T18:05:00Z"/>
                <w:rFonts w:asciiTheme="majorHAnsi" w:hAnsiTheme="majorHAnsi" w:cstheme="majorHAnsi"/>
                <w:sz w:val="26"/>
                <w:szCs w:val="26"/>
                <w:lang w:val="vi-VN"/>
                <w:rPrChange w:id="2103" w:author="kiemlongJr" w:date="2023-09-26T21:05:00Z">
                  <w:rPr>
                    <w:del w:id="2104" w:author="Admin" w:date="2023-10-02T18:05:00Z"/>
                    <w:rFonts w:cs="Times New Roman"/>
                    <w:b w:val="0"/>
                    <w:bCs w:val="0"/>
                    <w:sz w:val="20"/>
                    <w:szCs w:val="20"/>
                    <w:lang w:val="vi-VN"/>
                  </w:rPr>
                </w:rPrChange>
              </w:rPr>
            </w:pPr>
            <w:del w:id="2105" w:author="Admin" w:date="2023-10-02T18:05:00Z">
              <w:r w:rsidRPr="009D2D6D" w:rsidDel="00B674ED">
                <w:rPr>
                  <w:rFonts w:asciiTheme="majorHAnsi" w:hAnsiTheme="majorHAnsi" w:cstheme="majorHAnsi"/>
                  <w:sz w:val="26"/>
                  <w:szCs w:val="26"/>
                  <w:rPrChange w:id="2106" w:author="kiemlongJr" w:date="2023-09-26T21:05:00Z">
                    <w:rPr>
                      <w:rFonts w:cs="Times New Roman"/>
                      <w:sz w:val="20"/>
                      <w:szCs w:val="20"/>
                    </w:rPr>
                  </w:rPrChange>
                </w:rPr>
                <w:delText>TC5</w:delText>
              </w:r>
            </w:del>
          </w:p>
        </w:tc>
        <w:tc>
          <w:tcPr>
            <w:tcW w:w="973" w:type="dxa"/>
            <w:tcPrChange w:id="2107" w:author="kiemlongJr" w:date="2023-09-26T21:05:00Z">
              <w:tcPr>
                <w:tcW w:w="987" w:type="dxa"/>
                <w:gridSpan w:val="2"/>
              </w:tcPr>
            </w:tcPrChange>
          </w:tcPr>
          <w:p w14:paraId="07963CBD" w14:textId="0B4D9DDF"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108" w:author="Admin" w:date="2023-10-02T18:05:00Z"/>
                <w:rFonts w:asciiTheme="majorHAnsi" w:hAnsiTheme="majorHAnsi" w:cstheme="majorHAnsi"/>
                <w:sz w:val="26"/>
                <w:szCs w:val="26"/>
                <w:lang w:val="vi-VN"/>
                <w:rPrChange w:id="2109" w:author="kiemlongJr" w:date="2023-09-26T21:05:00Z">
                  <w:rPr>
                    <w:del w:id="2110" w:author="Admin" w:date="2023-10-02T18:05:00Z"/>
                    <w:rFonts w:cs="Times New Roman"/>
                    <w:sz w:val="20"/>
                    <w:szCs w:val="20"/>
                    <w:lang w:val="vi-VN"/>
                  </w:rPr>
                </w:rPrChange>
              </w:rPr>
            </w:pPr>
            <w:del w:id="2111" w:author="Admin" w:date="2023-10-02T18:05:00Z">
              <w:r w:rsidRPr="009D2D6D" w:rsidDel="00B674ED">
                <w:rPr>
                  <w:rFonts w:asciiTheme="majorHAnsi" w:hAnsiTheme="majorHAnsi" w:cstheme="majorHAnsi"/>
                  <w:sz w:val="26"/>
                  <w:szCs w:val="26"/>
                  <w:rPrChange w:id="2112" w:author="kiemlongJr" w:date="2023-09-26T21:05:00Z">
                    <w:rPr>
                      <w:rFonts w:cs="Times New Roman"/>
                      <w:sz w:val="20"/>
                      <w:szCs w:val="20"/>
                    </w:rPr>
                  </w:rPrChange>
                </w:rPr>
                <w:delText>Đăng ký thất bại</w:delText>
              </w:r>
            </w:del>
          </w:p>
        </w:tc>
        <w:tc>
          <w:tcPr>
            <w:tcW w:w="0" w:type="dxa"/>
            <w:tcPrChange w:id="2113" w:author="kiemlongJr" w:date="2023-09-26T21:05:00Z">
              <w:tcPr>
                <w:tcW w:w="3375" w:type="dxa"/>
                <w:gridSpan w:val="2"/>
              </w:tcPr>
            </w:tcPrChange>
          </w:tcPr>
          <w:p w14:paraId="29A4DD27" w14:textId="77E9A848"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114" w:author="Admin" w:date="2023-10-02T18:05:00Z"/>
                <w:rFonts w:asciiTheme="majorHAnsi" w:hAnsiTheme="majorHAnsi" w:cstheme="majorHAnsi"/>
                <w:sz w:val="26"/>
                <w:szCs w:val="26"/>
                <w:lang w:val="vi-VN"/>
                <w:rPrChange w:id="2115" w:author="kiemlongJr" w:date="2023-09-26T21:05:00Z">
                  <w:rPr>
                    <w:del w:id="2116" w:author="Admin" w:date="2023-10-02T18:05:00Z"/>
                    <w:rFonts w:cs="Times New Roman"/>
                    <w:sz w:val="20"/>
                    <w:szCs w:val="20"/>
                    <w:lang w:val="vi-VN"/>
                  </w:rPr>
                </w:rPrChange>
              </w:rPr>
              <w:pPrChange w:id="2117"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118" w:author="Admin" w:date="2023-10-02T18:05:00Z">
              <w:r w:rsidRPr="009D2D6D" w:rsidDel="00B674ED">
                <w:rPr>
                  <w:rFonts w:asciiTheme="majorHAnsi" w:hAnsiTheme="majorHAnsi" w:cstheme="majorHAnsi"/>
                  <w:sz w:val="26"/>
                  <w:szCs w:val="26"/>
                  <w:rPrChange w:id="2119" w:author="kiemlongJr" w:date="2023-09-26T21:05:00Z">
                    <w:rPr>
                      <w:rFonts w:cs="Times New Roman"/>
                      <w:sz w:val="20"/>
                      <w:szCs w:val="20"/>
                    </w:rPr>
                  </w:rPrChange>
                </w:rPr>
                <w:delText>Họ:</w:delText>
              </w:r>
            </w:del>
          </w:p>
          <w:p w14:paraId="34C4E760" w14:textId="7B9F34ED"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120" w:author="Admin" w:date="2023-10-02T18:05:00Z"/>
                <w:rFonts w:asciiTheme="majorHAnsi" w:hAnsiTheme="majorHAnsi" w:cstheme="majorHAnsi"/>
                <w:sz w:val="26"/>
                <w:szCs w:val="26"/>
                <w:lang w:val="vi-VN"/>
                <w:rPrChange w:id="2121" w:author="kiemlongJr" w:date="2023-09-26T21:05:00Z">
                  <w:rPr>
                    <w:del w:id="2122" w:author="Admin" w:date="2023-10-02T18:05:00Z"/>
                    <w:rFonts w:cs="Times New Roman"/>
                    <w:sz w:val="20"/>
                    <w:szCs w:val="20"/>
                    <w:lang w:val="vi-VN"/>
                  </w:rPr>
                </w:rPrChange>
              </w:rPr>
              <w:pPrChange w:id="2123"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124" w:author="Admin" w:date="2023-10-02T18:05:00Z">
              <w:r w:rsidRPr="009D2D6D" w:rsidDel="00B674ED">
                <w:rPr>
                  <w:rFonts w:asciiTheme="majorHAnsi" w:hAnsiTheme="majorHAnsi" w:cstheme="majorHAnsi"/>
                  <w:sz w:val="26"/>
                  <w:szCs w:val="26"/>
                  <w:rPrChange w:id="2125" w:author="kiemlongJr" w:date="2023-09-26T21:05:00Z">
                    <w:rPr>
                      <w:rFonts w:cs="Times New Roman"/>
                      <w:sz w:val="20"/>
                      <w:szCs w:val="20"/>
                    </w:rPr>
                  </w:rPrChange>
                </w:rPr>
                <w:delText>Tên:</w:delText>
              </w:r>
            </w:del>
          </w:p>
          <w:p w14:paraId="00ED2F49" w14:textId="122D60E5"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126" w:author="Admin" w:date="2023-10-02T18:05:00Z"/>
                <w:rFonts w:asciiTheme="majorHAnsi" w:hAnsiTheme="majorHAnsi" w:cstheme="majorHAnsi"/>
                <w:sz w:val="26"/>
                <w:szCs w:val="26"/>
                <w:lang w:val="vi-VN"/>
                <w:rPrChange w:id="2127" w:author="kiemlongJr" w:date="2023-09-26T21:05:00Z">
                  <w:rPr>
                    <w:del w:id="2128" w:author="Admin" w:date="2023-10-02T18:05:00Z"/>
                    <w:rFonts w:cs="Times New Roman"/>
                    <w:sz w:val="20"/>
                    <w:szCs w:val="20"/>
                    <w:lang w:val="vi-VN"/>
                  </w:rPr>
                </w:rPrChange>
              </w:rPr>
              <w:pPrChange w:id="2129"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130" w:author="Admin" w:date="2023-10-02T18:05:00Z">
              <w:r w:rsidRPr="009D2D6D" w:rsidDel="00B674ED">
                <w:rPr>
                  <w:rFonts w:asciiTheme="majorHAnsi" w:hAnsiTheme="majorHAnsi" w:cstheme="majorHAnsi"/>
                  <w:sz w:val="26"/>
                  <w:szCs w:val="26"/>
                  <w:rPrChange w:id="2131" w:author="kiemlongJr" w:date="2023-09-26T21:05:00Z">
                    <w:rPr>
                      <w:rFonts w:cs="Times New Roman"/>
                      <w:sz w:val="20"/>
                      <w:szCs w:val="20"/>
                    </w:rPr>
                  </w:rPrChange>
                </w:rPr>
                <w:delText>Email: tuandeptraitop1@gmail.com</w:delText>
              </w:r>
            </w:del>
          </w:p>
          <w:p w14:paraId="263BBC18" w14:textId="30ED539D"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132" w:author="Admin" w:date="2023-10-02T18:05:00Z"/>
                <w:rFonts w:asciiTheme="majorHAnsi" w:hAnsiTheme="majorHAnsi" w:cstheme="majorHAnsi"/>
                <w:sz w:val="26"/>
                <w:szCs w:val="26"/>
                <w:lang w:val="vi-VN"/>
                <w:rPrChange w:id="2133" w:author="kiemlongJr" w:date="2023-09-26T21:05:00Z">
                  <w:rPr>
                    <w:del w:id="2134" w:author="Admin" w:date="2023-10-02T18:05:00Z"/>
                    <w:rFonts w:cs="Times New Roman"/>
                    <w:sz w:val="20"/>
                    <w:szCs w:val="20"/>
                    <w:lang w:val="vi-VN"/>
                  </w:rPr>
                </w:rPrChange>
              </w:rPr>
              <w:pPrChange w:id="2135"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136" w:author="Admin" w:date="2023-10-02T18:05:00Z">
              <w:r w:rsidRPr="009D2D6D" w:rsidDel="00B674ED">
                <w:rPr>
                  <w:rFonts w:asciiTheme="majorHAnsi" w:hAnsiTheme="majorHAnsi" w:cstheme="majorHAnsi"/>
                  <w:sz w:val="26"/>
                  <w:szCs w:val="26"/>
                  <w:rPrChange w:id="2137" w:author="kiemlongJr" w:date="2023-09-26T21:05:00Z">
                    <w:rPr>
                      <w:rFonts w:cs="Times New Roman"/>
                      <w:sz w:val="20"/>
                      <w:szCs w:val="20"/>
                    </w:rPr>
                  </w:rPrChange>
                </w:rPr>
                <w:delText>Mật Khẩu: tuandeptrai1</w:delText>
              </w:r>
            </w:del>
          </w:p>
          <w:p w14:paraId="5CAB9D84" w14:textId="0AED85B6"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138" w:author="Admin" w:date="2023-10-02T18:05:00Z"/>
                <w:rFonts w:asciiTheme="majorHAnsi" w:hAnsiTheme="majorHAnsi" w:cstheme="majorHAnsi"/>
                <w:sz w:val="26"/>
                <w:szCs w:val="26"/>
                <w:lang w:val="vi-VN"/>
                <w:rPrChange w:id="2139" w:author="kiemlongJr" w:date="2023-09-26T21:05:00Z">
                  <w:rPr>
                    <w:del w:id="2140" w:author="Admin" w:date="2023-10-02T18:05:00Z"/>
                    <w:rFonts w:cs="Times New Roman"/>
                    <w:sz w:val="20"/>
                    <w:szCs w:val="20"/>
                    <w:lang w:val="vi-VN"/>
                  </w:rPr>
                </w:rPrChange>
              </w:rPr>
              <w:pPrChange w:id="2141"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142" w:author="Admin" w:date="2023-10-02T18:05:00Z">
              <w:r w:rsidRPr="009D2D6D" w:rsidDel="00B674ED">
                <w:rPr>
                  <w:rFonts w:asciiTheme="majorHAnsi" w:hAnsiTheme="majorHAnsi" w:cstheme="majorHAnsi"/>
                  <w:sz w:val="26"/>
                  <w:szCs w:val="26"/>
                  <w:rPrChange w:id="2143" w:author="kiemlongJr" w:date="2023-09-26T21:05:00Z">
                    <w:rPr>
                      <w:rFonts w:cs="Times New Roman"/>
                      <w:sz w:val="20"/>
                      <w:szCs w:val="20"/>
                    </w:rPr>
                  </w:rPrChange>
                </w:rPr>
                <w:delText>Nhập lại Mật Khẩu: tuandeptrai90</w:delText>
              </w:r>
            </w:del>
          </w:p>
          <w:p w14:paraId="3EC6AA28" w14:textId="22E4481C"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144" w:author="Admin" w:date="2023-10-02T18:05:00Z"/>
                <w:rFonts w:asciiTheme="majorHAnsi" w:hAnsiTheme="majorHAnsi" w:cstheme="majorHAnsi"/>
                <w:sz w:val="26"/>
                <w:szCs w:val="26"/>
                <w:lang w:val="vi-VN"/>
                <w:rPrChange w:id="2145" w:author="kiemlongJr" w:date="2023-09-26T21:05:00Z">
                  <w:rPr>
                    <w:del w:id="2146" w:author="Admin" w:date="2023-10-02T18:05:00Z"/>
                    <w:rFonts w:cs="Times New Roman"/>
                    <w:sz w:val="20"/>
                    <w:szCs w:val="20"/>
                    <w:lang w:val="vi-VN"/>
                  </w:rPr>
                </w:rPrChange>
              </w:rPr>
              <w:pPrChange w:id="2147"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148" w:author="Admin" w:date="2023-10-02T18:05:00Z">
              <w:r w:rsidRPr="009D2D6D" w:rsidDel="00B674ED">
                <w:rPr>
                  <w:rFonts w:asciiTheme="majorHAnsi" w:hAnsiTheme="majorHAnsi" w:cstheme="majorHAnsi"/>
                  <w:sz w:val="26"/>
                  <w:szCs w:val="26"/>
                  <w:rPrChange w:id="2149" w:author="kiemlongJr" w:date="2023-09-26T21:05:00Z">
                    <w:rPr>
                      <w:rFonts w:cs="Times New Roman"/>
                      <w:sz w:val="20"/>
                      <w:szCs w:val="20"/>
                    </w:rPr>
                  </w:rPrChange>
                </w:rPr>
                <w:delText>Nhấn nút Đăng Ký</w:delText>
              </w:r>
            </w:del>
          </w:p>
        </w:tc>
        <w:tc>
          <w:tcPr>
            <w:tcW w:w="1686" w:type="dxa"/>
            <w:tcPrChange w:id="2150" w:author="kiemlongJr" w:date="2023-09-26T21:05:00Z">
              <w:tcPr>
                <w:tcW w:w="1742" w:type="dxa"/>
                <w:gridSpan w:val="2"/>
              </w:tcPr>
            </w:tcPrChange>
          </w:tcPr>
          <w:p w14:paraId="667A908D" w14:textId="6EA28329"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151" w:author="Admin" w:date="2023-10-02T18:05:00Z"/>
                <w:rFonts w:asciiTheme="majorHAnsi" w:hAnsiTheme="majorHAnsi" w:cstheme="majorHAnsi"/>
                <w:sz w:val="26"/>
                <w:szCs w:val="26"/>
                <w:lang w:val="vi-VN"/>
                <w:rPrChange w:id="2152" w:author="kiemlongJr" w:date="2023-09-26T21:05:00Z">
                  <w:rPr>
                    <w:del w:id="2153" w:author="Admin" w:date="2023-10-02T18:05:00Z"/>
                    <w:rFonts w:cs="Times New Roman"/>
                    <w:sz w:val="20"/>
                    <w:szCs w:val="20"/>
                    <w:lang w:val="vi-VN"/>
                  </w:rPr>
                </w:rPrChange>
              </w:rPr>
            </w:pPr>
            <w:del w:id="2154" w:author="Admin" w:date="2023-10-02T18:05:00Z">
              <w:r w:rsidRPr="009D2D6D" w:rsidDel="00B674ED">
                <w:rPr>
                  <w:rFonts w:asciiTheme="majorHAnsi" w:hAnsiTheme="majorHAnsi" w:cstheme="majorHAnsi"/>
                  <w:sz w:val="26"/>
                  <w:szCs w:val="26"/>
                  <w:rPrChange w:id="2155" w:author="kiemlongJr" w:date="2023-09-26T21:05:00Z">
                    <w:rPr>
                      <w:rFonts w:cs="Times New Roman"/>
                      <w:sz w:val="20"/>
                      <w:szCs w:val="20"/>
                    </w:rPr>
                  </w:rPrChange>
                </w:rPr>
                <w:delText>Hệ thống thông báo: “Nhập khẩu nhập không trùng khớp”</w:delText>
              </w:r>
            </w:del>
          </w:p>
        </w:tc>
        <w:tc>
          <w:tcPr>
            <w:tcW w:w="1651" w:type="dxa"/>
            <w:tcPrChange w:id="2156" w:author="kiemlongJr" w:date="2023-09-26T21:05:00Z">
              <w:tcPr>
                <w:tcW w:w="1711" w:type="dxa"/>
                <w:gridSpan w:val="2"/>
              </w:tcPr>
            </w:tcPrChange>
          </w:tcPr>
          <w:p w14:paraId="07087121" w14:textId="593E1198"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157" w:author="Admin" w:date="2023-10-02T18:05:00Z"/>
                <w:rFonts w:asciiTheme="majorHAnsi" w:hAnsiTheme="majorHAnsi" w:cstheme="majorHAnsi"/>
                <w:sz w:val="26"/>
                <w:szCs w:val="26"/>
                <w:lang w:val="vi-VN"/>
                <w:rPrChange w:id="2158" w:author="kiemlongJr" w:date="2023-09-26T21:05:00Z">
                  <w:rPr>
                    <w:del w:id="2159" w:author="Admin" w:date="2023-10-02T18:05:00Z"/>
                    <w:rFonts w:cs="Times New Roman"/>
                    <w:sz w:val="20"/>
                    <w:szCs w:val="20"/>
                    <w:lang w:val="vi-VN"/>
                  </w:rPr>
                </w:rPrChange>
              </w:rPr>
            </w:pPr>
            <w:del w:id="2160" w:author="Admin" w:date="2023-10-02T18:05:00Z">
              <w:r w:rsidRPr="009D2D6D" w:rsidDel="00B674ED">
                <w:rPr>
                  <w:rFonts w:asciiTheme="majorHAnsi" w:hAnsiTheme="majorHAnsi" w:cstheme="majorHAnsi"/>
                  <w:sz w:val="26"/>
                  <w:szCs w:val="26"/>
                  <w:rPrChange w:id="2161" w:author="kiemlongJr" w:date="2023-09-26T21:05:00Z">
                    <w:rPr>
                      <w:rFonts w:cs="Times New Roman"/>
                      <w:sz w:val="20"/>
                      <w:szCs w:val="20"/>
                    </w:rPr>
                  </w:rPrChange>
                </w:rPr>
                <w:delText>Đăng ký không thành công</w:delText>
              </w:r>
            </w:del>
          </w:p>
        </w:tc>
        <w:tc>
          <w:tcPr>
            <w:tcW w:w="670" w:type="dxa"/>
            <w:tcPrChange w:id="2162" w:author="kiemlongJr" w:date="2023-09-26T21:05:00Z">
              <w:tcPr>
                <w:tcW w:w="540" w:type="dxa"/>
                <w:gridSpan w:val="2"/>
              </w:tcPr>
            </w:tcPrChange>
          </w:tcPr>
          <w:p w14:paraId="69E8B4C9" w14:textId="542EE71F"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163" w:author="Admin" w:date="2023-10-02T18:05:00Z"/>
                <w:rFonts w:asciiTheme="majorHAnsi" w:hAnsiTheme="majorHAnsi" w:cstheme="majorHAnsi"/>
                <w:sz w:val="26"/>
                <w:szCs w:val="26"/>
                <w:lang w:val="vi-VN"/>
                <w:rPrChange w:id="2164" w:author="kiemlongJr" w:date="2023-09-26T21:05:00Z">
                  <w:rPr>
                    <w:del w:id="2165" w:author="Admin" w:date="2023-10-02T18:05:00Z"/>
                    <w:rFonts w:cs="Times New Roman"/>
                    <w:sz w:val="20"/>
                    <w:szCs w:val="20"/>
                    <w:lang w:val="vi-VN"/>
                  </w:rPr>
                </w:rPrChange>
              </w:rPr>
            </w:pPr>
            <w:del w:id="2166" w:author="Admin" w:date="2023-10-02T18:05:00Z">
              <w:r w:rsidRPr="009D2D6D" w:rsidDel="00B674ED">
                <w:rPr>
                  <w:rFonts w:asciiTheme="majorHAnsi" w:hAnsiTheme="majorHAnsi" w:cstheme="majorHAnsi"/>
                  <w:sz w:val="26"/>
                  <w:szCs w:val="26"/>
                  <w:rPrChange w:id="2167" w:author="kiemlongJr" w:date="2023-09-26T21:05:00Z">
                    <w:rPr>
                      <w:rFonts w:cs="Times New Roman"/>
                      <w:sz w:val="20"/>
                      <w:szCs w:val="20"/>
                    </w:rPr>
                  </w:rPrChange>
                </w:rPr>
                <w:delText>Pass</w:delText>
              </w:r>
            </w:del>
          </w:p>
        </w:tc>
      </w:tr>
      <w:tr w:rsidR="00A32682" w:rsidRPr="009D2D6D" w:rsidDel="00B674ED" w14:paraId="6E1D58DA" w14:textId="2AF802A2" w:rsidTr="00A32682">
        <w:trPr>
          <w:trHeight w:val="641"/>
          <w:del w:id="2168" w:author="Admin" w:date="2023-10-02T18:05:00Z"/>
        </w:trPr>
        <w:tc>
          <w:tcPr>
            <w:cnfStyle w:val="001000000000" w:firstRow="0" w:lastRow="0" w:firstColumn="1" w:lastColumn="0" w:oddVBand="0" w:evenVBand="0" w:oddHBand="0" w:evenHBand="0" w:firstRowFirstColumn="0" w:firstRowLastColumn="0" w:lastRowFirstColumn="0" w:lastRowLastColumn="0"/>
            <w:tcW w:w="671" w:type="dxa"/>
          </w:tcPr>
          <w:p w14:paraId="1D9A59EC" w14:textId="708991F1" w:rsidR="005C439D" w:rsidRPr="009D2D6D" w:rsidDel="00B674ED" w:rsidRDefault="005C439D" w:rsidP="008E4DA9">
            <w:pPr>
              <w:jc w:val="center"/>
              <w:rPr>
                <w:del w:id="2169" w:author="Admin" w:date="2023-10-02T18:05:00Z"/>
                <w:rFonts w:asciiTheme="majorHAnsi" w:hAnsiTheme="majorHAnsi" w:cstheme="majorHAnsi"/>
                <w:sz w:val="26"/>
                <w:szCs w:val="26"/>
                <w:lang w:val="vi-VN"/>
                <w:rPrChange w:id="2170" w:author="kiemlongJr" w:date="2023-09-26T21:05:00Z">
                  <w:rPr>
                    <w:del w:id="2171" w:author="Admin" w:date="2023-10-02T18:05:00Z"/>
                    <w:rFonts w:cs="Times New Roman"/>
                    <w:b w:val="0"/>
                    <w:bCs w:val="0"/>
                    <w:sz w:val="20"/>
                    <w:szCs w:val="20"/>
                    <w:lang w:val="vi-VN"/>
                  </w:rPr>
                </w:rPrChange>
              </w:rPr>
            </w:pPr>
            <w:del w:id="2172" w:author="Admin" w:date="2023-10-02T18:05:00Z">
              <w:r w:rsidRPr="009D2D6D" w:rsidDel="00B674ED">
                <w:rPr>
                  <w:rFonts w:asciiTheme="majorHAnsi" w:hAnsiTheme="majorHAnsi" w:cstheme="majorHAnsi"/>
                  <w:sz w:val="26"/>
                  <w:szCs w:val="26"/>
                  <w:rPrChange w:id="2173" w:author="kiemlongJr" w:date="2023-09-26T21:05:00Z">
                    <w:rPr>
                      <w:rFonts w:cs="Times New Roman"/>
                      <w:sz w:val="20"/>
                      <w:szCs w:val="20"/>
                    </w:rPr>
                  </w:rPrChange>
                </w:rPr>
                <w:delText>TC6</w:delText>
              </w:r>
            </w:del>
          </w:p>
        </w:tc>
        <w:tc>
          <w:tcPr>
            <w:tcW w:w="973" w:type="dxa"/>
          </w:tcPr>
          <w:p w14:paraId="45786636" w14:textId="2976BABB"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174" w:author="Admin" w:date="2023-10-02T18:05:00Z"/>
                <w:rFonts w:asciiTheme="majorHAnsi" w:hAnsiTheme="majorHAnsi" w:cstheme="majorHAnsi"/>
                <w:sz w:val="26"/>
                <w:szCs w:val="26"/>
                <w:lang w:val="vi-VN"/>
                <w:rPrChange w:id="2175" w:author="kiemlongJr" w:date="2023-09-26T21:05:00Z">
                  <w:rPr>
                    <w:del w:id="2176" w:author="Admin" w:date="2023-10-02T18:05:00Z"/>
                    <w:rFonts w:cs="Times New Roman"/>
                    <w:sz w:val="20"/>
                    <w:szCs w:val="20"/>
                    <w:lang w:val="vi-VN"/>
                  </w:rPr>
                </w:rPrChange>
              </w:rPr>
            </w:pPr>
            <w:del w:id="2177" w:author="Admin" w:date="2023-10-02T18:05:00Z">
              <w:r w:rsidRPr="009D2D6D" w:rsidDel="00B674ED">
                <w:rPr>
                  <w:rFonts w:asciiTheme="majorHAnsi" w:hAnsiTheme="majorHAnsi" w:cstheme="majorHAnsi"/>
                  <w:sz w:val="26"/>
                  <w:szCs w:val="26"/>
                  <w:rPrChange w:id="2178" w:author="kiemlongJr" w:date="2023-09-26T21:05:00Z">
                    <w:rPr>
                      <w:rFonts w:cs="Times New Roman"/>
                      <w:sz w:val="20"/>
                      <w:szCs w:val="20"/>
                    </w:rPr>
                  </w:rPrChange>
                </w:rPr>
                <w:delText>Đăng ký thất bại</w:delText>
              </w:r>
            </w:del>
          </w:p>
        </w:tc>
        <w:tc>
          <w:tcPr>
            <w:tcW w:w="3375" w:type="dxa"/>
          </w:tcPr>
          <w:p w14:paraId="36F5F74A" w14:textId="4BC1F48F"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179" w:author="Admin" w:date="2023-10-02T18:05:00Z"/>
                <w:rFonts w:asciiTheme="majorHAnsi" w:hAnsiTheme="majorHAnsi" w:cstheme="majorHAnsi"/>
                <w:sz w:val="26"/>
                <w:szCs w:val="26"/>
                <w:lang w:val="vi-VN"/>
                <w:rPrChange w:id="2180" w:author="kiemlongJr" w:date="2023-09-26T21:05:00Z">
                  <w:rPr>
                    <w:del w:id="2181" w:author="Admin" w:date="2023-10-02T18:05:00Z"/>
                    <w:rFonts w:cs="Times New Roman"/>
                    <w:sz w:val="20"/>
                    <w:szCs w:val="20"/>
                    <w:lang w:val="vi-VN"/>
                  </w:rPr>
                </w:rPrChange>
              </w:rPr>
              <w:pPrChange w:id="2182"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183" w:author="Admin" w:date="2023-10-02T18:05:00Z">
              <w:r w:rsidRPr="009D2D6D" w:rsidDel="00B674ED">
                <w:rPr>
                  <w:rFonts w:asciiTheme="majorHAnsi" w:hAnsiTheme="majorHAnsi" w:cstheme="majorHAnsi"/>
                  <w:sz w:val="26"/>
                  <w:szCs w:val="26"/>
                  <w:rPrChange w:id="2184" w:author="kiemlongJr" w:date="2023-09-26T21:05:00Z">
                    <w:rPr>
                      <w:rFonts w:cs="Times New Roman"/>
                      <w:sz w:val="20"/>
                      <w:szCs w:val="20"/>
                    </w:rPr>
                  </w:rPrChange>
                </w:rPr>
                <w:delText>Họ:</w:delText>
              </w:r>
            </w:del>
          </w:p>
          <w:p w14:paraId="151CAB46" w14:textId="480AF9BB"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185" w:author="Admin" w:date="2023-10-02T18:05:00Z"/>
                <w:rFonts w:asciiTheme="majorHAnsi" w:hAnsiTheme="majorHAnsi" w:cstheme="majorHAnsi"/>
                <w:sz w:val="26"/>
                <w:szCs w:val="26"/>
                <w:lang w:val="vi-VN"/>
                <w:rPrChange w:id="2186" w:author="kiemlongJr" w:date="2023-09-26T21:05:00Z">
                  <w:rPr>
                    <w:del w:id="2187" w:author="Admin" w:date="2023-10-02T18:05:00Z"/>
                    <w:rFonts w:cs="Times New Roman"/>
                    <w:sz w:val="20"/>
                    <w:szCs w:val="20"/>
                    <w:lang w:val="vi-VN"/>
                  </w:rPr>
                </w:rPrChange>
              </w:rPr>
              <w:pPrChange w:id="2188"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189" w:author="Admin" w:date="2023-10-02T18:05:00Z">
              <w:r w:rsidRPr="009D2D6D" w:rsidDel="00B674ED">
                <w:rPr>
                  <w:rFonts w:asciiTheme="majorHAnsi" w:hAnsiTheme="majorHAnsi" w:cstheme="majorHAnsi"/>
                  <w:sz w:val="26"/>
                  <w:szCs w:val="26"/>
                  <w:rPrChange w:id="2190" w:author="kiemlongJr" w:date="2023-09-26T21:05:00Z">
                    <w:rPr>
                      <w:rFonts w:cs="Times New Roman"/>
                      <w:sz w:val="20"/>
                      <w:szCs w:val="20"/>
                    </w:rPr>
                  </w:rPrChange>
                </w:rPr>
                <w:delText>Tên:</w:delText>
              </w:r>
            </w:del>
          </w:p>
          <w:p w14:paraId="07E36AA9" w14:textId="7E3C22D2"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191" w:author="Admin" w:date="2023-10-02T18:05:00Z"/>
                <w:rFonts w:asciiTheme="majorHAnsi" w:hAnsiTheme="majorHAnsi" w:cstheme="majorHAnsi"/>
                <w:sz w:val="26"/>
                <w:szCs w:val="26"/>
                <w:lang w:val="vi-VN"/>
                <w:rPrChange w:id="2192" w:author="kiemlongJr" w:date="2023-09-26T21:05:00Z">
                  <w:rPr>
                    <w:del w:id="2193" w:author="Admin" w:date="2023-10-02T18:05:00Z"/>
                    <w:rFonts w:cs="Times New Roman"/>
                    <w:sz w:val="20"/>
                    <w:szCs w:val="20"/>
                    <w:lang w:val="vi-VN"/>
                  </w:rPr>
                </w:rPrChange>
              </w:rPr>
              <w:pPrChange w:id="2194"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195" w:author="Admin" w:date="2023-10-02T18:05:00Z">
              <w:r w:rsidRPr="009D2D6D" w:rsidDel="00B674ED">
                <w:rPr>
                  <w:rFonts w:asciiTheme="majorHAnsi" w:hAnsiTheme="majorHAnsi" w:cstheme="majorHAnsi"/>
                  <w:sz w:val="26"/>
                  <w:szCs w:val="26"/>
                  <w:rPrChange w:id="2196" w:author="kiemlongJr" w:date="2023-09-26T21:05:00Z">
                    <w:rPr>
                      <w:rFonts w:cs="Times New Roman"/>
                      <w:sz w:val="20"/>
                      <w:szCs w:val="20"/>
                    </w:rPr>
                  </w:rPrChange>
                </w:rPr>
                <w:delText>Email: vutringoc123@gmail.com</w:delText>
              </w:r>
            </w:del>
          </w:p>
          <w:p w14:paraId="3A7F7AC9" w14:textId="1817AAA6"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197" w:author="Admin" w:date="2023-10-02T18:05:00Z"/>
                <w:rFonts w:asciiTheme="majorHAnsi" w:hAnsiTheme="majorHAnsi" w:cstheme="majorHAnsi"/>
                <w:sz w:val="26"/>
                <w:szCs w:val="26"/>
                <w:lang w:val="vi-VN"/>
                <w:rPrChange w:id="2198" w:author="kiemlongJr" w:date="2023-09-26T21:05:00Z">
                  <w:rPr>
                    <w:del w:id="2199" w:author="Admin" w:date="2023-10-02T18:05:00Z"/>
                    <w:rFonts w:cs="Times New Roman"/>
                    <w:sz w:val="20"/>
                    <w:szCs w:val="20"/>
                    <w:lang w:val="vi-VN"/>
                  </w:rPr>
                </w:rPrChange>
              </w:rPr>
              <w:pPrChange w:id="2200"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201" w:author="Admin" w:date="2023-10-02T18:05:00Z">
              <w:r w:rsidRPr="009D2D6D" w:rsidDel="00B674ED">
                <w:rPr>
                  <w:rFonts w:asciiTheme="majorHAnsi" w:hAnsiTheme="majorHAnsi" w:cstheme="majorHAnsi"/>
                  <w:sz w:val="26"/>
                  <w:szCs w:val="26"/>
                  <w:rPrChange w:id="2202" w:author="kiemlongJr" w:date="2023-09-26T21:05:00Z">
                    <w:rPr>
                      <w:rFonts w:cs="Times New Roman"/>
                      <w:sz w:val="20"/>
                      <w:szCs w:val="20"/>
                    </w:rPr>
                  </w:rPrChange>
                </w:rPr>
                <w:delText>Mật khẩu: tringocdeptrai</w:delText>
              </w:r>
            </w:del>
          </w:p>
          <w:p w14:paraId="47963CFF" w14:textId="11299795"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203" w:author="Admin" w:date="2023-10-02T18:05:00Z"/>
                <w:rFonts w:asciiTheme="majorHAnsi" w:hAnsiTheme="majorHAnsi" w:cstheme="majorHAnsi"/>
                <w:sz w:val="26"/>
                <w:szCs w:val="26"/>
                <w:lang w:val="vi-VN"/>
                <w:rPrChange w:id="2204" w:author="kiemlongJr" w:date="2023-09-26T21:05:00Z">
                  <w:rPr>
                    <w:del w:id="2205" w:author="Admin" w:date="2023-10-02T18:05:00Z"/>
                    <w:rFonts w:cs="Times New Roman"/>
                    <w:sz w:val="20"/>
                    <w:szCs w:val="20"/>
                    <w:lang w:val="vi-VN"/>
                  </w:rPr>
                </w:rPrChange>
              </w:rPr>
              <w:pPrChange w:id="2206"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207" w:author="Admin" w:date="2023-10-02T18:05:00Z">
              <w:r w:rsidRPr="009D2D6D" w:rsidDel="00B674ED">
                <w:rPr>
                  <w:rFonts w:asciiTheme="majorHAnsi" w:hAnsiTheme="majorHAnsi" w:cstheme="majorHAnsi"/>
                  <w:sz w:val="26"/>
                  <w:szCs w:val="26"/>
                  <w:rPrChange w:id="2208" w:author="kiemlongJr" w:date="2023-09-26T21:05:00Z">
                    <w:rPr>
                      <w:rFonts w:cs="Times New Roman"/>
                      <w:sz w:val="20"/>
                      <w:szCs w:val="20"/>
                    </w:rPr>
                  </w:rPrChange>
                </w:rPr>
                <w:delText>Nhập lại mật khẩu:</w:delText>
              </w:r>
            </w:del>
          </w:p>
          <w:p w14:paraId="69AEE384" w14:textId="69DC6108"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209" w:author="Admin" w:date="2023-10-02T18:05:00Z"/>
                <w:rFonts w:asciiTheme="majorHAnsi" w:hAnsiTheme="majorHAnsi" w:cstheme="majorHAnsi"/>
                <w:sz w:val="26"/>
                <w:szCs w:val="26"/>
                <w:lang w:val="vi-VN"/>
                <w:rPrChange w:id="2210" w:author="kiemlongJr" w:date="2023-09-26T21:05:00Z">
                  <w:rPr>
                    <w:del w:id="2211" w:author="Admin" w:date="2023-10-02T18:05:00Z"/>
                    <w:rFonts w:cs="Times New Roman"/>
                    <w:sz w:val="20"/>
                    <w:szCs w:val="20"/>
                    <w:lang w:val="vi-VN"/>
                  </w:rPr>
                </w:rPrChange>
              </w:rPr>
              <w:pPrChange w:id="2212"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213" w:author="Admin" w:date="2023-10-02T18:05:00Z">
              <w:r w:rsidRPr="009D2D6D" w:rsidDel="00B674ED">
                <w:rPr>
                  <w:rFonts w:asciiTheme="majorHAnsi" w:hAnsiTheme="majorHAnsi" w:cstheme="majorHAnsi"/>
                  <w:sz w:val="26"/>
                  <w:szCs w:val="26"/>
                  <w:rPrChange w:id="2214" w:author="kiemlongJr" w:date="2023-09-26T21:05:00Z">
                    <w:rPr>
                      <w:rFonts w:cs="Times New Roman"/>
                      <w:sz w:val="20"/>
                      <w:szCs w:val="20"/>
                    </w:rPr>
                  </w:rPrChange>
                </w:rPr>
                <w:delText>Nhấn nút Đăng Ký</w:delText>
              </w:r>
            </w:del>
          </w:p>
        </w:tc>
        <w:tc>
          <w:tcPr>
            <w:tcW w:w="1686" w:type="dxa"/>
          </w:tcPr>
          <w:p w14:paraId="755B39D5" w14:textId="2F2AC852"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215" w:author="Admin" w:date="2023-10-02T18:05:00Z"/>
                <w:rFonts w:asciiTheme="majorHAnsi" w:hAnsiTheme="majorHAnsi" w:cstheme="majorHAnsi"/>
                <w:sz w:val="26"/>
                <w:szCs w:val="26"/>
                <w:lang w:val="vi-VN"/>
                <w:rPrChange w:id="2216" w:author="kiemlongJr" w:date="2023-09-26T21:05:00Z">
                  <w:rPr>
                    <w:del w:id="2217" w:author="Admin" w:date="2023-10-02T18:05:00Z"/>
                    <w:rFonts w:cs="Times New Roman"/>
                    <w:sz w:val="20"/>
                    <w:szCs w:val="20"/>
                    <w:lang w:val="vi-VN"/>
                  </w:rPr>
                </w:rPrChange>
              </w:rPr>
            </w:pPr>
            <w:del w:id="2218" w:author="Admin" w:date="2023-10-02T18:05:00Z">
              <w:r w:rsidRPr="009D2D6D" w:rsidDel="00B674ED">
                <w:rPr>
                  <w:rFonts w:asciiTheme="majorHAnsi" w:hAnsiTheme="majorHAnsi" w:cstheme="majorHAnsi"/>
                  <w:sz w:val="26"/>
                  <w:szCs w:val="26"/>
                  <w:rPrChange w:id="2219" w:author="kiemlongJr" w:date="2023-09-26T21:05:00Z">
                    <w:rPr>
                      <w:rFonts w:cs="Times New Roman"/>
                      <w:sz w:val="20"/>
                      <w:szCs w:val="20"/>
                    </w:rPr>
                  </w:rPrChange>
                </w:rPr>
                <w:delText>Hệ thống thông báo: “Yêu cầu bạn nhập lại mật khẩu vừa nhập”</w:delText>
              </w:r>
            </w:del>
          </w:p>
        </w:tc>
        <w:tc>
          <w:tcPr>
            <w:tcW w:w="1651" w:type="dxa"/>
          </w:tcPr>
          <w:p w14:paraId="47C69C63" w14:textId="0408590E"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220" w:author="Admin" w:date="2023-10-02T18:05:00Z"/>
                <w:rFonts w:asciiTheme="majorHAnsi" w:hAnsiTheme="majorHAnsi" w:cstheme="majorHAnsi"/>
                <w:sz w:val="26"/>
                <w:szCs w:val="26"/>
                <w:lang w:val="vi-VN"/>
                <w:rPrChange w:id="2221" w:author="kiemlongJr" w:date="2023-09-26T21:05:00Z">
                  <w:rPr>
                    <w:del w:id="2222" w:author="Admin" w:date="2023-10-02T18:05:00Z"/>
                    <w:rFonts w:cs="Times New Roman"/>
                    <w:sz w:val="20"/>
                    <w:szCs w:val="20"/>
                    <w:lang w:val="vi-VN"/>
                  </w:rPr>
                </w:rPrChange>
              </w:rPr>
            </w:pPr>
            <w:del w:id="2223" w:author="Admin" w:date="2023-10-02T18:05:00Z">
              <w:r w:rsidRPr="009D2D6D" w:rsidDel="00B674ED">
                <w:rPr>
                  <w:rFonts w:asciiTheme="majorHAnsi" w:hAnsiTheme="majorHAnsi" w:cstheme="majorHAnsi"/>
                  <w:sz w:val="26"/>
                  <w:szCs w:val="26"/>
                  <w:rPrChange w:id="2224" w:author="kiemlongJr" w:date="2023-09-26T21:05:00Z">
                    <w:rPr>
                      <w:rFonts w:cs="Times New Roman"/>
                      <w:sz w:val="20"/>
                      <w:szCs w:val="20"/>
                    </w:rPr>
                  </w:rPrChange>
                </w:rPr>
                <w:delText>Đăng ký không thành công</w:delText>
              </w:r>
            </w:del>
          </w:p>
        </w:tc>
        <w:tc>
          <w:tcPr>
            <w:tcW w:w="670" w:type="dxa"/>
          </w:tcPr>
          <w:p w14:paraId="296A4D1F" w14:textId="5A69E160"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225" w:author="Admin" w:date="2023-10-02T18:05:00Z"/>
                <w:rFonts w:asciiTheme="majorHAnsi" w:hAnsiTheme="majorHAnsi" w:cstheme="majorHAnsi"/>
                <w:sz w:val="26"/>
                <w:szCs w:val="26"/>
                <w:lang w:val="vi-VN"/>
                <w:rPrChange w:id="2226" w:author="kiemlongJr" w:date="2023-09-26T21:05:00Z">
                  <w:rPr>
                    <w:del w:id="2227" w:author="Admin" w:date="2023-10-02T18:05:00Z"/>
                    <w:rFonts w:cs="Times New Roman"/>
                    <w:sz w:val="20"/>
                    <w:szCs w:val="20"/>
                    <w:lang w:val="vi-VN"/>
                  </w:rPr>
                </w:rPrChange>
              </w:rPr>
            </w:pPr>
            <w:del w:id="2228" w:author="Admin" w:date="2023-10-02T18:05:00Z">
              <w:r w:rsidRPr="009D2D6D" w:rsidDel="00B674ED">
                <w:rPr>
                  <w:rFonts w:asciiTheme="majorHAnsi" w:hAnsiTheme="majorHAnsi" w:cstheme="majorHAnsi"/>
                  <w:sz w:val="26"/>
                  <w:szCs w:val="26"/>
                  <w:rPrChange w:id="2229" w:author="kiemlongJr" w:date="2023-09-26T21:05:00Z">
                    <w:rPr>
                      <w:rFonts w:cs="Times New Roman"/>
                      <w:sz w:val="20"/>
                      <w:szCs w:val="20"/>
                    </w:rPr>
                  </w:rPrChange>
                </w:rPr>
                <w:delText>Pass</w:delText>
              </w:r>
            </w:del>
          </w:p>
        </w:tc>
      </w:tr>
      <w:tr w:rsidR="00A32682" w:rsidRPr="009D2D6D" w:rsidDel="00B674ED" w14:paraId="69C045A1" w14:textId="0DF6CD83" w:rsidTr="00A32682">
        <w:trPr>
          <w:cnfStyle w:val="000000100000" w:firstRow="0" w:lastRow="0" w:firstColumn="0" w:lastColumn="0" w:oddVBand="0" w:evenVBand="0" w:oddHBand="1" w:evenHBand="0" w:firstRowFirstColumn="0" w:firstRowLastColumn="0" w:lastRowFirstColumn="0" w:lastRowLastColumn="0"/>
          <w:trHeight w:val="641"/>
          <w:del w:id="2230" w:author="Admin" w:date="2023-10-02T18:05:00Z"/>
          <w:trPrChange w:id="2231" w:author="kiemlongJr" w:date="2023-09-26T21:05:00Z">
            <w:trPr>
              <w:gridBefore w:val="1"/>
              <w:trHeight w:val="641"/>
            </w:trPr>
          </w:trPrChange>
        </w:trPr>
        <w:tc>
          <w:tcPr>
            <w:cnfStyle w:val="001000000000" w:firstRow="0" w:lastRow="0" w:firstColumn="1" w:lastColumn="0" w:oddVBand="0" w:evenVBand="0" w:oddHBand="0" w:evenHBand="0" w:firstRowFirstColumn="0" w:firstRowLastColumn="0" w:lastRowFirstColumn="0" w:lastRowLastColumn="0"/>
            <w:tcW w:w="0" w:type="dxa"/>
            <w:tcPrChange w:id="2232" w:author="kiemlongJr" w:date="2023-09-26T21:05:00Z">
              <w:tcPr>
                <w:tcW w:w="671" w:type="dxa"/>
                <w:gridSpan w:val="2"/>
              </w:tcPr>
            </w:tcPrChange>
          </w:tcPr>
          <w:p w14:paraId="76E6A50B" w14:textId="4B27F18C" w:rsidR="005C439D" w:rsidRPr="009D2D6D" w:rsidDel="00B674ED" w:rsidRDefault="005C439D" w:rsidP="008E4DA9">
            <w:pPr>
              <w:jc w:val="center"/>
              <w:cnfStyle w:val="001000100000" w:firstRow="0" w:lastRow="0" w:firstColumn="1" w:lastColumn="0" w:oddVBand="0" w:evenVBand="0" w:oddHBand="1" w:evenHBand="0" w:firstRowFirstColumn="0" w:firstRowLastColumn="0" w:lastRowFirstColumn="0" w:lastRowLastColumn="0"/>
              <w:rPr>
                <w:del w:id="2233" w:author="Admin" w:date="2023-10-02T18:05:00Z"/>
                <w:rFonts w:asciiTheme="majorHAnsi" w:hAnsiTheme="majorHAnsi" w:cstheme="majorHAnsi"/>
                <w:sz w:val="26"/>
                <w:szCs w:val="26"/>
                <w:lang w:val="vi-VN"/>
                <w:rPrChange w:id="2234" w:author="kiemlongJr" w:date="2023-09-26T21:05:00Z">
                  <w:rPr>
                    <w:del w:id="2235" w:author="Admin" w:date="2023-10-02T18:05:00Z"/>
                    <w:rFonts w:cs="Times New Roman"/>
                    <w:b w:val="0"/>
                    <w:bCs w:val="0"/>
                    <w:sz w:val="20"/>
                    <w:szCs w:val="20"/>
                    <w:lang w:val="vi-VN"/>
                  </w:rPr>
                </w:rPrChange>
              </w:rPr>
            </w:pPr>
            <w:del w:id="2236" w:author="Admin" w:date="2023-10-02T18:05:00Z">
              <w:r w:rsidRPr="009D2D6D" w:rsidDel="00B674ED">
                <w:rPr>
                  <w:rFonts w:asciiTheme="majorHAnsi" w:hAnsiTheme="majorHAnsi" w:cstheme="majorHAnsi"/>
                  <w:sz w:val="26"/>
                  <w:szCs w:val="26"/>
                  <w:rPrChange w:id="2237" w:author="kiemlongJr" w:date="2023-09-26T21:05:00Z">
                    <w:rPr>
                      <w:rFonts w:cs="Times New Roman"/>
                      <w:sz w:val="20"/>
                      <w:szCs w:val="20"/>
                    </w:rPr>
                  </w:rPrChange>
                </w:rPr>
                <w:delText>TC7</w:delText>
              </w:r>
            </w:del>
          </w:p>
        </w:tc>
        <w:tc>
          <w:tcPr>
            <w:tcW w:w="973" w:type="dxa"/>
            <w:tcPrChange w:id="2238" w:author="kiemlongJr" w:date="2023-09-26T21:05:00Z">
              <w:tcPr>
                <w:tcW w:w="987" w:type="dxa"/>
                <w:gridSpan w:val="2"/>
              </w:tcPr>
            </w:tcPrChange>
          </w:tcPr>
          <w:p w14:paraId="09568EF6" w14:textId="7B7F0A74"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239" w:author="Admin" w:date="2023-10-02T18:05:00Z"/>
                <w:rFonts w:asciiTheme="majorHAnsi" w:hAnsiTheme="majorHAnsi" w:cstheme="majorHAnsi"/>
                <w:sz w:val="26"/>
                <w:szCs w:val="26"/>
                <w:lang w:val="vi-VN"/>
                <w:rPrChange w:id="2240" w:author="kiemlongJr" w:date="2023-09-26T21:05:00Z">
                  <w:rPr>
                    <w:del w:id="2241" w:author="Admin" w:date="2023-10-02T18:05:00Z"/>
                    <w:rFonts w:cs="Times New Roman"/>
                    <w:sz w:val="20"/>
                    <w:szCs w:val="20"/>
                    <w:lang w:val="vi-VN"/>
                  </w:rPr>
                </w:rPrChange>
              </w:rPr>
            </w:pPr>
            <w:del w:id="2242" w:author="Admin" w:date="2023-10-02T18:05:00Z">
              <w:r w:rsidRPr="009D2D6D" w:rsidDel="00B674ED">
                <w:rPr>
                  <w:rFonts w:asciiTheme="majorHAnsi" w:hAnsiTheme="majorHAnsi" w:cstheme="majorHAnsi"/>
                  <w:sz w:val="26"/>
                  <w:szCs w:val="26"/>
                  <w:rPrChange w:id="2243" w:author="kiemlongJr" w:date="2023-09-26T21:05:00Z">
                    <w:rPr>
                      <w:rFonts w:cs="Times New Roman"/>
                      <w:sz w:val="20"/>
                      <w:szCs w:val="20"/>
                    </w:rPr>
                  </w:rPrChange>
                </w:rPr>
                <w:delText>Đăng ký thất bại</w:delText>
              </w:r>
            </w:del>
          </w:p>
        </w:tc>
        <w:tc>
          <w:tcPr>
            <w:tcW w:w="0" w:type="dxa"/>
            <w:tcPrChange w:id="2244" w:author="kiemlongJr" w:date="2023-09-26T21:05:00Z">
              <w:tcPr>
                <w:tcW w:w="3375" w:type="dxa"/>
                <w:gridSpan w:val="2"/>
              </w:tcPr>
            </w:tcPrChange>
          </w:tcPr>
          <w:p w14:paraId="58B71F80" w14:textId="3D10D925"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245" w:author="Admin" w:date="2023-10-02T18:05:00Z"/>
                <w:rFonts w:asciiTheme="majorHAnsi" w:hAnsiTheme="majorHAnsi" w:cstheme="majorHAnsi"/>
                <w:sz w:val="26"/>
                <w:szCs w:val="26"/>
                <w:lang w:val="vi-VN"/>
                <w:rPrChange w:id="2246" w:author="kiemlongJr" w:date="2023-09-26T21:05:00Z">
                  <w:rPr>
                    <w:del w:id="2247" w:author="Admin" w:date="2023-10-02T18:05:00Z"/>
                    <w:rFonts w:cs="Times New Roman"/>
                    <w:sz w:val="20"/>
                    <w:szCs w:val="20"/>
                    <w:lang w:val="vi-VN"/>
                  </w:rPr>
                </w:rPrChange>
              </w:rPr>
              <w:pPrChange w:id="2248"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249" w:author="Admin" w:date="2023-10-02T18:05:00Z">
              <w:r w:rsidRPr="009D2D6D" w:rsidDel="00B674ED">
                <w:rPr>
                  <w:rFonts w:asciiTheme="majorHAnsi" w:hAnsiTheme="majorHAnsi" w:cstheme="majorHAnsi"/>
                  <w:sz w:val="26"/>
                  <w:szCs w:val="26"/>
                  <w:rPrChange w:id="2250" w:author="kiemlongJr" w:date="2023-09-26T21:05:00Z">
                    <w:rPr>
                      <w:rFonts w:cs="Times New Roman"/>
                      <w:sz w:val="20"/>
                      <w:szCs w:val="20"/>
                    </w:rPr>
                  </w:rPrChange>
                </w:rPr>
                <w:delText>Họ:</w:delText>
              </w:r>
            </w:del>
          </w:p>
          <w:p w14:paraId="04404AD2" w14:textId="7592898F"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251" w:author="Admin" w:date="2023-10-02T18:05:00Z"/>
                <w:rFonts w:asciiTheme="majorHAnsi" w:hAnsiTheme="majorHAnsi" w:cstheme="majorHAnsi"/>
                <w:sz w:val="26"/>
                <w:szCs w:val="26"/>
                <w:lang w:val="vi-VN"/>
                <w:rPrChange w:id="2252" w:author="kiemlongJr" w:date="2023-09-26T21:05:00Z">
                  <w:rPr>
                    <w:del w:id="2253" w:author="Admin" w:date="2023-10-02T18:05:00Z"/>
                    <w:rFonts w:cs="Times New Roman"/>
                    <w:sz w:val="20"/>
                    <w:szCs w:val="20"/>
                    <w:lang w:val="vi-VN"/>
                  </w:rPr>
                </w:rPrChange>
              </w:rPr>
              <w:pPrChange w:id="2254"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255" w:author="Admin" w:date="2023-10-02T18:05:00Z">
              <w:r w:rsidRPr="009D2D6D" w:rsidDel="00B674ED">
                <w:rPr>
                  <w:rFonts w:asciiTheme="majorHAnsi" w:hAnsiTheme="majorHAnsi" w:cstheme="majorHAnsi"/>
                  <w:sz w:val="26"/>
                  <w:szCs w:val="26"/>
                  <w:rPrChange w:id="2256" w:author="kiemlongJr" w:date="2023-09-26T21:05:00Z">
                    <w:rPr>
                      <w:rFonts w:cs="Times New Roman"/>
                      <w:sz w:val="20"/>
                      <w:szCs w:val="20"/>
                    </w:rPr>
                  </w:rPrChange>
                </w:rPr>
                <w:delText>Tên:</w:delText>
              </w:r>
            </w:del>
          </w:p>
          <w:p w14:paraId="3182FB2F" w14:textId="45E7F5D9"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257" w:author="Admin" w:date="2023-10-02T18:05:00Z"/>
                <w:rFonts w:asciiTheme="majorHAnsi" w:hAnsiTheme="majorHAnsi" w:cstheme="majorHAnsi"/>
                <w:sz w:val="26"/>
                <w:szCs w:val="26"/>
                <w:lang w:val="vi-VN"/>
                <w:rPrChange w:id="2258" w:author="kiemlongJr" w:date="2023-09-26T21:05:00Z">
                  <w:rPr>
                    <w:del w:id="2259" w:author="Admin" w:date="2023-10-02T18:05:00Z"/>
                    <w:rFonts w:cs="Times New Roman"/>
                    <w:sz w:val="20"/>
                    <w:szCs w:val="20"/>
                    <w:lang w:val="vi-VN"/>
                  </w:rPr>
                </w:rPrChange>
              </w:rPr>
              <w:pPrChange w:id="2260"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261" w:author="Admin" w:date="2023-10-02T18:05:00Z">
              <w:r w:rsidRPr="009D2D6D" w:rsidDel="00B674ED">
                <w:rPr>
                  <w:rFonts w:asciiTheme="majorHAnsi" w:hAnsiTheme="majorHAnsi" w:cstheme="majorHAnsi"/>
                  <w:sz w:val="26"/>
                  <w:szCs w:val="26"/>
                  <w:rPrChange w:id="2262" w:author="kiemlongJr" w:date="2023-09-26T21:05:00Z">
                    <w:rPr>
                      <w:rFonts w:cs="Times New Roman"/>
                      <w:sz w:val="20"/>
                      <w:szCs w:val="20"/>
                    </w:rPr>
                  </w:rPrChange>
                </w:rPr>
                <w:delText>Email: hovaten123@gmail.com</w:delText>
              </w:r>
            </w:del>
          </w:p>
          <w:p w14:paraId="08EB09F4" w14:textId="2503B609"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263" w:author="Admin" w:date="2023-10-02T18:05:00Z"/>
                <w:rFonts w:asciiTheme="majorHAnsi" w:hAnsiTheme="majorHAnsi" w:cstheme="majorHAnsi"/>
                <w:sz w:val="26"/>
                <w:szCs w:val="26"/>
                <w:lang w:val="vi-VN"/>
                <w:rPrChange w:id="2264" w:author="kiemlongJr" w:date="2023-09-26T21:05:00Z">
                  <w:rPr>
                    <w:del w:id="2265" w:author="Admin" w:date="2023-10-02T18:05:00Z"/>
                    <w:rFonts w:cs="Times New Roman"/>
                    <w:sz w:val="20"/>
                    <w:szCs w:val="20"/>
                    <w:lang w:val="vi-VN"/>
                  </w:rPr>
                </w:rPrChange>
              </w:rPr>
              <w:pPrChange w:id="2266"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267" w:author="Admin" w:date="2023-10-02T18:05:00Z">
              <w:r w:rsidRPr="009D2D6D" w:rsidDel="00B674ED">
                <w:rPr>
                  <w:rFonts w:asciiTheme="majorHAnsi" w:hAnsiTheme="majorHAnsi" w:cstheme="majorHAnsi"/>
                  <w:sz w:val="26"/>
                  <w:szCs w:val="26"/>
                  <w:rPrChange w:id="2268" w:author="kiemlongJr" w:date="2023-09-26T21:05:00Z">
                    <w:rPr>
                      <w:rFonts w:cs="Times New Roman"/>
                      <w:sz w:val="20"/>
                      <w:szCs w:val="20"/>
                    </w:rPr>
                  </w:rPrChange>
                </w:rPr>
                <w:delText>Mật khẩu: 1a</w:delText>
              </w:r>
            </w:del>
          </w:p>
          <w:p w14:paraId="3BE97AE1" w14:textId="35A5DD13"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269" w:author="Admin" w:date="2023-10-02T18:05:00Z"/>
                <w:rFonts w:asciiTheme="majorHAnsi" w:hAnsiTheme="majorHAnsi" w:cstheme="majorHAnsi"/>
                <w:sz w:val="26"/>
                <w:szCs w:val="26"/>
                <w:lang w:val="vi-VN"/>
                <w:rPrChange w:id="2270" w:author="kiemlongJr" w:date="2023-09-26T21:05:00Z">
                  <w:rPr>
                    <w:del w:id="2271" w:author="Admin" w:date="2023-10-02T18:05:00Z"/>
                    <w:rFonts w:cs="Times New Roman"/>
                    <w:sz w:val="20"/>
                    <w:szCs w:val="20"/>
                    <w:lang w:val="vi-VN"/>
                  </w:rPr>
                </w:rPrChange>
              </w:rPr>
              <w:pPrChange w:id="2272"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273" w:author="Admin" w:date="2023-10-02T18:05:00Z">
              <w:r w:rsidRPr="009D2D6D" w:rsidDel="00B674ED">
                <w:rPr>
                  <w:rFonts w:asciiTheme="majorHAnsi" w:hAnsiTheme="majorHAnsi" w:cstheme="majorHAnsi"/>
                  <w:sz w:val="26"/>
                  <w:szCs w:val="26"/>
                  <w:rPrChange w:id="2274" w:author="kiemlongJr" w:date="2023-09-26T21:05:00Z">
                    <w:rPr>
                      <w:rFonts w:cs="Times New Roman"/>
                      <w:sz w:val="20"/>
                      <w:szCs w:val="20"/>
                    </w:rPr>
                  </w:rPrChange>
                </w:rPr>
                <w:delText>Nhập lại mật khẩu:</w:delText>
              </w:r>
            </w:del>
          </w:p>
          <w:p w14:paraId="071BEE25" w14:textId="4EA95B29" w:rsidR="005C439D" w:rsidRPr="009D2D6D" w:rsidDel="00B674ED" w:rsidRDefault="005C439D">
            <w:pPr>
              <w:pStyle w:val="ListParagraph"/>
              <w:numPr>
                <w:ilvl w:val="0"/>
                <w:numId w:val="37"/>
              </w:numPr>
              <w:spacing w:after="160" w:line="259" w:lineRule="auto"/>
              <w:ind w:left="318" w:hanging="219"/>
              <w:cnfStyle w:val="000000100000" w:firstRow="0" w:lastRow="0" w:firstColumn="0" w:lastColumn="0" w:oddVBand="0" w:evenVBand="0" w:oddHBand="1" w:evenHBand="0" w:firstRowFirstColumn="0" w:firstRowLastColumn="0" w:lastRowFirstColumn="0" w:lastRowLastColumn="0"/>
              <w:rPr>
                <w:del w:id="2275" w:author="Admin" w:date="2023-10-02T18:05:00Z"/>
                <w:rFonts w:asciiTheme="majorHAnsi" w:hAnsiTheme="majorHAnsi" w:cstheme="majorHAnsi"/>
                <w:sz w:val="26"/>
                <w:szCs w:val="26"/>
                <w:lang w:val="vi-VN"/>
                <w:rPrChange w:id="2276" w:author="kiemlongJr" w:date="2023-09-26T21:05:00Z">
                  <w:rPr>
                    <w:del w:id="2277" w:author="Admin" w:date="2023-10-02T18:05:00Z"/>
                    <w:rFonts w:cs="Times New Roman"/>
                    <w:sz w:val="20"/>
                    <w:szCs w:val="20"/>
                    <w:lang w:val="vi-VN"/>
                  </w:rPr>
                </w:rPrChange>
              </w:rPr>
              <w:pPrChange w:id="2278" w:author="kiemlongJr" w:date="2023-09-26T21:05:00Z">
                <w:pPr>
                  <w:pStyle w:val="ListParagraph"/>
                  <w:numPr>
                    <w:numId w:val="37"/>
                  </w:numPr>
                  <w:spacing w:after="160" w:line="259" w:lineRule="auto"/>
                  <w:ind w:left="318" w:hanging="219"/>
                  <w:jc w:val="center"/>
                  <w:cnfStyle w:val="000000100000" w:firstRow="0" w:lastRow="0" w:firstColumn="0" w:lastColumn="0" w:oddVBand="0" w:evenVBand="0" w:oddHBand="1" w:evenHBand="0" w:firstRowFirstColumn="0" w:firstRowLastColumn="0" w:lastRowFirstColumn="0" w:lastRowLastColumn="0"/>
                </w:pPr>
              </w:pPrChange>
            </w:pPr>
            <w:del w:id="2279" w:author="Admin" w:date="2023-10-02T18:05:00Z">
              <w:r w:rsidRPr="009D2D6D" w:rsidDel="00B674ED">
                <w:rPr>
                  <w:rFonts w:asciiTheme="majorHAnsi" w:hAnsiTheme="majorHAnsi" w:cstheme="majorHAnsi"/>
                  <w:sz w:val="26"/>
                  <w:szCs w:val="26"/>
                  <w:rPrChange w:id="2280" w:author="kiemlongJr" w:date="2023-09-26T21:05:00Z">
                    <w:rPr>
                      <w:rFonts w:cs="Times New Roman"/>
                      <w:sz w:val="20"/>
                      <w:szCs w:val="20"/>
                    </w:rPr>
                  </w:rPrChange>
                </w:rPr>
                <w:delText>Nhấn nút Đăng Ký</w:delText>
              </w:r>
            </w:del>
          </w:p>
        </w:tc>
        <w:tc>
          <w:tcPr>
            <w:tcW w:w="1686" w:type="dxa"/>
            <w:tcPrChange w:id="2281" w:author="kiemlongJr" w:date="2023-09-26T21:05:00Z">
              <w:tcPr>
                <w:tcW w:w="1742" w:type="dxa"/>
                <w:gridSpan w:val="2"/>
              </w:tcPr>
            </w:tcPrChange>
          </w:tcPr>
          <w:p w14:paraId="558BC434" w14:textId="3D88BB3A"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282" w:author="Admin" w:date="2023-10-02T18:05:00Z"/>
                <w:rFonts w:asciiTheme="majorHAnsi" w:hAnsiTheme="majorHAnsi" w:cstheme="majorHAnsi"/>
                <w:sz w:val="26"/>
                <w:szCs w:val="26"/>
                <w:lang w:val="vi-VN"/>
                <w:rPrChange w:id="2283" w:author="kiemlongJr" w:date="2023-09-26T21:05:00Z">
                  <w:rPr>
                    <w:del w:id="2284" w:author="Admin" w:date="2023-10-02T18:05:00Z"/>
                    <w:rFonts w:cs="Times New Roman"/>
                    <w:sz w:val="20"/>
                    <w:szCs w:val="20"/>
                    <w:lang w:val="vi-VN"/>
                  </w:rPr>
                </w:rPrChange>
              </w:rPr>
            </w:pPr>
            <w:del w:id="2285" w:author="Admin" w:date="2023-10-02T18:05:00Z">
              <w:r w:rsidRPr="009D2D6D" w:rsidDel="00B674ED">
                <w:rPr>
                  <w:rFonts w:asciiTheme="majorHAnsi" w:hAnsiTheme="majorHAnsi" w:cstheme="majorHAnsi"/>
                  <w:sz w:val="26"/>
                  <w:szCs w:val="26"/>
                  <w:rPrChange w:id="2286" w:author="kiemlongJr" w:date="2023-09-26T21:05:00Z">
                    <w:rPr>
                      <w:rFonts w:cs="Times New Roman"/>
                      <w:sz w:val="20"/>
                      <w:szCs w:val="20"/>
                    </w:rPr>
                  </w:rPrChange>
                </w:rPr>
                <w:delText>Hệ thống thông báo: “Yêu cầu nhập lại mật khẩu”</w:delText>
              </w:r>
            </w:del>
          </w:p>
        </w:tc>
        <w:tc>
          <w:tcPr>
            <w:tcW w:w="1651" w:type="dxa"/>
            <w:tcPrChange w:id="2287" w:author="kiemlongJr" w:date="2023-09-26T21:05:00Z">
              <w:tcPr>
                <w:tcW w:w="1711" w:type="dxa"/>
                <w:gridSpan w:val="2"/>
              </w:tcPr>
            </w:tcPrChange>
          </w:tcPr>
          <w:p w14:paraId="6DF2D2A8" w14:textId="6B0B5B46"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288" w:author="Admin" w:date="2023-10-02T18:05:00Z"/>
                <w:rFonts w:asciiTheme="majorHAnsi" w:hAnsiTheme="majorHAnsi" w:cstheme="majorHAnsi"/>
                <w:sz w:val="26"/>
                <w:szCs w:val="26"/>
                <w:lang w:val="vi-VN"/>
                <w:rPrChange w:id="2289" w:author="kiemlongJr" w:date="2023-09-26T21:05:00Z">
                  <w:rPr>
                    <w:del w:id="2290" w:author="Admin" w:date="2023-10-02T18:05:00Z"/>
                    <w:rFonts w:cs="Times New Roman"/>
                    <w:sz w:val="20"/>
                    <w:szCs w:val="20"/>
                    <w:lang w:val="vi-VN"/>
                  </w:rPr>
                </w:rPrChange>
              </w:rPr>
            </w:pPr>
            <w:del w:id="2291" w:author="Admin" w:date="2023-10-02T18:05:00Z">
              <w:r w:rsidRPr="009D2D6D" w:rsidDel="00B674ED">
                <w:rPr>
                  <w:rFonts w:asciiTheme="majorHAnsi" w:hAnsiTheme="majorHAnsi" w:cstheme="majorHAnsi"/>
                  <w:sz w:val="26"/>
                  <w:szCs w:val="26"/>
                  <w:rPrChange w:id="2292" w:author="kiemlongJr" w:date="2023-09-26T21:05:00Z">
                    <w:rPr>
                      <w:rFonts w:cs="Times New Roman"/>
                      <w:sz w:val="20"/>
                      <w:szCs w:val="20"/>
                    </w:rPr>
                  </w:rPrChange>
                </w:rPr>
                <w:delText>Đăng ký không thành công</w:delText>
              </w:r>
            </w:del>
          </w:p>
        </w:tc>
        <w:tc>
          <w:tcPr>
            <w:tcW w:w="670" w:type="dxa"/>
            <w:tcPrChange w:id="2293" w:author="kiemlongJr" w:date="2023-09-26T21:05:00Z">
              <w:tcPr>
                <w:tcW w:w="540" w:type="dxa"/>
                <w:gridSpan w:val="2"/>
              </w:tcPr>
            </w:tcPrChange>
          </w:tcPr>
          <w:p w14:paraId="17887A15" w14:textId="3E13858A" w:rsidR="005C439D" w:rsidRPr="009D2D6D" w:rsidDel="00B674ED" w:rsidRDefault="005C439D" w:rsidP="008E4DA9">
            <w:pPr>
              <w:jc w:val="center"/>
              <w:cnfStyle w:val="000000100000" w:firstRow="0" w:lastRow="0" w:firstColumn="0" w:lastColumn="0" w:oddVBand="0" w:evenVBand="0" w:oddHBand="1" w:evenHBand="0" w:firstRowFirstColumn="0" w:firstRowLastColumn="0" w:lastRowFirstColumn="0" w:lastRowLastColumn="0"/>
              <w:rPr>
                <w:del w:id="2294" w:author="Admin" w:date="2023-10-02T18:05:00Z"/>
                <w:rFonts w:asciiTheme="majorHAnsi" w:hAnsiTheme="majorHAnsi" w:cstheme="majorHAnsi"/>
                <w:sz w:val="26"/>
                <w:szCs w:val="26"/>
                <w:lang w:val="vi-VN"/>
                <w:rPrChange w:id="2295" w:author="kiemlongJr" w:date="2023-09-26T21:05:00Z">
                  <w:rPr>
                    <w:del w:id="2296" w:author="Admin" w:date="2023-10-02T18:05:00Z"/>
                    <w:rFonts w:cs="Times New Roman"/>
                    <w:sz w:val="20"/>
                    <w:szCs w:val="20"/>
                    <w:lang w:val="vi-VN"/>
                  </w:rPr>
                </w:rPrChange>
              </w:rPr>
            </w:pPr>
            <w:del w:id="2297" w:author="Admin" w:date="2023-10-02T18:05:00Z">
              <w:r w:rsidRPr="009D2D6D" w:rsidDel="00B674ED">
                <w:rPr>
                  <w:rFonts w:asciiTheme="majorHAnsi" w:hAnsiTheme="majorHAnsi" w:cstheme="majorHAnsi"/>
                  <w:sz w:val="26"/>
                  <w:szCs w:val="26"/>
                  <w:rPrChange w:id="2298" w:author="kiemlongJr" w:date="2023-09-26T21:05:00Z">
                    <w:rPr>
                      <w:rFonts w:cs="Times New Roman"/>
                      <w:sz w:val="20"/>
                      <w:szCs w:val="20"/>
                    </w:rPr>
                  </w:rPrChange>
                </w:rPr>
                <w:delText>Pass</w:delText>
              </w:r>
            </w:del>
          </w:p>
        </w:tc>
      </w:tr>
      <w:tr w:rsidR="00A32682" w:rsidRPr="009D2D6D" w:rsidDel="00B674ED" w14:paraId="5E8849AC" w14:textId="34D17601" w:rsidTr="00A32682">
        <w:trPr>
          <w:trHeight w:val="641"/>
          <w:del w:id="2299" w:author="Admin" w:date="2023-10-02T18:05:00Z"/>
        </w:trPr>
        <w:tc>
          <w:tcPr>
            <w:cnfStyle w:val="001000000000" w:firstRow="0" w:lastRow="0" w:firstColumn="1" w:lastColumn="0" w:oddVBand="0" w:evenVBand="0" w:oddHBand="0" w:evenHBand="0" w:firstRowFirstColumn="0" w:firstRowLastColumn="0" w:lastRowFirstColumn="0" w:lastRowLastColumn="0"/>
            <w:tcW w:w="671" w:type="dxa"/>
          </w:tcPr>
          <w:p w14:paraId="103C0EB4" w14:textId="6186741B" w:rsidR="005C439D" w:rsidRPr="009D2D6D" w:rsidDel="00B674ED" w:rsidRDefault="005C439D" w:rsidP="008E4DA9">
            <w:pPr>
              <w:jc w:val="center"/>
              <w:rPr>
                <w:del w:id="2300" w:author="Admin" w:date="2023-10-02T18:05:00Z"/>
                <w:rFonts w:asciiTheme="majorHAnsi" w:hAnsiTheme="majorHAnsi" w:cstheme="majorHAnsi"/>
                <w:sz w:val="26"/>
                <w:szCs w:val="26"/>
                <w:lang w:val="vi-VN"/>
                <w:rPrChange w:id="2301" w:author="kiemlongJr" w:date="2023-09-26T21:05:00Z">
                  <w:rPr>
                    <w:del w:id="2302" w:author="Admin" w:date="2023-10-02T18:05:00Z"/>
                    <w:rFonts w:cs="Times New Roman"/>
                    <w:b w:val="0"/>
                    <w:bCs w:val="0"/>
                    <w:sz w:val="20"/>
                    <w:szCs w:val="20"/>
                    <w:lang w:val="vi-VN"/>
                  </w:rPr>
                </w:rPrChange>
              </w:rPr>
            </w:pPr>
            <w:del w:id="2303" w:author="Admin" w:date="2023-10-02T18:05:00Z">
              <w:r w:rsidRPr="009D2D6D" w:rsidDel="00B674ED">
                <w:rPr>
                  <w:rFonts w:asciiTheme="majorHAnsi" w:hAnsiTheme="majorHAnsi" w:cstheme="majorHAnsi"/>
                  <w:sz w:val="26"/>
                  <w:szCs w:val="26"/>
                  <w:rPrChange w:id="2304" w:author="kiemlongJr" w:date="2023-09-26T21:05:00Z">
                    <w:rPr>
                      <w:rFonts w:cs="Times New Roman"/>
                      <w:sz w:val="20"/>
                      <w:szCs w:val="20"/>
                    </w:rPr>
                  </w:rPrChange>
                </w:rPr>
                <w:delText>TC8</w:delText>
              </w:r>
            </w:del>
          </w:p>
        </w:tc>
        <w:tc>
          <w:tcPr>
            <w:tcW w:w="973" w:type="dxa"/>
          </w:tcPr>
          <w:p w14:paraId="6B0CC15E" w14:textId="0A055A1B"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305" w:author="Admin" w:date="2023-10-02T18:05:00Z"/>
                <w:rFonts w:asciiTheme="majorHAnsi" w:hAnsiTheme="majorHAnsi" w:cstheme="majorHAnsi"/>
                <w:sz w:val="26"/>
                <w:szCs w:val="26"/>
                <w:lang w:val="vi-VN"/>
                <w:rPrChange w:id="2306" w:author="kiemlongJr" w:date="2023-09-26T21:05:00Z">
                  <w:rPr>
                    <w:del w:id="2307" w:author="Admin" w:date="2023-10-02T18:05:00Z"/>
                    <w:rFonts w:cs="Times New Roman"/>
                    <w:sz w:val="20"/>
                    <w:szCs w:val="20"/>
                    <w:lang w:val="vi-VN"/>
                  </w:rPr>
                </w:rPrChange>
              </w:rPr>
            </w:pPr>
            <w:del w:id="2308" w:author="Admin" w:date="2023-10-02T18:05:00Z">
              <w:r w:rsidRPr="009D2D6D" w:rsidDel="00B674ED">
                <w:rPr>
                  <w:rFonts w:asciiTheme="majorHAnsi" w:hAnsiTheme="majorHAnsi" w:cstheme="majorHAnsi"/>
                  <w:sz w:val="26"/>
                  <w:szCs w:val="26"/>
                  <w:rPrChange w:id="2309" w:author="kiemlongJr" w:date="2023-09-26T21:05:00Z">
                    <w:rPr>
                      <w:rFonts w:cs="Times New Roman"/>
                      <w:sz w:val="20"/>
                      <w:szCs w:val="20"/>
                    </w:rPr>
                  </w:rPrChange>
                </w:rPr>
                <w:delText>Đăng ký thất bại</w:delText>
              </w:r>
            </w:del>
          </w:p>
        </w:tc>
        <w:tc>
          <w:tcPr>
            <w:tcW w:w="3375" w:type="dxa"/>
          </w:tcPr>
          <w:p w14:paraId="636312E8" w14:textId="36D38BD5"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310" w:author="Admin" w:date="2023-10-02T18:05:00Z"/>
                <w:rFonts w:asciiTheme="majorHAnsi" w:hAnsiTheme="majorHAnsi" w:cstheme="majorHAnsi"/>
                <w:sz w:val="26"/>
                <w:szCs w:val="26"/>
                <w:lang w:val="vi-VN"/>
                <w:rPrChange w:id="2311" w:author="kiemlongJr" w:date="2023-09-26T21:05:00Z">
                  <w:rPr>
                    <w:del w:id="2312" w:author="Admin" w:date="2023-10-02T18:05:00Z"/>
                    <w:rFonts w:cs="Times New Roman"/>
                    <w:sz w:val="20"/>
                    <w:szCs w:val="20"/>
                    <w:lang w:val="vi-VN"/>
                  </w:rPr>
                </w:rPrChange>
              </w:rPr>
              <w:pPrChange w:id="2313"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314" w:author="Admin" w:date="2023-10-02T18:05:00Z">
              <w:r w:rsidRPr="009D2D6D" w:rsidDel="00B674ED">
                <w:rPr>
                  <w:rFonts w:asciiTheme="majorHAnsi" w:hAnsiTheme="majorHAnsi" w:cstheme="majorHAnsi"/>
                  <w:sz w:val="26"/>
                  <w:szCs w:val="26"/>
                  <w:rPrChange w:id="2315" w:author="kiemlongJr" w:date="2023-09-26T21:05:00Z">
                    <w:rPr>
                      <w:rFonts w:cs="Times New Roman"/>
                      <w:sz w:val="20"/>
                      <w:szCs w:val="20"/>
                    </w:rPr>
                  </w:rPrChange>
                </w:rPr>
                <w:delText>Họ:</w:delText>
              </w:r>
            </w:del>
          </w:p>
          <w:p w14:paraId="6AD92D83" w14:textId="0EA9E5E1"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316" w:author="Admin" w:date="2023-10-02T18:05:00Z"/>
                <w:rFonts w:asciiTheme="majorHAnsi" w:hAnsiTheme="majorHAnsi" w:cstheme="majorHAnsi"/>
                <w:sz w:val="26"/>
                <w:szCs w:val="26"/>
                <w:lang w:val="vi-VN"/>
                <w:rPrChange w:id="2317" w:author="kiemlongJr" w:date="2023-09-26T21:05:00Z">
                  <w:rPr>
                    <w:del w:id="2318" w:author="Admin" w:date="2023-10-02T18:05:00Z"/>
                    <w:rFonts w:cs="Times New Roman"/>
                    <w:sz w:val="20"/>
                    <w:szCs w:val="20"/>
                    <w:lang w:val="vi-VN"/>
                  </w:rPr>
                </w:rPrChange>
              </w:rPr>
              <w:pPrChange w:id="2319"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320" w:author="Admin" w:date="2023-10-02T18:05:00Z">
              <w:r w:rsidRPr="009D2D6D" w:rsidDel="00B674ED">
                <w:rPr>
                  <w:rFonts w:asciiTheme="majorHAnsi" w:hAnsiTheme="majorHAnsi" w:cstheme="majorHAnsi"/>
                  <w:sz w:val="26"/>
                  <w:szCs w:val="26"/>
                  <w:rPrChange w:id="2321" w:author="kiemlongJr" w:date="2023-09-26T21:05:00Z">
                    <w:rPr>
                      <w:rFonts w:cs="Times New Roman"/>
                      <w:sz w:val="20"/>
                      <w:szCs w:val="20"/>
                    </w:rPr>
                  </w:rPrChange>
                </w:rPr>
                <w:delText>Tên:</w:delText>
              </w:r>
            </w:del>
          </w:p>
          <w:p w14:paraId="28B3F5A0" w14:textId="2E7A16ED"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322" w:author="Admin" w:date="2023-10-02T18:05:00Z"/>
                <w:rFonts w:asciiTheme="majorHAnsi" w:hAnsiTheme="majorHAnsi" w:cstheme="majorHAnsi"/>
                <w:sz w:val="26"/>
                <w:szCs w:val="26"/>
                <w:lang w:val="vi-VN"/>
                <w:rPrChange w:id="2323" w:author="kiemlongJr" w:date="2023-09-26T21:05:00Z">
                  <w:rPr>
                    <w:del w:id="2324" w:author="Admin" w:date="2023-10-02T18:05:00Z"/>
                    <w:rFonts w:cs="Times New Roman"/>
                    <w:sz w:val="20"/>
                    <w:szCs w:val="20"/>
                    <w:lang w:val="vi-VN"/>
                  </w:rPr>
                </w:rPrChange>
              </w:rPr>
              <w:pPrChange w:id="2325"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326" w:author="Admin" w:date="2023-10-02T18:05:00Z">
              <w:r w:rsidRPr="009D2D6D" w:rsidDel="00B674ED">
                <w:rPr>
                  <w:rFonts w:asciiTheme="majorHAnsi" w:hAnsiTheme="majorHAnsi" w:cstheme="majorHAnsi"/>
                  <w:sz w:val="26"/>
                  <w:szCs w:val="26"/>
                  <w:rPrChange w:id="2327" w:author="kiemlongJr" w:date="2023-09-26T21:05:00Z">
                    <w:rPr>
                      <w:rFonts w:cs="Times New Roman"/>
                      <w:sz w:val="20"/>
                      <w:szCs w:val="20"/>
                    </w:rPr>
                  </w:rPrChange>
                </w:rPr>
                <w:delText>Email: as12@.com</w:delText>
              </w:r>
            </w:del>
          </w:p>
          <w:p w14:paraId="1AE2B87E" w14:textId="46C9D88B"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328" w:author="Admin" w:date="2023-10-02T18:05:00Z"/>
                <w:rFonts w:asciiTheme="majorHAnsi" w:hAnsiTheme="majorHAnsi" w:cstheme="majorHAnsi"/>
                <w:sz w:val="26"/>
                <w:szCs w:val="26"/>
                <w:lang w:val="vi-VN"/>
                <w:rPrChange w:id="2329" w:author="kiemlongJr" w:date="2023-09-26T21:05:00Z">
                  <w:rPr>
                    <w:del w:id="2330" w:author="Admin" w:date="2023-10-02T18:05:00Z"/>
                    <w:rFonts w:cs="Times New Roman"/>
                    <w:sz w:val="20"/>
                    <w:szCs w:val="20"/>
                    <w:lang w:val="vi-VN"/>
                  </w:rPr>
                </w:rPrChange>
              </w:rPr>
              <w:pPrChange w:id="2331"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332" w:author="Admin" w:date="2023-10-02T18:05:00Z">
              <w:r w:rsidRPr="009D2D6D" w:rsidDel="00B674ED">
                <w:rPr>
                  <w:rFonts w:asciiTheme="majorHAnsi" w:hAnsiTheme="majorHAnsi" w:cstheme="majorHAnsi"/>
                  <w:sz w:val="26"/>
                  <w:szCs w:val="26"/>
                  <w:rPrChange w:id="2333" w:author="kiemlongJr" w:date="2023-09-26T21:05:00Z">
                    <w:rPr>
                      <w:rFonts w:cs="Times New Roman"/>
                      <w:sz w:val="20"/>
                      <w:szCs w:val="20"/>
                    </w:rPr>
                  </w:rPrChange>
                </w:rPr>
                <w:delText>Mật khẩu:</w:delText>
              </w:r>
            </w:del>
          </w:p>
          <w:p w14:paraId="06CC8A8D" w14:textId="37148557"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334" w:author="Admin" w:date="2023-10-02T18:05:00Z"/>
                <w:rFonts w:asciiTheme="majorHAnsi" w:hAnsiTheme="majorHAnsi" w:cstheme="majorHAnsi"/>
                <w:sz w:val="26"/>
                <w:szCs w:val="26"/>
                <w:lang w:val="vi-VN"/>
                <w:rPrChange w:id="2335" w:author="kiemlongJr" w:date="2023-09-26T21:05:00Z">
                  <w:rPr>
                    <w:del w:id="2336" w:author="Admin" w:date="2023-10-02T18:05:00Z"/>
                    <w:rFonts w:cs="Times New Roman"/>
                    <w:sz w:val="20"/>
                    <w:szCs w:val="20"/>
                    <w:lang w:val="vi-VN"/>
                  </w:rPr>
                </w:rPrChange>
              </w:rPr>
              <w:pPrChange w:id="2337"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338" w:author="Admin" w:date="2023-10-02T18:05:00Z">
              <w:r w:rsidRPr="009D2D6D" w:rsidDel="00B674ED">
                <w:rPr>
                  <w:rFonts w:asciiTheme="majorHAnsi" w:hAnsiTheme="majorHAnsi" w:cstheme="majorHAnsi"/>
                  <w:sz w:val="26"/>
                  <w:szCs w:val="26"/>
                  <w:rPrChange w:id="2339" w:author="kiemlongJr" w:date="2023-09-26T21:05:00Z">
                    <w:rPr>
                      <w:rFonts w:cs="Times New Roman"/>
                      <w:sz w:val="20"/>
                      <w:szCs w:val="20"/>
                    </w:rPr>
                  </w:rPrChange>
                </w:rPr>
                <w:delText>Nhập lại mật khẩu:</w:delText>
              </w:r>
            </w:del>
          </w:p>
          <w:p w14:paraId="6FEBEF5A" w14:textId="36549934" w:rsidR="005C439D" w:rsidRPr="009D2D6D" w:rsidDel="00B674ED" w:rsidRDefault="005C439D">
            <w:pPr>
              <w:pStyle w:val="ListParagraph"/>
              <w:numPr>
                <w:ilvl w:val="0"/>
                <w:numId w:val="37"/>
              </w:numPr>
              <w:spacing w:after="160" w:line="259" w:lineRule="auto"/>
              <w:ind w:left="318" w:hanging="219"/>
              <w:cnfStyle w:val="000000000000" w:firstRow="0" w:lastRow="0" w:firstColumn="0" w:lastColumn="0" w:oddVBand="0" w:evenVBand="0" w:oddHBand="0" w:evenHBand="0" w:firstRowFirstColumn="0" w:firstRowLastColumn="0" w:lastRowFirstColumn="0" w:lastRowLastColumn="0"/>
              <w:rPr>
                <w:del w:id="2340" w:author="Admin" w:date="2023-10-02T18:05:00Z"/>
                <w:rFonts w:asciiTheme="majorHAnsi" w:hAnsiTheme="majorHAnsi" w:cstheme="majorHAnsi"/>
                <w:sz w:val="26"/>
                <w:szCs w:val="26"/>
                <w:lang w:val="vi-VN"/>
                <w:rPrChange w:id="2341" w:author="kiemlongJr" w:date="2023-09-26T21:05:00Z">
                  <w:rPr>
                    <w:del w:id="2342" w:author="Admin" w:date="2023-10-02T18:05:00Z"/>
                    <w:rFonts w:cs="Times New Roman"/>
                    <w:sz w:val="20"/>
                    <w:szCs w:val="20"/>
                    <w:lang w:val="vi-VN"/>
                  </w:rPr>
                </w:rPrChange>
              </w:rPr>
              <w:pPrChange w:id="2343" w:author="kiemlongJr" w:date="2023-09-26T21:05:00Z">
                <w:pPr>
                  <w:pStyle w:val="ListParagraph"/>
                  <w:numPr>
                    <w:numId w:val="37"/>
                  </w:numPr>
                  <w:spacing w:after="160" w:line="259" w:lineRule="auto"/>
                  <w:ind w:left="318" w:hanging="219"/>
                  <w:jc w:val="center"/>
                  <w:cnfStyle w:val="000000000000" w:firstRow="0" w:lastRow="0" w:firstColumn="0" w:lastColumn="0" w:oddVBand="0" w:evenVBand="0" w:oddHBand="0" w:evenHBand="0" w:firstRowFirstColumn="0" w:firstRowLastColumn="0" w:lastRowFirstColumn="0" w:lastRowLastColumn="0"/>
                </w:pPr>
              </w:pPrChange>
            </w:pPr>
            <w:del w:id="2344" w:author="Admin" w:date="2023-10-02T18:05:00Z">
              <w:r w:rsidRPr="009D2D6D" w:rsidDel="00B674ED">
                <w:rPr>
                  <w:rFonts w:asciiTheme="majorHAnsi" w:hAnsiTheme="majorHAnsi" w:cstheme="majorHAnsi"/>
                  <w:sz w:val="26"/>
                  <w:szCs w:val="26"/>
                  <w:rPrChange w:id="2345" w:author="kiemlongJr" w:date="2023-09-26T21:05:00Z">
                    <w:rPr>
                      <w:rFonts w:cs="Times New Roman"/>
                      <w:sz w:val="20"/>
                      <w:szCs w:val="20"/>
                    </w:rPr>
                  </w:rPrChange>
                </w:rPr>
                <w:delText>Nhấn nút Đăng Ký</w:delText>
              </w:r>
            </w:del>
          </w:p>
        </w:tc>
        <w:tc>
          <w:tcPr>
            <w:tcW w:w="1686" w:type="dxa"/>
          </w:tcPr>
          <w:p w14:paraId="494A4F5F" w14:textId="5CEFF2DC"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346" w:author="Admin" w:date="2023-10-02T18:05:00Z"/>
                <w:rFonts w:asciiTheme="majorHAnsi" w:hAnsiTheme="majorHAnsi" w:cstheme="majorHAnsi"/>
                <w:sz w:val="26"/>
                <w:szCs w:val="26"/>
                <w:lang w:val="vi-VN"/>
                <w:rPrChange w:id="2347" w:author="kiemlongJr" w:date="2023-09-26T21:05:00Z">
                  <w:rPr>
                    <w:del w:id="2348" w:author="Admin" w:date="2023-10-02T18:05:00Z"/>
                    <w:rFonts w:cs="Times New Roman"/>
                    <w:sz w:val="20"/>
                    <w:szCs w:val="20"/>
                    <w:lang w:val="vi-VN"/>
                  </w:rPr>
                </w:rPrChange>
              </w:rPr>
            </w:pPr>
            <w:del w:id="2349" w:author="Admin" w:date="2023-10-02T18:05:00Z">
              <w:r w:rsidRPr="009D2D6D" w:rsidDel="00B674ED">
                <w:rPr>
                  <w:rFonts w:asciiTheme="majorHAnsi" w:hAnsiTheme="majorHAnsi" w:cstheme="majorHAnsi"/>
                  <w:sz w:val="26"/>
                  <w:szCs w:val="26"/>
                  <w:rPrChange w:id="2350" w:author="kiemlongJr" w:date="2023-09-26T21:05:00Z">
                    <w:rPr>
                      <w:rFonts w:cs="Times New Roman"/>
                      <w:sz w:val="20"/>
                      <w:szCs w:val="20"/>
                    </w:rPr>
                  </w:rPrChange>
                </w:rPr>
                <w:delText>Hệ thống thông báo: “Email bạn vừa nhập không đúng, yêu cầu nhập lại”</w:delText>
              </w:r>
            </w:del>
          </w:p>
        </w:tc>
        <w:tc>
          <w:tcPr>
            <w:tcW w:w="1651" w:type="dxa"/>
          </w:tcPr>
          <w:p w14:paraId="42D3DD22" w14:textId="78A6C2AD"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351" w:author="Admin" w:date="2023-10-02T18:05:00Z"/>
                <w:rFonts w:asciiTheme="majorHAnsi" w:hAnsiTheme="majorHAnsi" w:cstheme="majorHAnsi"/>
                <w:sz w:val="26"/>
                <w:szCs w:val="26"/>
                <w:lang w:val="vi-VN"/>
                <w:rPrChange w:id="2352" w:author="kiemlongJr" w:date="2023-09-26T21:05:00Z">
                  <w:rPr>
                    <w:del w:id="2353" w:author="Admin" w:date="2023-10-02T18:05:00Z"/>
                    <w:rFonts w:cs="Times New Roman"/>
                    <w:sz w:val="20"/>
                    <w:szCs w:val="20"/>
                    <w:lang w:val="vi-VN"/>
                  </w:rPr>
                </w:rPrChange>
              </w:rPr>
            </w:pPr>
            <w:del w:id="2354" w:author="Admin" w:date="2023-10-02T18:05:00Z">
              <w:r w:rsidRPr="009D2D6D" w:rsidDel="00B674ED">
                <w:rPr>
                  <w:rFonts w:asciiTheme="majorHAnsi" w:hAnsiTheme="majorHAnsi" w:cstheme="majorHAnsi"/>
                  <w:sz w:val="26"/>
                  <w:szCs w:val="26"/>
                  <w:rPrChange w:id="2355" w:author="kiemlongJr" w:date="2023-09-26T21:05:00Z">
                    <w:rPr>
                      <w:rFonts w:cs="Times New Roman"/>
                      <w:sz w:val="20"/>
                      <w:szCs w:val="20"/>
                    </w:rPr>
                  </w:rPrChange>
                </w:rPr>
                <w:delText>Đăng ký không thành công</w:delText>
              </w:r>
            </w:del>
          </w:p>
        </w:tc>
        <w:tc>
          <w:tcPr>
            <w:tcW w:w="670" w:type="dxa"/>
          </w:tcPr>
          <w:p w14:paraId="54D73139" w14:textId="5258D432" w:rsidR="005C439D" w:rsidRPr="009D2D6D" w:rsidDel="00B674ED" w:rsidRDefault="005C439D" w:rsidP="008E4DA9">
            <w:pPr>
              <w:jc w:val="center"/>
              <w:cnfStyle w:val="000000000000" w:firstRow="0" w:lastRow="0" w:firstColumn="0" w:lastColumn="0" w:oddVBand="0" w:evenVBand="0" w:oddHBand="0" w:evenHBand="0" w:firstRowFirstColumn="0" w:firstRowLastColumn="0" w:lastRowFirstColumn="0" w:lastRowLastColumn="0"/>
              <w:rPr>
                <w:del w:id="2356" w:author="Admin" w:date="2023-10-02T18:05:00Z"/>
                <w:rFonts w:asciiTheme="majorHAnsi" w:hAnsiTheme="majorHAnsi" w:cstheme="majorHAnsi"/>
                <w:sz w:val="26"/>
                <w:szCs w:val="26"/>
                <w:lang w:val="vi-VN"/>
                <w:rPrChange w:id="2357" w:author="kiemlongJr" w:date="2023-09-26T21:05:00Z">
                  <w:rPr>
                    <w:del w:id="2358" w:author="Admin" w:date="2023-10-02T18:05:00Z"/>
                    <w:rFonts w:cs="Times New Roman"/>
                    <w:sz w:val="20"/>
                    <w:szCs w:val="20"/>
                    <w:lang w:val="vi-VN"/>
                  </w:rPr>
                </w:rPrChange>
              </w:rPr>
            </w:pPr>
            <w:del w:id="2359" w:author="Admin" w:date="2023-10-02T18:05:00Z">
              <w:r w:rsidRPr="009D2D6D" w:rsidDel="00B674ED">
                <w:rPr>
                  <w:rFonts w:asciiTheme="majorHAnsi" w:hAnsiTheme="majorHAnsi" w:cstheme="majorHAnsi"/>
                  <w:sz w:val="26"/>
                  <w:szCs w:val="26"/>
                  <w:rPrChange w:id="2360" w:author="kiemlongJr" w:date="2023-09-26T21:05:00Z">
                    <w:rPr>
                      <w:rFonts w:cs="Times New Roman"/>
                      <w:sz w:val="20"/>
                      <w:szCs w:val="20"/>
                    </w:rPr>
                  </w:rPrChange>
                </w:rPr>
                <w:delText>Pass</w:delText>
              </w:r>
            </w:del>
          </w:p>
        </w:tc>
      </w:tr>
    </w:tbl>
    <w:p w14:paraId="6CF026FC" w14:textId="62A8D728" w:rsidR="008E4DA9" w:rsidRPr="009D2D6D" w:rsidDel="00B674ED" w:rsidRDefault="008E4DA9" w:rsidP="005C439D">
      <w:pPr>
        <w:rPr>
          <w:del w:id="2361" w:author="Admin" w:date="2023-10-02T18:05:00Z"/>
          <w:rFonts w:asciiTheme="majorHAnsi" w:hAnsiTheme="majorHAnsi" w:cstheme="majorHAnsi"/>
          <w:b/>
          <w:bCs/>
          <w:szCs w:val="26"/>
        </w:rPr>
      </w:pPr>
    </w:p>
    <w:p w14:paraId="21EC74A1" w14:textId="51E7364E" w:rsidR="005C439D" w:rsidRPr="009D2D6D" w:rsidDel="00B674ED" w:rsidRDefault="005C439D" w:rsidP="005C439D">
      <w:pPr>
        <w:rPr>
          <w:del w:id="2362" w:author="Admin" w:date="2023-10-02T18:05:00Z"/>
          <w:rFonts w:asciiTheme="majorHAnsi" w:hAnsiTheme="majorHAnsi" w:cstheme="majorHAnsi"/>
          <w:b/>
          <w:bCs/>
          <w:szCs w:val="26"/>
        </w:rPr>
      </w:pPr>
      <w:del w:id="2363" w:author="Admin" w:date="2023-10-02T18:05:00Z">
        <w:r w:rsidRPr="009D2D6D" w:rsidDel="00B674ED">
          <w:rPr>
            <w:rFonts w:asciiTheme="majorHAnsi" w:hAnsiTheme="majorHAnsi" w:cstheme="majorHAnsi"/>
            <w:b/>
            <w:bCs/>
            <w:szCs w:val="26"/>
          </w:rPr>
          <w:delText>Bảng test report chức năng đăng ký tài khoản mới:</w:delText>
        </w:r>
      </w:del>
    </w:p>
    <w:tbl>
      <w:tblPr>
        <w:tblStyle w:val="GridTable4-Accent41"/>
        <w:tblW w:w="9843" w:type="dxa"/>
        <w:tblInd w:w="-185" w:type="dxa"/>
        <w:tblLook w:val="04A0" w:firstRow="1" w:lastRow="0" w:firstColumn="1" w:lastColumn="0" w:noHBand="0" w:noVBand="1"/>
      </w:tblPr>
      <w:tblGrid>
        <w:gridCol w:w="2564"/>
        <w:gridCol w:w="2116"/>
        <w:gridCol w:w="2116"/>
        <w:gridCol w:w="3047"/>
      </w:tblGrid>
      <w:tr w:rsidR="005C439D" w:rsidRPr="009D2D6D" w:rsidDel="00B674ED" w14:paraId="1E051860" w14:textId="07F48553" w:rsidTr="008E4DA9">
        <w:trPr>
          <w:cnfStyle w:val="100000000000" w:firstRow="1" w:lastRow="0" w:firstColumn="0" w:lastColumn="0" w:oddVBand="0" w:evenVBand="0" w:oddHBand="0" w:evenHBand="0" w:firstRowFirstColumn="0" w:firstRowLastColumn="0" w:lastRowFirstColumn="0" w:lastRowLastColumn="0"/>
          <w:trHeight w:val="644"/>
          <w:del w:id="2364" w:author="Admin" w:date="2023-10-02T18:05:00Z"/>
        </w:trPr>
        <w:tc>
          <w:tcPr>
            <w:cnfStyle w:val="001000000000" w:firstRow="0" w:lastRow="0" w:firstColumn="1" w:lastColumn="0" w:oddVBand="0" w:evenVBand="0" w:oddHBand="0" w:evenHBand="0" w:firstRowFirstColumn="0" w:firstRowLastColumn="0" w:lastRowFirstColumn="0" w:lastRowLastColumn="0"/>
            <w:tcW w:w="2564" w:type="dxa"/>
          </w:tcPr>
          <w:p w14:paraId="0742FAD1" w14:textId="6DEB8968" w:rsidR="005C439D" w:rsidRPr="009D2D6D" w:rsidDel="00B674ED" w:rsidRDefault="005C439D" w:rsidP="00320036">
            <w:pPr>
              <w:spacing w:after="120" w:line="360" w:lineRule="auto"/>
              <w:jc w:val="center"/>
              <w:rPr>
                <w:del w:id="2365" w:author="Admin" w:date="2023-10-02T18:05:00Z"/>
                <w:rFonts w:asciiTheme="majorHAnsi" w:hAnsiTheme="majorHAnsi" w:cstheme="majorHAnsi"/>
                <w:sz w:val="26"/>
                <w:szCs w:val="26"/>
                <w:lang w:val="vi-VN"/>
              </w:rPr>
            </w:pPr>
            <w:del w:id="2366" w:author="Admin" w:date="2023-10-02T18:05:00Z">
              <w:r w:rsidRPr="009D2D6D" w:rsidDel="00B674ED">
                <w:rPr>
                  <w:rFonts w:asciiTheme="majorHAnsi" w:hAnsiTheme="majorHAnsi" w:cstheme="majorHAnsi"/>
                  <w:sz w:val="26"/>
                  <w:szCs w:val="26"/>
                  <w:lang w:val="vi-VN"/>
                </w:rPr>
                <w:delText>Số lượng test case</w:delText>
              </w:r>
            </w:del>
          </w:p>
        </w:tc>
        <w:tc>
          <w:tcPr>
            <w:tcW w:w="2116" w:type="dxa"/>
          </w:tcPr>
          <w:p w14:paraId="2F9CCB7D" w14:textId="7B173AB1" w:rsidR="005C439D" w:rsidRPr="009D2D6D" w:rsidDel="00B674ED" w:rsidRDefault="005C439D" w:rsidP="00320036">
            <w:pPr>
              <w:spacing w:after="120" w:line="360" w:lineRule="auto"/>
              <w:jc w:val="center"/>
              <w:cnfStyle w:val="100000000000" w:firstRow="1" w:lastRow="0" w:firstColumn="0" w:lastColumn="0" w:oddVBand="0" w:evenVBand="0" w:oddHBand="0" w:evenHBand="0" w:firstRowFirstColumn="0" w:firstRowLastColumn="0" w:lastRowFirstColumn="0" w:lastRowLastColumn="0"/>
              <w:rPr>
                <w:del w:id="2367" w:author="Admin" w:date="2023-10-02T18:05:00Z"/>
                <w:rFonts w:asciiTheme="majorHAnsi" w:hAnsiTheme="majorHAnsi" w:cstheme="majorHAnsi"/>
                <w:sz w:val="26"/>
                <w:szCs w:val="26"/>
                <w:lang w:val="vi-VN"/>
              </w:rPr>
            </w:pPr>
            <w:del w:id="2368" w:author="Admin" w:date="2023-10-02T18:05:00Z">
              <w:r w:rsidRPr="009D2D6D" w:rsidDel="00B674ED">
                <w:rPr>
                  <w:rFonts w:asciiTheme="majorHAnsi" w:hAnsiTheme="majorHAnsi" w:cstheme="majorHAnsi"/>
                  <w:sz w:val="26"/>
                  <w:szCs w:val="26"/>
                  <w:lang w:val="vi-VN"/>
                </w:rPr>
                <w:delText>Số lượng passed</w:delText>
              </w:r>
            </w:del>
          </w:p>
        </w:tc>
        <w:tc>
          <w:tcPr>
            <w:tcW w:w="2116" w:type="dxa"/>
          </w:tcPr>
          <w:p w14:paraId="2D3750A7" w14:textId="34DCD231" w:rsidR="005C439D" w:rsidRPr="009D2D6D" w:rsidDel="00B674ED" w:rsidRDefault="005C439D" w:rsidP="00320036">
            <w:pPr>
              <w:spacing w:after="120" w:line="360" w:lineRule="auto"/>
              <w:jc w:val="center"/>
              <w:cnfStyle w:val="100000000000" w:firstRow="1" w:lastRow="0" w:firstColumn="0" w:lastColumn="0" w:oddVBand="0" w:evenVBand="0" w:oddHBand="0" w:evenHBand="0" w:firstRowFirstColumn="0" w:firstRowLastColumn="0" w:lastRowFirstColumn="0" w:lastRowLastColumn="0"/>
              <w:rPr>
                <w:del w:id="2369" w:author="Admin" w:date="2023-10-02T18:05:00Z"/>
                <w:rFonts w:asciiTheme="majorHAnsi" w:hAnsiTheme="majorHAnsi" w:cstheme="majorHAnsi"/>
                <w:sz w:val="26"/>
                <w:szCs w:val="26"/>
                <w:lang w:val="vi-VN"/>
              </w:rPr>
            </w:pPr>
            <w:del w:id="2370" w:author="Admin" w:date="2023-10-02T18:05:00Z">
              <w:r w:rsidRPr="009D2D6D" w:rsidDel="00B674ED">
                <w:rPr>
                  <w:rFonts w:asciiTheme="majorHAnsi" w:hAnsiTheme="majorHAnsi" w:cstheme="majorHAnsi"/>
                  <w:sz w:val="26"/>
                  <w:szCs w:val="26"/>
                  <w:lang w:val="vi-VN"/>
                </w:rPr>
                <w:delText>Số lượng fail</w:delText>
              </w:r>
            </w:del>
          </w:p>
        </w:tc>
        <w:tc>
          <w:tcPr>
            <w:tcW w:w="3047" w:type="dxa"/>
          </w:tcPr>
          <w:p w14:paraId="3E1DF321" w14:textId="2971A5DB" w:rsidR="005C439D" w:rsidRPr="009D2D6D" w:rsidDel="00B674ED" w:rsidRDefault="005C439D" w:rsidP="00320036">
            <w:pPr>
              <w:spacing w:after="120" w:line="360" w:lineRule="auto"/>
              <w:jc w:val="center"/>
              <w:cnfStyle w:val="100000000000" w:firstRow="1" w:lastRow="0" w:firstColumn="0" w:lastColumn="0" w:oddVBand="0" w:evenVBand="0" w:oddHBand="0" w:evenHBand="0" w:firstRowFirstColumn="0" w:firstRowLastColumn="0" w:lastRowFirstColumn="0" w:lastRowLastColumn="0"/>
              <w:rPr>
                <w:del w:id="2371" w:author="Admin" w:date="2023-10-02T18:05:00Z"/>
                <w:rFonts w:asciiTheme="majorHAnsi" w:hAnsiTheme="majorHAnsi" w:cstheme="majorHAnsi"/>
                <w:sz w:val="26"/>
                <w:szCs w:val="26"/>
                <w:lang w:val="vi-VN"/>
              </w:rPr>
            </w:pPr>
            <w:del w:id="2372" w:author="Admin" w:date="2023-10-02T18:05:00Z">
              <w:r w:rsidRPr="009D2D6D" w:rsidDel="00B674ED">
                <w:rPr>
                  <w:rFonts w:asciiTheme="majorHAnsi" w:hAnsiTheme="majorHAnsi" w:cstheme="majorHAnsi"/>
                  <w:sz w:val="26"/>
                  <w:szCs w:val="26"/>
                  <w:lang w:val="vi-VN"/>
                </w:rPr>
                <w:delText>Số lượng test không chạy</w:delText>
              </w:r>
            </w:del>
          </w:p>
        </w:tc>
      </w:tr>
      <w:tr w:rsidR="005C439D" w:rsidRPr="009D2D6D" w:rsidDel="00B674ED" w14:paraId="6F896A58" w14:textId="5221A9F2" w:rsidTr="008E4DA9">
        <w:trPr>
          <w:cnfStyle w:val="000000100000" w:firstRow="0" w:lastRow="0" w:firstColumn="0" w:lastColumn="0" w:oddVBand="0" w:evenVBand="0" w:oddHBand="1" w:evenHBand="0" w:firstRowFirstColumn="0" w:firstRowLastColumn="0" w:lastRowFirstColumn="0" w:lastRowLastColumn="0"/>
          <w:trHeight w:val="377"/>
          <w:del w:id="2373" w:author="Admin" w:date="2023-10-02T18:05:00Z"/>
        </w:trPr>
        <w:tc>
          <w:tcPr>
            <w:cnfStyle w:val="001000000000" w:firstRow="0" w:lastRow="0" w:firstColumn="1" w:lastColumn="0" w:oddVBand="0" w:evenVBand="0" w:oddHBand="0" w:evenHBand="0" w:firstRowFirstColumn="0" w:firstRowLastColumn="0" w:lastRowFirstColumn="0" w:lastRowLastColumn="0"/>
            <w:tcW w:w="2564" w:type="dxa"/>
          </w:tcPr>
          <w:p w14:paraId="4484D71E" w14:textId="2DBD40A3" w:rsidR="005C439D" w:rsidRPr="009D2D6D" w:rsidDel="00B674ED" w:rsidRDefault="005C439D" w:rsidP="00320036">
            <w:pPr>
              <w:spacing w:after="120" w:line="360" w:lineRule="auto"/>
              <w:jc w:val="center"/>
              <w:rPr>
                <w:del w:id="2374" w:author="Admin" w:date="2023-10-02T18:05:00Z"/>
                <w:rFonts w:asciiTheme="majorHAnsi" w:hAnsiTheme="majorHAnsi" w:cstheme="majorHAnsi"/>
                <w:sz w:val="26"/>
                <w:szCs w:val="26"/>
                <w:lang w:val="vi-VN"/>
              </w:rPr>
            </w:pPr>
            <w:del w:id="2375" w:author="Admin" w:date="2023-10-02T18:05:00Z">
              <w:r w:rsidRPr="009D2D6D" w:rsidDel="00B674ED">
                <w:rPr>
                  <w:rFonts w:asciiTheme="majorHAnsi" w:hAnsiTheme="majorHAnsi" w:cstheme="majorHAnsi"/>
                  <w:sz w:val="26"/>
                  <w:szCs w:val="26"/>
                  <w:lang w:val="vi-VN"/>
                </w:rPr>
                <w:delText>8</w:delText>
              </w:r>
            </w:del>
          </w:p>
        </w:tc>
        <w:tc>
          <w:tcPr>
            <w:tcW w:w="2116" w:type="dxa"/>
          </w:tcPr>
          <w:p w14:paraId="373D753D" w14:textId="6031EA52" w:rsidR="005C439D" w:rsidRPr="009D2D6D" w:rsidDel="00B674ED" w:rsidRDefault="005C439D" w:rsidP="00320036">
            <w:pPr>
              <w:spacing w:after="120" w:line="360" w:lineRule="auto"/>
              <w:jc w:val="center"/>
              <w:cnfStyle w:val="000000100000" w:firstRow="0" w:lastRow="0" w:firstColumn="0" w:lastColumn="0" w:oddVBand="0" w:evenVBand="0" w:oddHBand="1" w:evenHBand="0" w:firstRowFirstColumn="0" w:firstRowLastColumn="0" w:lastRowFirstColumn="0" w:lastRowLastColumn="0"/>
              <w:rPr>
                <w:del w:id="2376" w:author="Admin" w:date="2023-10-02T18:05:00Z"/>
                <w:rFonts w:asciiTheme="majorHAnsi" w:hAnsiTheme="majorHAnsi" w:cstheme="majorHAnsi"/>
                <w:sz w:val="26"/>
                <w:szCs w:val="26"/>
                <w:lang w:val="vi-VN"/>
              </w:rPr>
            </w:pPr>
            <w:del w:id="2377" w:author="Admin" w:date="2023-10-02T18:05:00Z">
              <w:r w:rsidRPr="009D2D6D" w:rsidDel="00B674ED">
                <w:rPr>
                  <w:rFonts w:asciiTheme="majorHAnsi" w:hAnsiTheme="majorHAnsi" w:cstheme="majorHAnsi"/>
                  <w:sz w:val="26"/>
                  <w:szCs w:val="26"/>
                  <w:lang w:val="vi-VN"/>
                </w:rPr>
                <w:delText>5</w:delText>
              </w:r>
            </w:del>
          </w:p>
        </w:tc>
        <w:tc>
          <w:tcPr>
            <w:tcW w:w="2116" w:type="dxa"/>
          </w:tcPr>
          <w:p w14:paraId="4BC768BF" w14:textId="25CFFEA3" w:rsidR="005C439D" w:rsidRPr="009D2D6D" w:rsidDel="00B674ED" w:rsidRDefault="005C439D" w:rsidP="00320036">
            <w:pPr>
              <w:spacing w:after="120" w:line="360" w:lineRule="auto"/>
              <w:jc w:val="center"/>
              <w:cnfStyle w:val="000000100000" w:firstRow="0" w:lastRow="0" w:firstColumn="0" w:lastColumn="0" w:oddVBand="0" w:evenVBand="0" w:oddHBand="1" w:evenHBand="0" w:firstRowFirstColumn="0" w:firstRowLastColumn="0" w:lastRowFirstColumn="0" w:lastRowLastColumn="0"/>
              <w:rPr>
                <w:del w:id="2378" w:author="Admin" w:date="2023-10-02T18:05:00Z"/>
                <w:rFonts w:asciiTheme="majorHAnsi" w:hAnsiTheme="majorHAnsi" w:cstheme="majorHAnsi"/>
                <w:sz w:val="26"/>
                <w:szCs w:val="26"/>
                <w:lang w:val="vi-VN"/>
              </w:rPr>
            </w:pPr>
            <w:del w:id="2379" w:author="Admin" w:date="2023-10-02T18:05:00Z">
              <w:r w:rsidRPr="009D2D6D" w:rsidDel="00B674ED">
                <w:rPr>
                  <w:rFonts w:asciiTheme="majorHAnsi" w:hAnsiTheme="majorHAnsi" w:cstheme="majorHAnsi"/>
                  <w:sz w:val="26"/>
                  <w:szCs w:val="26"/>
                  <w:lang w:val="vi-VN"/>
                </w:rPr>
                <w:delText>3</w:delText>
              </w:r>
            </w:del>
          </w:p>
        </w:tc>
        <w:tc>
          <w:tcPr>
            <w:tcW w:w="3047" w:type="dxa"/>
          </w:tcPr>
          <w:p w14:paraId="3C0A3B15" w14:textId="3C8B96B6" w:rsidR="005C439D" w:rsidRPr="009D2D6D" w:rsidDel="00B674ED" w:rsidRDefault="005C439D" w:rsidP="00320036">
            <w:pPr>
              <w:spacing w:after="120" w:line="360" w:lineRule="auto"/>
              <w:jc w:val="center"/>
              <w:cnfStyle w:val="000000100000" w:firstRow="0" w:lastRow="0" w:firstColumn="0" w:lastColumn="0" w:oddVBand="0" w:evenVBand="0" w:oddHBand="1" w:evenHBand="0" w:firstRowFirstColumn="0" w:firstRowLastColumn="0" w:lastRowFirstColumn="0" w:lastRowLastColumn="0"/>
              <w:rPr>
                <w:del w:id="2380" w:author="Admin" w:date="2023-10-02T18:05:00Z"/>
                <w:rFonts w:asciiTheme="majorHAnsi" w:hAnsiTheme="majorHAnsi" w:cstheme="majorHAnsi"/>
                <w:sz w:val="26"/>
                <w:szCs w:val="26"/>
                <w:lang w:val="vi-VN"/>
              </w:rPr>
            </w:pPr>
            <w:del w:id="2381" w:author="Admin" w:date="2023-10-02T18:05:00Z">
              <w:r w:rsidRPr="009D2D6D" w:rsidDel="00B674ED">
                <w:rPr>
                  <w:rFonts w:asciiTheme="majorHAnsi" w:hAnsiTheme="majorHAnsi" w:cstheme="majorHAnsi"/>
                  <w:sz w:val="26"/>
                  <w:szCs w:val="26"/>
                  <w:lang w:val="vi-VN"/>
                </w:rPr>
                <w:delText>0</w:delText>
              </w:r>
            </w:del>
          </w:p>
        </w:tc>
      </w:tr>
    </w:tbl>
    <w:p w14:paraId="6A7436C3" w14:textId="70817CFB" w:rsidR="00826FCA" w:rsidRPr="009D2D6D" w:rsidDel="00B674ED" w:rsidRDefault="00826FCA" w:rsidP="009D2D6D">
      <w:pPr>
        <w:keepNext/>
        <w:tabs>
          <w:tab w:val="left" w:pos="283"/>
          <w:tab w:val="left" w:pos="425"/>
          <w:tab w:val="left" w:pos="454"/>
          <w:tab w:val="left" w:pos="567"/>
        </w:tabs>
        <w:spacing w:after="0" w:line="360" w:lineRule="auto"/>
        <w:jc w:val="both"/>
        <w:outlineLvl w:val="1"/>
        <w:rPr>
          <w:del w:id="2382" w:author="Admin" w:date="2023-10-02T18:05:00Z"/>
          <w:rFonts w:cs="Times New Roman"/>
          <w:color w:val="C00000"/>
          <w:szCs w:val="26"/>
          <w:lang w:val="en-US"/>
        </w:rPr>
      </w:pPr>
    </w:p>
    <w:p w14:paraId="04BB6B17" w14:textId="3DB23B48" w:rsidR="00826FCA" w:rsidRPr="009D2D6D" w:rsidRDefault="00826FCA" w:rsidP="009D2D6D">
      <w:pPr>
        <w:pStyle w:val="Heading3"/>
        <w:keepLines w:val="0"/>
        <w:tabs>
          <w:tab w:val="left" w:pos="283"/>
          <w:tab w:val="left" w:pos="425"/>
          <w:tab w:val="left" w:pos="454"/>
          <w:tab w:val="left" w:pos="567"/>
        </w:tabs>
        <w:spacing w:before="0"/>
        <w:jc w:val="both"/>
        <w:rPr>
          <w:rFonts w:cs="Times New Roman"/>
          <w:color w:val="C00000"/>
          <w:szCs w:val="26"/>
          <w:lang w:val="en-US"/>
        </w:rPr>
      </w:pPr>
      <w:bookmarkStart w:id="2383" w:name="_Toc147184111"/>
      <w:bookmarkStart w:id="2384" w:name="_Toc147230979"/>
      <w:r w:rsidRPr="009D2D6D">
        <w:rPr>
          <w:rFonts w:cs="Times New Roman"/>
          <w:color w:val="C00000"/>
          <w:szCs w:val="26"/>
          <w:lang w:val="en-US"/>
        </w:rPr>
        <w:t>5.3 Chức năng tìm kiếm</w:t>
      </w:r>
      <w:bookmarkEnd w:id="2383"/>
      <w:bookmarkEnd w:id="2384"/>
    </w:p>
    <w:p w14:paraId="25080C7A" w14:textId="77777777" w:rsidR="00826FCA" w:rsidRPr="009D2D6D" w:rsidRDefault="00826FCA" w:rsidP="004111D9">
      <w:pPr>
        <w:spacing w:after="120" w:line="360" w:lineRule="auto"/>
        <w:jc w:val="both"/>
        <w:rPr>
          <w:rFonts w:asciiTheme="majorHAnsi" w:hAnsiTheme="majorHAnsi" w:cstheme="majorHAnsi"/>
          <w:b/>
          <w:bCs/>
          <w:szCs w:val="26"/>
        </w:rPr>
      </w:pPr>
      <w:r w:rsidRPr="009D2D6D">
        <w:rPr>
          <w:rFonts w:asciiTheme="majorHAnsi" w:hAnsiTheme="majorHAnsi" w:cstheme="majorHAnsi"/>
          <w:b/>
          <w:bCs/>
          <w:szCs w:val="26"/>
        </w:rPr>
        <w:t>Xác định điều kiện, giá trị điều kiện, chức năng của hệ thống</w:t>
      </w:r>
    </w:p>
    <w:p w14:paraId="3F7394CD" w14:textId="00BE2D2B" w:rsidR="00A213A6" w:rsidRPr="009D2D6D" w:rsidRDefault="00B94F6D" w:rsidP="004111D9">
      <w:pPr>
        <w:spacing w:after="120" w:line="360" w:lineRule="auto"/>
        <w:jc w:val="both"/>
        <w:rPr>
          <w:rFonts w:asciiTheme="majorHAnsi" w:hAnsiTheme="majorHAnsi" w:cstheme="majorHAnsi"/>
          <w:szCs w:val="26"/>
          <w:lang w:val="en-US"/>
        </w:rPr>
      </w:pPr>
      <w:r w:rsidRPr="009D2D6D">
        <w:rPr>
          <w:rFonts w:asciiTheme="majorHAnsi" w:hAnsiTheme="majorHAnsi" w:cstheme="majorHAnsi"/>
          <w:szCs w:val="26"/>
          <w:lang w:val="en-US"/>
        </w:rPr>
        <w:t xml:space="preserve"> - </w:t>
      </w:r>
      <w:r w:rsidR="00A213A6" w:rsidRPr="009D2D6D">
        <w:rPr>
          <w:rFonts w:asciiTheme="majorHAnsi" w:hAnsiTheme="majorHAnsi" w:cstheme="majorHAnsi"/>
          <w:szCs w:val="26"/>
          <w:lang w:val="en-US"/>
        </w:rPr>
        <w:t>Phân tích điều kiện: điều kiện thông tin nhập đúng</w:t>
      </w:r>
    </w:p>
    <w:p w14:paraId="5020520A" w14:textId="111D6528" w:rsidR="00A213A6" w:rsidRPr="009D2D6D" w:rsidRDefault="00B94F6D" w:rsidP="004111D9">
      <w:pPr>
        <w:spacing w:after="120" w:line="360" w:lineRule="auto"/>
        <w:jc w:val="both"/>
        <w:rPr>
          <w:rFonts w:asciiTheme="majorHAnsi" w:hAnsiTheme="majorHAnsi" w:cstheme="majorHAnsi"/>
          <w:szCs w:val="26"/>
          <w:lang w:val="en-US"/>
        </w:rPr>
      </w:pPr>
      <w:r w:rsidRPr="009D2D6D">
        <w:rPr>
          <w:rFonts w:asciiTheme="majorHAnsi" w:hAnsiTheme="majorHAnsi" w:cstheme="majorHAnsi"/>
          <w:szCs w:val="26"/>
          <w:lang w:val="en-US"/>
        </w:rPr>
        <w:t xml:space="preserve"> - </w:t>
      </w:r>
      <w:r w:rsidR="00A213A6" w:rsidRPr="009D2D6D">
        <w:rPr>
          <w:rFonts w:asciiTheme="majorHAnsi" w:hAnsiTheme="majorHAnsi" w:cstheme="majorHAnsi"/>
          <w:szCs w:val="26"/>
          <w:lang w:val="en-US"/>
        </w:rPr>
        <w:t>Giá trị điều kiện: T, F, B (T: True, F: False, B: Blank)</w:t>
      </w:r>
    </w:p>
    <w:p w14:paraId="02F8341C" w14:textId="7B836D96" w:rsidR="00A213A6" w:rsidRPr="009D2D6D" w:rsidRDefault="00A213A6" w:rsidP="004111D9">
      <w:pPr>
        <w:pStyle w:val="ListParagraph"/>
        <w:numPr>
          <w:ilvl w:val="0"/>
          <w:numId w:val="35"/>
        </w:numPr>
        <w:spacing w:after="160" w:line="360" w:lineRule="auto"/>
        <w:rPr>
          <w:rFonts w:asciiTheme="majorHAnsi" w:hAnsiTheme="majorHAnsi" w:cstheme="majorHAnsi"/>
          <w:szCs w:val="26"/>
          <w:lang w:val="en-US"/>
        </w:rPr>
      </w:pPr>
      <m:oMath>
        <m:r>
          <w:rPr>
            <w:rFonts w:ascii="Cambria Math" w:hAnsi="Cambria Math" w:cstheme="majorHAnsi"/>
            <w:szCs w:val="26"/>
            <w:lang w:val="en-US"/>
          </w:rPr>
          <m:t>Số TC=</m:t>
        </m:r>
        <m:r>
          <m:rPr>
            <m:sty m:val="p"/>
          </m:rPr>
          <w:rPr>
            <w:rFonts w:ascii="Cambria Math" w:hAnsi="Cambria Math" w:cstheme="majorHAnsi"/>
            <w:szCs w:val="26"/>
            <w:lang w:val="en-US"/>
          </w:rPr>
          <m:t>3</m:t>
        </m:r>
      </m:oMath>
      <w:r w:rsidRPr="009D2D6D">
        <w:rPr>
          <w:rFonts w:asciiTheme="majorHAnsi" w:eastAsiaTheme="minorEastAsia" w:hAnsiTheme="majorHAnsi" w:cstheme="majorHAnsi"/>
          <w:szCs w:val="26"/>
          <w:lang w:val="en-US"/>
        </w:rPr>
        <w:t xml:space="preserve"> TC</w:t>
      </w:r>
    </w:p>
    <w:p w14:paraId="3E723BF9" w14:textId="79560498" w:rsidR="00A213A6" w:rsidRPr="009D2D6D" w:rsidRDefault="00B94F6D" w:rsidP="008E4DA9">
      <w:pPr>
        <w:spacing w:line="360" w:lineRule="auto"/>
        <w:rPr>
          <w:rFonts w:asciiTheme="majorHAnsi" w:hAnsiTheme="majorHAnsi" w:cstheme="majorHAnsi"/>
          <w:szCs w:val="26"/>
          <w:lang w:val="en-US"/>
        </w:rPr>
      </w:pPr>
      <w:r w:rsidRPr="009D2D6D">
        <w:rPr>
          <w:rFonts w:asciiTheme="majorHAnsi" w:hAnsiTheme="majorHAnsi" w:cstheme="majorHAnsi"/>
          <w:szCs w:val="26"/>
          <w:lang w:val="en-US"/>
        </w:rPr>
        <w:t xml:space="preserve"> - </w:t>
      </w:r>
      <w:r w:rsidR="00A213A6" w:rsidRPr="009D2D6D">
        <w:rPr>
          <w:rFonts w:asciiTheme="majorHAnsi" w:hAnsiTheme="majorHAnsi" w:cstheme="majorHAnsi"/>
          <w:szCs w:val="26"/>
          <w:lang w:val="en-US"/>
        </w:rPr>
        <w:t>Các hành động: Tìm kiếm thành công, Tìm kiếm thất bại</w:t>
      </w:r>
    </w:p>
    <w:p w14:paraId="73FB4276" w14:textId="5C046D59" w:rsidR="00021AF7" w:rsidRPr="009D2D6D" w:rsidRDefault="00E72B35" w:rsidP="001468EA">
      <w:pPr>
        <w:spacing w:line="360" w:lineRule="auto"/>
        <w:rPr>
          <w:rFonts w:asciiTheme="majorHAnsi" w:hAnsiTheme="majorHAnsi" w:cstheme="majorHAnsi"/>
          <w:szCs w:val="26"/>
          <w:lang w:val="en-US"/>
        </w:rPr>
      </w:pPr>
      <w:r w:rsidRPr="009D2D6D">
        <w:rPr>
          <w:rFonts w:asciiTheme="majorHAnsi" w:hAnsiTheme="majorHAnsi" w:cstheme="majorHAnsi"/>
          <w:szCs w:val="26"/>
          <w:lang w:val="en-US"/>
        </w:rPr>
        <w:t xml:space="preserve"> </w:t>
      </w:r>
      <w:r w:rsidR="001468EA" w:rsidRPr="009D2D6D">
        <w:rPr>
          <w:rFonts w:asciiTheme="majorHAnsi" w:hAnsiTheme="majorHAnsi" w:cstheme="majorHAnsi"/>
          <w:szCs w:val="26"/>
        </w:rPr>
        <w:t>- Giá trị hành động: T, F (T: True, F: False)</w:t>
      </w:r>
    </w:p>
    <w:p w14:paraId="40D363DC" w14:textId="55F23B1B" w:rsidR="00826FCA" w:rsidRPr="009D2D6D" w:rsidRDefault="00826FCA">
      <w:pPr>
        <w:spacing w:after="120" w:line="360" w:lineRule="auto"/>
        <w:ind w:right="-19"/>
        <w:jc w:val="both"/>
        <w:rPr>
          <w:rFonts w:asciiTheme="majorHAnsi" w:hAnsiTheme="majorHAnsi" w:cstheme="majorHAnsi"/>
          <w:b/>
          <w:bCs/>
          <w:szCs w:val="26"/>
          <w:lang w:val="en-US"/>
        </w:rPr>
        <w:pPrChange w:id="2385" w:author="kiemlongJr" w:date="2023-09-26T21:06:00Z">
          <w:pPr>
            <w:spacing w:after="120" w:line="360" w:lineRule="auto"/>
            <w:jc w:val="both"/>
          </w:pPr>
        </w:pPrChange>
      </w:pPr>
      <w:r w:rsidRPr="009D2D6D">
        <w:rPr>
          <w:rFonts w:asciiTheme="majorHAnsi" w:hAnsiTheme="majorHAnsi" w:cstheme="majorHAnsi"/>
          <w:b/>
          <w:bCs/>
          <w:szCs w:val="26"/>
        </w:rPr>
        <w:t xml:space="preserve">Bảng quyết định chức năng </w:t>
      </w:r>
      <w:r w:rsidRPr="009D2D6D">
        <w:rPr>
          <w:rFonts w:asciiTheme="majorHAnsi" w:hAnsiTheme="majorHAnsi" w:cstheme="majorHAnsi"/>
          <w:b/>
          <w:bCs/>
          <w:szCs w:val="26"/>
          <w:lang w:val="en-US"/>
        </w:rPr>
        <w:t>tìm kiếm</w:t>
      </w:r>
    </w:p>
    <w:tbl>
      <w:tblPr>
        <w:tblStyle w:val="GridTable4-Accent41"/>
        <w:tblW w:w="8995" w:type="dxa"/>
        <w:tblLook w:val="04A0" w:firstRow="1" w:lastRow="0" w:firstColumn="1" w:lastColumn="0" w:noHBand="0" w:noVBand="1"/>
        <w:tblPrChange w:id="2386" w:author="Admin" w:date="2023-10-02T18:16:00Z">
          <w:tblPr>
            <w:tblStyle w:val="GridTable4-Accent41"/>
            <w:tblW w:w="9720" w:type="dxa"/>
            <w:tblLook w:val="04A0" w:firstRow="1" w:lastRow="0" w:firstColumn="1" w:lastColumn="0" w:noHBand="0" w:noVBand="1"/>
          </w:tblPr>
        </w:tblPrChange>
      </w:tblPr>
      <w:tblGrid>
        <w:gridCol w:w="2405"/>
        <w:gridCol w:w="2126"/>
        <w:gridCol w:w="1985"/>
        <w:gridCol w:w="2479"/>
        <w:tblGridChange w:id="2387">
          <w:tblGrid>
            <w:gridCol w:w="4564"/>
            <w:gridCol w:w="1521"/>
            <w:gridCol w:w="1436"/>
            <w:gridCol w:w="2199"/>
          </w:tblGrid>
        </w:tblGridChange>
      </w:tblGrid>
      <w:tr w:rsidR="00826FCA" w:rsidRPr="009D2D6D" w14:paraId="0D85F3A0" w14:textId="61AA1C0C" w:rsidTr="0053250F">
        <w:trPr>
          <w:cnfStyle w:val="100000000000" w:firstRow="1" w:lastRow="0" w:firstColumn="0" w:lastColumn="0" w:oddVBand="0" w:evenVBand="0" w:oddHBand="0" w:evenHBand="0" w:firstRowFirstColumn="0" w:firstRowLastColumn="0" w:lastRowFirstColumn="0" w:lastRowLastColumn="0"/>
          <w:trHeight w:val="426"/>
          <w:trPrChange w:id="2388" w:author="Admin" w:date="2023-10-02T18:16:00Z">
            <w:trPr>
              <w:trHeight w:val="426"/>
            </w:trPr>
          </w:trPrChange>
        </w:trPr>
        <w:tc>
          <w:tcPr>
            <w:cnfStyle w:val="001000000000" w:firstRow="0" w:lastRow="0" w:firstColumn="1" w:lastColumn="0" w:oddVBand="0" w:evenVBand="0" w:oddHBand="0" w:evenHBand="0" w:firstRowFirstColumn="0" w:firstRowLastColumn="0" w:lastRowFirstColumn="0" w:lastRowLastColumn="0"/>
            <w:tcW w:w="2405" w:type="dxa"/>
            <w:tcPrChange w:id="2389" w:author="Admin" w:date="2023-10-02T18:16:00Z">
              <w:tcPr>
                <w:tcW w:w="4564" w:type="dxa"/>
              </w:tcPr>
            </w:tcPrChange>
          </w:tcPr>
          <w:p w14:paraId="023141DE" w14:textId="1B214CAA" w:rsidR="00826FCA" w:rsidRPr="009D2D6D" w:rsidRDefault="00826FCA" w:rsidP="00826FCA">
            <w:pPr>
              <w:spacing w:after="120" w:line="360" w:lineRule="auto"/>
              <w:jc w:val="both"/>
              <w:cnfStyle w:val="101000000000" w:firstRow="1" w:lastRow="0" w:firstColumn="1"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lastRenderedPageBreak/>
              <w:t>Điều kiện</w:t>
            </w:r>
          </w:p>
        </w:tc>
        <w:tc>
          <w:tcPr>
            <w:tcW w:w="2126" w:type="dxa"/>
            <w:tcPrChange w:id="2390" w:author="Admin" w:date="2023-10-02T18:16:00Z">
              <w:tcPr>
                <w:tcW w:w="1521" w:type="dxa"/>
              </w:tcPr>
            </w:tcPrChange>
          </w:tcPr>
          <w:p w14:paraId="36B88E88" w14:textId="6C1F8553" w:rsidR="00826FCA" w:rsidRPr="009D2D6D" w:rsidRDefault="00826FCA" w:rsidP="00826FCA">
            <w:pPr>
              <w:spacing w:after="120"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TH1</w:t>
            </w:r>
          </w:p>
        </w:tc>
        <w:tc>
          <w:tcPr>
            <w:tcW w:w="1985" w:type="dxa"/>
            <w:tcPrChange w:id="2391" w:author="Admin" w:date="2023-10-02T18:16:00Z">
              <w:tcPr>
                <w:tcW w:w="1436" w:type="dxa"/>
              </w:tcPr>
            </w:tcPrChange>
          </w:tcPr>
          <w:p w14:paraId="6140C9AE" w14:textId="2027F1BE" w:rsidR="00826FCA" w:rsidRPr="009D2D6D" w:rsidRDefault="00826FCA" w:rsidP="00826FCA">
            <w:pPr>
              <w:spacing w:after="120"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TH2</w:t>
            </w:r>
          </w:p>
        </w:tc>
        <w:tc>
          <w:tcPr>
            <w:tcW w:w="2479" w:type="dxa"/>
            <w:tcPrChange w:id="2392" w:author="Admin" w:date="2023-10-02T18:16:00Z">
              <w:tcPr>
                <w:tcW w:w="2197" w:type="dxa"/>
              </w:tcPr>
            </w:tcPrChange>
          </w:tcPr>
          <w:p w14:paraId="5602EA66" w14:textId="52F3CE5F" w:rsidR="00826FCA" w:rsidRPr="009D2D6D" w:rsidRDefault="00826FCA" w:rsidP="00826FCA">
            <w:pPr>
              <w:spacing w:after="120" w:line="36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TH3</w:t>
            </w:r>
          </w:p>
        </w:tc>
      </w:tr>
      <w:tr w:rsidR="00826FCA" w:rsidRPr="009D2D6D" w14:paraId="1A63D110" w14:textId="48E7366D" w:rsidTr="0053250F">
        <w:trPr>
          <w:cnfStyle w:val="000000100000" w:firstRow="0" w:lastRow="0" w:firstColumn="0" w:lastColumn="0" w:oddVBand="0" w:evenVBand="0" w:oddHBand="1" w:evenHBand="0" w:firstRowFirstColumn="0" w:firstRowLastColumn="0" w:lastRowFirstColumn="0" w:lastRowLastColumn="0"/>
          <w:trHeight w:val="426"/>
          <w:trPrChange w:id="2393" w:author="Admin" w:date="2023-10-02T18:16:00Z">
            <w:trPr>
              <w:trHeight w:val="426"/>
            </w:trPr>
          </w:trPrChange>
        </w:trPr>
        <w:tc>
          <w:tcPr>
            <w:cnfStyle w:val="001000000000" w:firstRow="0" w:lastRow="0" w:firstColumn="1" w:lastColumn="0" w:oddVBand="0" w:evenVBand="0" w:oddHBand="0" w:evenHBand="0" w:firstRowFirstColumn="0" w:firstRowLastColumn="0" w:lastRowFirstColumn="0" w:lastRowLastColumn="0"/>
            <w:tcW w:w="2405" w:type="dxa"/>
            <w:tcPrChange w:id="2394" w:author="Admin" w:date="2023-10-02T18:16:00Z">
              <w:tcPr>
                <w:tcW w:w="4564" w:type="dxa"/>
              </w:tcPr>
            </w:tcPrChange>
          </w:tcPr>
          <w:p w14:paraId="66E00BAD" w14:textId="4930ED4A" w:rsidR="00826FCA" w:rsidRPr="009D2D6D" w:rsidRDefault="00826FCA" w:rsidP="00826FCA">
            <w:pPr>
              <w:spacing w:after="120" w:line="360" w:lineRule="auto"/>
              <w:jc w:val="both"/>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Thông tin tìm kiếm</w:t>
            </w:r>
          </w:p>
        </w:tc>
        <w:tc>
          <w:tcPr>
            <w:tcW w:w="2126" w:type="dxa"/>
            <w:tcPrChange w:id="2395" w:author="Admin" w:date="2023-10-02T18:16:00Z">
              <w:tcPr>
                <w:tcW w:w="1521" w:type="dxa"/>
              </w:tcPr>
            </w:tcPrChange>
          </w:tcPr>
          <w:p w14:paraId="3C2CE1C9" w14:textId="2BFB79B5" w:rsidR="00826FCA" w:rsidRPr="009D2D6D" w:rsidRDefault="00826FCA" w:rsidP="00826FCA">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1985" w:type="dxa"/>
            <w:tcPrChange w:id="2396" w:author="Admin" w:date="2023-10-02T18:16:00Z">
              <w:tcPr>
                <w:tcW w:w="1436" w:type="dxa"/>
              </w:tcPr>
            </w:tcPrChange>
          </w:tcPr>
          <w:p w14:paraId="20DEB21D" w14:textId="6978CE72" w:rsidR="00826FCA" w:rsidRPr="009D2D6D" w:rsidRDefault="00826FCA" w:rsidP="00826FCA">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2479" w:type="dxa"/>
            <w:tcPrChange w:id="2397" w:author="Admin" w:date="2023-10-02T18:16:00Z">
              <w:tcPr>
                <w:tcW w:w="2197" w:type="dxa"/>
              </w:tcPr>
            </w:tcPrChange>
          </w:tcPr>
          <w:p w14:paraId="691FD899" w14:textId="5A94E65F" w:rsidR="00826FCA" w:rsidRPr="009D2D6D" w:rsidRDefault="00826FCA" w:rsidP="00826FCA">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B</w:t>
            </w:r>
          </w:p>
        </w:tc>
      </w:tr>
      <w:tr w:rsidR="00826FCA" w:rsidRPr="009D2D6D" w14:paraId="60C712AE" w14:textId="77777777" w:rsidTr="00A32682">
        <w:trPr>
          <w:trHeight w:val="399"/>
          <w:trPrChange w:id="2398" w:author="kiemlongJr" w:date="2023-09-26T21:06:00Z">
            <w:trPr>
              <w:trHeight w:val="399"/>
            </w:trPr>
          </w:trPrChange>
        </w:trPr>
        <w:tc>
          <w:tcPr>
            <w:cnfStyle w:val="001000000000" w:firstRow="0" w:lastRow="0" w:firstColumn="1" w:lastColumn="0" w:oddVBand="0" w:evenVBand="0" w:oddHBand="0" w:evenHBand="0" w:firstRowFirstColumn="0" w:firstRowLastColumn="0" w:lastRowFirstColumn="0" w:lastRowLastColumn="0"/>
            <w:tcW w:w="8995" w:type="dxa"/>
            <w:gridSpan w:val="4"/>
            <w:tcPrChange w:id="2399" w:author="kiemlongJr" w:date="2023-09-26T21:06:00Z">
              <w:tcPr>
                <w:tcW w:w="9720" w:type="dxa"/>
                <w:gridSpan w:val="4"/>
              </w:tcPr>
            </w:tcPrChange>
          </w:tcPr>
          <w:p w14:paraId="73D22AF6" w14:textId="3C127ABD" w:rsidR="00826FCA" w:rsidRPr="009D2D6D" w:rsidRDefault="00826FCA" w:rsidP="00826FCA">
            <w:pPr>
              <w:spacing w:after="120" w:line="360" w:lineRule="auto"/>
              <w:jc w:val="both"/>
              <w:rPr>
                <w:rFonts w:asciiTheme="majorHAnsi" w:hAnsiTheme="majorHAnsi" w:cstheme="majorHAnsi"/>
                <w:sz w:val="26"/>
                <w:szCs w:val="26"/>
              </w:rPr>
            </w:pPr>
            <w:r w:rsidRPr="009D2D6D">
              <w:rPr>
                <w:rFonts w:asciiTheme="majorHAnsi" w:hAnsiTheme="majorHAnsi" w:cstheme="majorHAnsi"/>
                <w:sz w:val="26"/>
                <w:szCs w:val="26"/>
              </w:rPr>
              <w:t>Hành động hệ thống</w:t>
            </w:r>
          </w:p>
        </w:tc>
      </w:tr>
      <w:tr w:rsidR="00826FCA" w:rsidRPr="009D2D6D" w14:paraId="3D7ECB80" w14:textId="77777777" w:rsidTr="0053250F">
        <w:trPr>
          <w:cnfStyle w:val="000000100000" w:firstRow="0" w:lastRow="0" w:firstColumn="0" w:lastColumn="0" w:oddVBand="0" w:evenVBand="0" w:oddHBand="1" w:evenHBand="0" w:firstRowFirstColumn="0" w:firstRowLastColumn="0" w:lastRowFirstColumn="0" w:lastRowLastColumn="0"/>
          <w:trHeight w:val="453"/>
          <w:trPrChange w:id="2400" w:author="Admin" w:date="2023-10-02T18:16:00Z">
            <w:trPr>
              <w:trHeight w:val="453"/>
            </w:trPr>
          </w:trPrChange>
        </w:trPr>
        <w:tc>
          <w:tcPr>
            <w:cnfStyle w:val="001000000000" w:firstRow="0" w:lastRow="0" w:firstColumn="1" w:lastColumn="0" w:oddVBand="0" w:evenVBand="0" w:oddHBand="0" w:evenHBand="0" w:firstRowFirstColumn="0" w:firstRowLastColumn="0" w:lastRowFirstColumn="0" w:lastRowLastColumn="0"/>
            <w:tcW w:w="2405" w:type="dxa"/>
            <w:tcPrChange w:id="2401" w:author="Admin" w:date="2023-10-02T18:16:00Z">
              <w:tcPr>
                <w:tcW w:w="4564" w:type="dxa"/>
              </w:tcPr>
            </w:tcPrChange>
          </w:tcPr>
          <w:p w14:paraId="5C922152" w14:textId="3A8DCEEF" w:rsidR="00826FCA" w:rsidRPr="009D2D6D" w:rsidRDefault="00826FCA" w:rsidP="00826FCA">
            <w:pPr>
              <w:spacing w:after="120" w:line="360" w:lineRule="auto"/>
              <w:jc w:val="both"/>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Tìm kiếm thành công</w:t>
            </w:r>
          </w:p>
        </w:tc>
        <w:tc>
          <w:tcPr>
            <w:tcW w:w="2126" w:type="dxa"/>
            <w:tcPrChange w:id="2402" w:author="Admin" w:date="2023-10-02T18:16:00Z">
              <w:tcPr>
                <w:tcW w:w="1521" w:type="dxa"/>
              </w:tcPr>
            </w:tcPrChange>
          </w:tcPr>
          <w:p w14:paraId="6D152858" w14:textId="1D56A720" w:rsidR="00826FCA" w:rsidRPr="009D2D6D" w:rsidRDefault="00826FCA" w:rsidP="00826FCA">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w:t>
            </w:r>
          </w:p>
        </w:tc>
        <w:tc>
          <w:tcPr>
            <w:tcW w:w="1985" w:type="dxa"/>
            <w:tcPrChange w:id="2403" w:author="Admin" w:date="2023-10-02T18:16:00Z">
              <w:tcPr>
                <w:tcW w:w="1436" w:type="dxa"/>
              </w:tcPr>
            </w:tcPrChange>
          </w:tcPr>
          <w:p w14:paraId="5FB9A4D7" w14:textId="20563D96" w:rsidR="00826FCA" w:rsidRPr="009D2D6D" w:rsidRDefault="00826FCA" w:rsidP="00826FCA">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c>
          <w:tcPr>
            <w:tcW w:w="2479" w:type="dxa"/>
            <w:tcPrChange w:id="2404" w:author="Admin" w:date="2023-10-02T18:16:00Z">
              <w:tcPr>
                <w:tcW w:w="2197" w:type="dxa"/>
              </w:tcPr>
            </w:tcPrChange>
          </w:tcPr>
          <w:p w14:paraId="6FF5A318" w14:textId="2785577F" w:rsidR="00826FCA" w:rsidRPr="009D2D6D" w:rsidRDefault="00826FCA" w:rsidP="00826FCA">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F</w:t>
            </w:r>
          </w:p>
        </w:tc>
      </w:tr>
    </w:tbl>
    <w:p w14:paraId="22D357F7" w14:textId="77777777" w:rsidR="00826FCA" w:rsidRPr="009D2D6D" w:rsidRDefault="00826FCA" w:rsidP="00826FCA">
      <w:pPr>
        <w:spacing w:after="120" w:line="360" w:lineRule="auto"/>
        <w:jc w:val="both"/>
        <w:rPr>
          <w:rFonts w:asciiTheme="majorHAnsi" w:hAnsiTheme="majorHAnsi" w:cstheme="majorHAnsi"/>
          <w:szCs w:val="26"/>
          <w:lang w:val="en-US"/>
        </w:rPr>
      </w:pPr>
    </w:p>
    <w:p w14:paraId="685DA3A3" w14:textId="03FE9D53" w:rsidR="00584780" w:rsidRPr="009D2D6D" w:rsidRDefault="00584780" w:rsidP="00584780">
      <w:pPr>
        <w:spacing w:after="120" w:line="360" w:lineRule="auto"/>
        <w:jc w:val="both"/>
        <w:rPr>
          <w:rFonts w:asciiTheme="majorHAnsi" w:hAnsiTheme="majorHAnsi" w:cstheme="majorHAnsi"/>
          <w:b/>
          <w:bCs/>
          <w:szCs w:val="26"/>
          <w:lang w:val="en-US"/>
        </w:rPr>
      </w:pPr>
      <w:r w:rsidRPr="009D2D6D">
        <w:rPr>
          <w:rFonts w:asciiTheme="majorHAnsi" w:hAnsiTheme="majorHAnsi" w:cstheme="majorHAnsi"/>
          <w:b/>
          <w:bCs/>
          <w:szCs w:val="26"/>
          <w:lang w:val="en-US"/>
        </w:rPr>
        <w:t xml:space="preserve">Bảng kết quả test chức năng </w:t>
      </w:r>
      <w:r w:rsidR="00E43A68" w:rsidRPr="009D2D6D">
        <w:rPr>
          <w:rFonts w:asciiTheme="majorHAnsi" w:hAnsiTheme="majorHAnsi" w:cstheme="majorHAnsi"/>
          <w:b/>
          <w:bCs/>
          <w:szCs w:val="26"/>
          <w:lang w:val="en-US"/>
        </w:rPr>
        <w:t>tìm kiếm</w:t>
      </w:r>
    </w:p>
    <w:tbl>
      <w:tblPr>
        <w:tblStyle w:val="GridTable4-Accent41"/>
        <w:tblW w:w="8995" w:type="dxa"/>
        <w:tblLook w:val="04A0" w:firstRow="1" w:lastRow="0" w:firstColumn="1" w:lastColumn="0" w:noHBand="0" w:noVBand="1"/>
        <w:tblPrChange w:id="2405" w:author="kiemlongJr" w:date="2023-09-26T21:06:00Z">
          <w:tblPr>
            <w:tblStyle w:val="GridTable4-Accent41"/>
            <w:tblW w:w="9836" w:type="dxa"/>
            <w:tblLook w:val="04A0" w:firstRow="1" w:lastRow="0" w:firstColumn="1" w:lastColumn="0" w:noHBand="0" w:noVBand="1"/>
          </w:tblPr>
        </w:tblPrChange>
      </w:tblPr>
      <w:tblGrid>
        <w:gridCol w:w="584"/>
        <w:gridCol w:w="1612"/>
        <w:gridCol w:w="2192"/>
        <w:gridCol w:w="2266"/>
        <w:gridCol w:w="1503"/>
        <w:gridCol w:w="838"/>
        <w:tblGridChange w:id="2406">
          <w:tblGrid>
            <w:gridCol w:w="598"/>
            <w:gridCol w:w="1968"/>
            <w:gridCol w:w="2452"/>
            <w:gridCol w:w="2509"/>
            <w:gridCol w:w="1454"/>
            <w:gridCol w:w="855"/>
          </w:tblGrid>
        </w:tblGridChange>
      </w:tblGrid>
      <w:tr w:rsidR="008079AF" w:rsidRPr="009D2D6D" w14:paraId="095E1052" w14:textId="77777777" w:rsidTr="00DD41A8">
        <w:trPr>
          <w:cnfStyle w:val="100000000000" w:firstRow="1" w:lastRow="0" w:firstColumn="0" w:lastColumn="0" w:oddVBand="0" w:evenVBand="0" w:oddHBand="0" w:evenHBand="0" w:firstRowFirstColumn="0" w:firstRowLastColumn="0" w:lastRowFirstColumn="0" w:lastRowLastColumn="0"/>
          <w:trHeight w:val="386"/>
          <w:trPrChange w:id="2407" w:author="kiemlongJr" w:date="2023-09-26T21:06:00Z">
            <w:trPr>
              <w:trHeight w:val="386"/>
            </w:trPr>
          </w:trPrChange>
        </w:trPr>
        <w:tc>
          <w:tcPr>
            <w:cnfStyle w:val="001000000000" w:firstRow="0" w:lastRow="0" w:firstColumn="1" w:lastColumn="0" w:oddVBand="0" w:evenVBand="0" w:oddHBand="0" w:evenHBand="0" w:firstRowFirstColumn="0" w:firstRowLastColumn="0" w:lastRowFirstColumn="0" w:lastRowLastColumn="0"/>
            <w:tcW w:w="586" w:type="dxa"/>
            <w:tcPrChange w:id="2408" w:author="kiemlongJr" w:date="2023-09-26T21:06:00Z">
              <w:tcPr>
                <w:tcW w:w="598" w:type="dxa"/>
              </w:tcPr>
            </w:tcPrChange>
          </w:tcPr>
          <w:p w14:paraId="6B5B9DBF" w14:textId="77777777" w:rsidR="00584780" w:rsidRPr="009D2D6D" w:rsidRDefault="00584780" w:rsidP="00320036">
            <w:pPr>
              <w:spacing w:after="120" w:line="360" w:lineRule="auto"/>
              <w:cnfStyle w:val="101000000000" w:firstRow="1" w:lastRow="0" w:firstColumn="1"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ID</w:t>
            </w:r>
          </w:p>
        </w:tc>
        <w:tc>
          <w:tcPr>
            <w:tcW w:w="1641" w:type="dxa"/>
            <w:tcPrChange w:id="2409" w:author="kiemlongJr" w:date="2023-09-26T21:06:00Z">
              <w:tcPr>
                <w:tcW w:w="1968" w:type="dxa"/>
              </w:tcPr>
            </w:tcPrChange>
          </w:tcPr>
          <w:p w14:paraId="34BF9A0E" w14:textId="77777777" w:rsidR="00584780" w:rsidRPr="009D2D6D" w:rsidRDefault="00584780" w:rsidP="00320036">
            <w:pPr>
              <w:spacing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Tiêu đề</w:t>
            </w:r>
          </w:p>
        </w:tc>
        <w:tc>
          <w:tcPr>
            <w:tcW w:w="2234" w:type="dxa"/>
            <w:tcPrChange w:id="2410" w:author="kiemlongJr" w:date="2023-09-26T21:06:00Z">
              <w:tcPr>
                <w:tcW w:w="2452" w:type="dxa"/>
              </w:tcPr>
            </w:tcPrChange>
          </w:tcPr>
          <w:p w14:paraId="3585D3B1" w14:textId="77777777" w:rsidR="00584780" w:rsidRPr="009D2D6D" w:rsidRDefault="00584780" w:rsidP="00320036">
            <w:pPr>
              <w:spacing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Inputs</w:t>
            </w:r>
          </w:p>
        </w:tc>
        <w:tc>
          <w:tcPr>
            <w:tcW w:w="2315" w:type="dxa"/>
            <w:tcPrChange w:id="2411" w:author="kiemlongJr" w:date="2023-09-26T21:06:00Z">
              <w:tcPr>
                <w:tcW w:w="2509" w:type="dxa"/>
              </w:tcPr>
            </w:tcPrChange>
          </w:tcPr>
          <w:p w14:paraId="6A170783" w14:textId="77777777" w:rsidR="00584780" w:rsidRPr="009D2D6D" w:rsidRDefault="00584780" w:rsidP="00320036">
            <w:pPr>
              <w:spacing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EO (Kết quả mong đợi)</w:t>
            </w:r>
          </w:p>
        </w:tc>
        <w:tc>
          <w:tcPr>
            <w:tcW w:w="1524" w:type="dxa"/>
            <w:tcPrChange w:id="2412" w:author="kiemlongJr" w:date="2023-09-26T21:06:00Z">
              <w:tcPr>
                <w:tcW w:w="1454" w:type="dxa"/>
              </w:tcPr>
            </w:tcPrChange>
          </w:tcPr>
          <w:p w14:paraId="1088211B" w14:textId="77777777" w:rsidR="00584780" w:rsidRPr="009D2D6D" w:rsidRDefault="00584780" w:rsidP="00320036">
            <w:pPr>
              <w:spacing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RO (Kết quả thực tế)</w:t>
            </w:r>
          </w:p>
        </w:tc>
        <w:tc>
          <w:tcPr>
            <w:tcW w:w="695" w:type="dxa"/>
            <w:tcPrChange w:id="2413" w:author="kiemlongJr" w:date="2023-09-26T21:06:00Z">
              <w:tcPr>
                <w:tcW w:w="855" w:type="dxa"/>
              </w:tcPr>
            </w:tcPrChange>
          </w:tcPr>
          <w:p w14:paraId="516ACD98" w14:textId="77777777" w:rsidR="00584780" w:rsidRPr="009D2D6D" w:rsidRDefault="00584780" w:rsidP="00320036">
            <w:pPr>
              <w:spacing w:after="120"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Kết luận</w:t>
            </w:r>
          </w:p>
        </w:tc>
      </w:tr>
      <w:tr w:rsidR="00DD41A8" w:rsidRPr="009D2D6D" w14:paraId="6FECCAEF" w14:textId="77777777" w:rsidTr="00DD41A8">
        <w:trPr>
          <w:cnfStyle w:val="000000100000" w:firstRow="0" w:lastRow="0" w:firstColumn="0" w:lastColumn="0" w:oddVBand="0" w:evenVBand="0" w:oddHBand="1" w:evenHBand="0" w:firstRowFirstColumn="0" w:firstRowLastColumn="0" w:lastRowFirstColumn="0" w:lastRowLastColumn="0"/>
          <w:trHeight w:val="840"/>
          <w:trPrChange w:id="2414" w:author="kiemlongJr" w:date="2023-09-26T21:06:00Z">
            <w:trPr>
              <w:trHeight w:val="840"/>
            </w:trPr>
          </w:trPrChange>
        </w:trPr>
        <w:tc>
          <w:tcPr>
            <w:cnfStyle w:val="001000000000" w:firstRow="0" w:lastRow="0" w:firstColumn="1" w:lastColumn="0" w:oddVBand="0" w:evenVBand="0" w:oddHBand="0" w:evenHBand="0" w:firstRowFirstColumn="0" w:firstRowLastColumn="0" w:lastRowFirstColumn="0" w:lastRowLastColumn="0"/>
            <w:tcW w:w="586" w:type="dxa"/>
            <w:tcPrChange w:id="2415" w:author="kiemlongJr" w:date="2023-09-26T21:06:00Z">
              <w:tcPr>
                <w:tcW w:w="598" w:type="dxa"/>
              </w:tcPr>
            </w:tcPrChange>
          </w:tcPr>
          <w:p w14:paraId="78A4D3EE" w14:textId="77777777" w:rsidR="00DD41A8" w:rsidRPr="009D2D6D" w:rsidRDefault="00DD41A8" w:rsidP="00DD41A8">
            <w:pPr>
              <w:spacing w:after="120" w:line="360" w:lineRule="auto"/>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1</w:t>
            </w:r>
          </w:p>
        </w:tc>
        <w:tc>
          <w:tcPr>
            <w:tcW w:w="1641" w:type="dxa"/>
            <w:tcPrChange w:id="2416" w:author="kiemlongJr" w:date="2023-09-26T21:06:00Z">
              <w:tcPr>
                <w:tcW w:w="1968" w:type="dxa"/>
              </w:tcPr>
            </w:tcPrChange>
          </w:tcPr>
          <w:p w14:paraId="66634FDD" w14:textId="2E33A4CB"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Tìm kiếm thành công</w:t>
            </w:r>
          </w:p>
        </w:tc>
        <w:tc>
          <w:tcPr>
            <w:tcW w:w="2234" w:type="dxa"/>
            <w:tcPrChange w:id="2417" w:author="kiemlongJr" w:date="2023-09-26T21:06:00Z">
              <w:tcPr>
                <w:tcW w:w="2452" w:type="dxa"/>
              </w:tcPr>
            </w:tcPrChange>
          </w:tcPr>
          <w:p w14:paraId="76591FD8" w14:textId="1D6E6659"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ins w:id="2418" w:author="Admin" w:date="2023-10-02T21:22:00Z">
              <w:r w:rsidRPr="009D2D6D">
                <w:rPr>
                  <w:rFonts w:asciiTheme="majorHAnsi" w:hAnsiTheme="majorHAnsi" w:cstheme="majorHAnsi"/>
                  <w:sz w:val="26"/>
                  <w:szCs w:val="26"/>
                </w:rPr>
                <w:t>-</w:t>
              </w:r>
            </w:ins>
            <w:r w:rsidRPr="009D2D6D">
              <w:rPr>
                <w:rFonts w:asciiTheme="majorHAnsi" w:hAnsiTheme="majorHAnsi" w:cstheme="majorHAnsi"/>
                <w:sz w:val="26"/>
                <w:szCs w:val="26"/>
              </w:rPr>
              <w:t>Nội dung: ” Sữa tắm method body wash deep”</w:t>
            </w:r>
          </w:p>
        </w:tc>
        <w:tc>
          <w:tcPr>
            <w:tcW w:w="2315" w:type="dxa"/>
            <w:tcPrChange w:id="2419" w:author="kiemlongJr" w:date="2023-09-26T21:06:00Z">
              <w:tcPr>
                <w:tcW w:w="2509" w:type="dxa"/>
              </w:tcPr>
            </w:tcPrChange>
          </w:tcPr>
          <w:p w14:paraId="542788F2" w14:textId="0A0D2A30"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thống hiện ra kết quả sản phẩm cần tìm kiếm</w:t>
            </w:r>
          </w:p>
        </w:tc>
        <w:tc>
          <w:tcPr>
            <w:tcW w:w="1524" w:type="dxa"/>
            <w:tcPrChange w:id="2420" w:author="kiemlongJr" w:date="2023-09-26T21:06:00Z">
              <w:tcPr>
                <w:tcW w:w="1454" w:type="dxa"/>
              </w:tcPr>
            </w:tcPrChange>
          </w:tcPr>
          <w:p w14:paraId="0BBD7FEA" w14:textId="28F633E7"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Tìm kiếm kết quả thành công và hiển thị ra </w:t>
            </w:r>
            <w:r w:rsidR="00695A4A" w:rsidRPr="009D2D6D">
              <w:rPr>
                <w:rFonts w:asciiTheme="majorHAnsi" w:hAnsiTheme="majorHAnsi" w:cstheme="majorHAnsi"/>
                <w:sz w:val="26"/>
                <w:szCs w:val="26"/>
              </w:rPr>
              <w:t xml:space="preserve">số lượng và </w:t>
            </w:r>
            <w:r w:rsidRPr="009D2D6D">
              <w:rPr>
                <w:rFonts w:asciiTheme="majorHAnsi" w:hAnsiTheme="majorHAnsi" w:cstheme="majorHAnsi"/>
                <w:sz w:val="26"/>
                <w:szCs w:val="26"/>
              </w:rPr>
              <w:t xml:space="preserve">sản phẩm cần tìm kiếm </w:t>
            </w:r>
          </w:p>
        </w:tc>
        <w:tc>
          <w:tcPr>
            <w:tcW w:w="695" w:type="dxa"/>
            <w:tcPrChange w:id="2421" w:author="kiemlongJr" w:date="2023-09-26T21:06:00Z">
              <w:tcPr>
                <w:tcW w:w="855" w:type="dxa"/>
              </w:tcPr>
            </w:tcPrChange>
          </w:tcPr>
          <w:p w14:paraId="7FE0D8DE" w14:textId="10BF6860"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DD41A8" w:rsidRPr="009D2D6D" w14:paraId="496CA8BF" w14:textId="77777777" w:rsidTr="00DD41A8">
        <w:trPr>
          <w:trHeight w:val="810"/>
          <w:trPrChange w:id="2422" w:author="kiemlongJr" w:date="2023-09-26T21:06:00Z">
            <w:trPr>
              <w:trHeight w:val="810"/>
            </w:trPr>
          </w:trPrChange>
        </w:trPr>
        <w:tc>
          <w:tcPr>
            <w:cnfStyle w:val="001000000000" w:firstRow="0" w:lastRow="0" w:firstColumn="1" w:lastColumn="0" w:oddVBand="0" w:evenVBand="0" w:oddHBand="0" w:evenHBand="0" w:firstRowFirstColumn="0" w:firstRowLastColumn="0" w:lastRowFirstColumn="0" w:lastRowLastColumn="0"/>
            <w:tcW w:w="586" w:type="dxa"/>
            <w:tcPrChange w:id="2423" w:author="kiemlongJr" w:date="2023-09-26T21:06:00Z">
              <w:tcPr>
                <w:tcW w:w="598" w:type="dxa"/>
              </w:tcPr>
            </w:tcPrChange>
          </w:tcPr>
          <w:p w14:paraId="6A3230A0" w14:textId="77777777" w:rsidR="00DD41A8" w:rsidRPr="009D2D6D" w:rsidRDefault="00DD41A8" w:rsidP="00DD41A8">
            <w:pPr>
              <w:spacing w:after="120" w:line="360" w:lineRule="auto"/>
              <w:rPr>
                <w:rFonts w:asciiTheme="majorHAnsi" w:hAnsiTheme="majorHAnsi" w:cstheme="majorHAnsi"/>
                <w:sz w:val="26"/>
                <w:szCs w:val="26"/>
              </w:rPr>
            </w:pPr>
            <w:r w:rsidRPr="009D2D6D">
              <w:rPr>
                <w:rFonts w:asciiTheme="majorHAnsi" w:hAnsiTheme="majorHAnsi" w:cstheme="majorHAnsi"/>
                <w:sz w:val="26"/>
                <w:szCs w:val="26"/>
              </w:rPr>
              <w:t>2</w:t>
            </w:r>
          </w:p>
        </w:tc>
        <w:tc>
          <w:tcPr>
            <w:tcW w:w="1641" w:type="dxa"/>
            <w:tcPrChange w:id="2424" w:author="kiemlongJr" w:date="2023-09-26T21:06:00Z">
              <w:tcPr>
                <w:tcW w:w="1968" w:type="dxa"/>
              </w:tcPr>
            </w:tcPrChange>
          </w:tcPr>
          <w:p w14:paraId="2280696E" w14:textId="241E9B54" w:rsidR="00DD41A8" w:rsidRPr="009D2D6D" w:rsidRDefault="00DD41A8" w:rsidP="00DD41A8">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Tìm kiếm thất bại</w:t>
            </w:r>
          </w:p>
        </w:tc>
        <w:tc>
          <w:tcPr>
            <w:tcW w:w="2234" w:type="dxa"/>
            <w:tcPrChange w:id="2425" w:author="kiemlongJr" w:date="2023-09-26T21:06:00Z">
              <w:tcPr>
                <w:tcW w:w="2452" w:type="dxa"/>
              </w:tcPr>
            </w:tcPrChange>
          </w:tcPr>
          <w:p w14:paraId="08871625" w14:textId="6437C6E4" w:rsidR="00DD41A8" w:rsidRPr="009D2D6D" w:rsidRDefault="00DD41A8" w:rsidP="00DD41A8">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Nội dung: “</w:t>
            </w:r>
            <w:r w:rsidRPr="009D2D6D">
              <w:rPr>
                <w:rFonts w:ascii="MS Mincho" w:eastAsia="MS Mincho" w:hAnsi="MS Mincho" w:cs="MS Mincho" w:hint="eastAsia"/>
                <w:sz w:val="26"/>
                <w:szCs w:val="26"/>
              </w:rPr>
              <w:t>☪</w:t>
            </w:r>
            <w:r w:rsidRPr="009D2D6D">
              <w:rPr>
                <w:rFonts w:eastAsia="Segoe UI Emoji" w:cs="Times New Roman"/>
                <w:sz w:val="26"/>
                <w:szCs w:val="26"/>
              </w:rPr>
              <w:t>🛐</w:t>
            </w:r>
            <w:r w:rsidRPr="009D2D6D">
              <w:rPr>
                <w:rFonts w:ascii="MS Mincho" w:eastAsia="MS Mincho" w:hAnsi="MS Mincho" w:cs="MS Mincho" w:hint="eastAsia"/>
                <w:sz w:val="26"/>
                <w:szCs w:val="26"/>
              </w:rPr>
              <w:t>♍</w:t>
            </w:r>
            <w:r w:rsidRPr="009D2D6D">
              <w:rPr>
                <w:rFonts w:asciiTheme="majorHAnsi" w:hAnsiTheme="majorHAnsi" w:cstheme="majorHAnsi"/>
                <w:sz w:val="26"/>
                <w:szCs w:val="26"/>
              </w:rPr>
              <w:t>”</w:t>
            </w:r>
          </w:p>
        </w:tc>
        <w:tc>
          <w:tcPr>
            <w:tcW w:w="2315" w:type="dxa"/>
            <w:tcPrChange w:id="2426" w:author="kiemlongJr" w:date="2023-09-26T21:06:00Z">
              <w:tcPr>
                <w:tcW w:w="2509" w:type="dxa"/>
              </w:tcPr>
            </w:tcPrChange>
          </w:tcPr>
          <w:p w14:paraId="41692CCF" w14:textId="14C41ACF" w:rsidR="00DD41A8" w:rsidRPr="009D2D6D" w:rsidRDefault="00DD41A8" w:rsidP="00DD41A8">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thống không hiện ra kết quả sản phẩm cần tìm</w:t>
            </w:r>
            <w:r w:rsidR="00371C17" w:rsidRPr="009D2D6D">
              <w:rPr>
                <w:rFonts w:asciiTheme="majorHAnsi" w:hAnsiTheme="majorHAnsi" w:cstheme="majorHAnsi"/>
                <w:sz w:val="26"/>
                <w:szCs w:val="26"/>
              </w:rPr>
              <w:t xml:space="preserve"> kiếm</w:t>
            </w:r>
          </w:p>
        </w:tc>
        <w:tc>
          <w:tcPr>
            <w:tcW w:w="1524" w:type="dxa"/>
            <w:tcPrChange w:id="2427" w:author="kiemlongJr" w:date="2023-09-26T21:06:00Z">
              <w:tcPr>
                <w:tcW w:w="1454" w:type="dxa"/>
              </w:tcPr>
            </w:tcPrChange>
          </w:tcPr>
          <w:p w14:paraId="7AE8D0D8" w14:textId="0980DCA4" w:rsidR="00DD41A8" w:rsidRPr="009D2D6D" w:rsidRDefault="00DD41A8" w:rsidP="00DD41A8">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Tìm kiếm kết quả thất bại và thông báo “Tìm thấy 0 kết quả với từ khoá </w:t>
            </w:r>
            <w:r w:rsidRPr="009D2D6D">
              <w:rPr>
                <w:rFonts w:ascii="MS Mincho" w:eastAsia="MS Mincho" w:hAnsi="MS Mincho" w:cs="MS Mincho" w:hint="eastAsia"/>
                <w:sz w:val="26"/>
                <w:szCs w:val="26"/>
              </w:rPr>
              <w:t>☪</w:t>
            </w:r>
            <w:r w:rsidRPr="009D2D6D">
              <w:rPr>
                <w:rFonts w:eastAsia="Segoe UI Emoji" w:cs="Times New Roman"/>
                <w:sz w:val="26"/>
                <w:szCs w:val="26"/>
              </w:rPr>
              <w:t>🛐</w:t>
            </w:r>
            <w:r w:rsidRPr="009D2D6D">
              <w:rPr>
                <w:rFonts w:ascii="MS Mincho" w:eastAsia="MS Mincho" w:hAnsi="MS Mincho" w:cs="MS Mincho" w:hint="eastAsia"/>
                <w:sz w:val="26"/>
                <w:szCs w:val="26"/>
              </w:rPr>
              <w:t>♍</w:t>
            </w:r>
            <w:r w:rsidRPr="009D2D6D">
              <w:rPr>
                <w:rFonts w:asciiTheme="majorHAnsi" w:hAnsiTheme="majorHAnsi" w:cstheme="majorHAnsi"/>
                <w:sz w:val="26"/>
                <w:szCs w:val="26"/>
              </w:rPr>
              <w:t>”</w:t>
            </w:r>
          </w:p>
        </w:tc>
        <w:tc>
          <w:tcPr>
            <w:tcW w:w="695" w:type="dxa"/>
            <w:tcPrChange w:id="2428" w:author="kiemlongJr" w:date="2023-09-26T21:06:00Z">
              <w:tcPr>
                <w:tcW w:w="855" w:type="dxa"/>
              </w:tcPr>
            </w:tcPrChange>
          </w:tcPr>
          <w:p w14:paraId="50A0F1E4" w14:textId="6C834382" w:rsidR="00DD41A8" w:rsidRPr="009D2D6D" w:rsidRDefault="00DD41A8" w:rsidP="00DD41A8">
            <w:pPr>
              <w:spacing w:after="120" w:line="360"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r w:rsidR="00DD41A8" w:rsidRPr="009D2D6D" w14:paraId="5F7222B2" w14:textId="77777777" w:rsidTr="00DD41A8">
        <w:trPr>
          <w:cnfStyle w:val="000000100000" w:firstRow="0" w:lastRow="0" w:firstColumn="0" w:lastColumn="0" w:oddVBand="0" w:evenVBand="0" w:oddHBand="1" w:evenHBand="0" w:firstRowFirstColumn="0" w:firstRowLastColumn="0" w:lastRowFirstColumn="0" w:lastRowLastColumn="0"/>
          <w:trHeight w:val="840"/>
          <w:trPrChange w:id="2429" w:author="kiemlongJr" w:date="2023-09-26T21:06:00Z">
            <w:trPr>
              <w:trHeight w:val="840"/>
            </w:trPr>
          </w:trPrChange>
        </w:trPr>
        <w:tc>
          <w:tcPr>
            <w:cnfStyle w:val="001000000000" w:firstRow="0" w:lastRow="0" w:firstColumn="1" w:lastColumn="0" w:oddVBand="0" w:evenVBand="0" w:oddHBand="0" w:evenHBand="0" w:firstRowFirstColumn="0" w:firstRowLastColumn="0" w:lastRowFirstColumn="0" w:lastRowLastColumn="0"/>
            <w:tcW w:w="586" w:type="dxa"/>
            <w:tcPrChange w:id="2430" w:author="kiemlongJr" w:date="2023-09-26T21:06:00Z">
              <w:tcPr>
                <w:tcW w:w="598" w:type="dxa"/>
              </w:tcPr>
            </w:tcPrChange>
          </w:tcPr>
          <w:p w14:paraId="689276F5" w14:textId="77777777" w:rsidR="00DD41A8" w:rsidRPr="009D2D6D" w:rsidRDefault="00DD41A8" w:rsidP="00DD41A8">
            <w:pPr>
              <w:spacing w:after="120" w:line="360" w:lineRule="auto"/>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lastRenderedPageBreak/>
              <w:t>3</w:t>
            </w:r>
          </w:p>
        </w:tc>
        <w:tc>
          <w:tcPr>
            <w:tcW w:w="1641" w:type="dxa"/>
            <w:tcPrChange w:id="2431" w:author="kiemlongJr" w:date="2023-09-26T21:06:00Z">
              <w:tcPr>
                <w:tcW w:w="1968" w:type="dxa"/>
              </w:tcPr>
            </w:tcPrChange>
          </w:tcPr>
          <w:p w14:paraId="55EA9175" w14:textId="02300624"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Tìm kiếm thất bại</w:t>
            </w:r>
          </w:p>
        </w:tc>
        <w:tc>
          <w:tcPr>
            <w:tcW w:w="2234" w:type="dxa"/>
            <w:tcPrChange w:id="2432" w:author="kiemlongJr" w:date="2023-09-26T21:06:00Z">
              <w:tcPr>
                <w:tcW w:w="2452" w:type="dxa"/>
              </w:tcPr>
            </w:tcPrChange>
          </w:tcPr>
          <w:p w14:paraId="4CF625F4" w14:textId="1FB01A63"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6"/>
                <w:szCs w:val="26"/>
              </w:rPr>
            </w:pPr>
            <w:r w:rsidRPr="009D2D6D">
              <w:rPr>
                <w:rFonts w:asciiTheme="majorHAnsi" w:hAnsiTheme="majorHAnsi" w:cstheme="majorHAnsi"/>
                <w:color w:val="000000" w:themeColor="text1"/>
                <w:sz w:val="26"/>
                <w:szCs w:val="26"/>
              </w:rPr>
              <w:t xml:space="preserve">-Nội dung: (Không nhập thông tin tìm kiếm) </w:t>
            </w:r>
          </w:p>
        </w:tc>
        <w:tc>
          <w:tcPr>
            <w:tcW w:w="2315" w:type="dxa"/>
            <w:tcPrChange w:id="2433" w:author="kiemlongJr" w:date="2023-09-26T21:06:00Z">
              <w:tcPr>
                <w:tcW w:w="2509" w:type="dxa"/>
              </w:tcPr>
            </w:tcPrChange>
          </w:tcPr>
          <w:p w14:paraId="1A1AE380" w14:textId="7C173101"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Hệ thống thông báo phải nhập thông tin thanh tìm kiếm</w:t>
            </w:r>
          </w:p>
        </w:tc>
        <w:tc>
          <w:tcPr>
            <w:tcW w:w="1524" w:type="dxa"/>
            <w:tcPrChange w:id="2434" w:author="kiemlongJr" w:date="2023-09-26T21:06:00Z">
              <w:tcPr>
                <w:tcW w:w="1454" w:type="dxa"/>
              </w:tcPr>
            </w:tcPrChange>
          </w:tcPr>
          <w:p w14:paraId="14966185" w14:textId="643C212D"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Tìm kiếm thất bại và thông báo Hệ thống thông báo</w:t>
            </w:r>
            <w:r w:rsidR="004C0F3C" w:rsidRPr="009D2D6D">
              <w:rPr>
                <w:rFonts w:asciiTheme="majorHAnsi" w:hAnsiTheme="majorHAnsi" w:cstheme="majorHAnsi"/>
                <w:sz w:val="26"/>
                <w:szCs w:val="26"/>
              </w:rPr>
              <w:t>:</w:t>
            </w:r>
            <w:r w:rsidRPr="009D2D6D">
              <w:rPr>
                <w:rFonts w:asciiTheme="majorHAnsi" w:hAnsiTheme="majorHAnsi" w:cstheme="majorHAnsi"/>
                <w:sz w:val="26"/>
                <w:szCs w:val="26"/>
              </w:rPr>
              <w:t xml:space="preserve"> </w:t>
            </w:r>
            <w:r w:rsidR="004C0F3C" w:rsidRPr="009D2D6D">
              <w:rPr>
                <w:rFonts w:asciiTheme="majorHAnsi" w:hAnsiTheme="majorHAnsi" w:cstheme="majorHAnsi"/>
                <w:sz w:val="26"/>
                <w:szCs w:val="26"/>
              </w:rPr>
              <w:t>“V</w:t>
            </w:r>
            <w:r w:rsidRPr="009D2D6D">
              <w:rPr>
                <w:rFonts w:asciiTheme="majorHAnsi" w:hAnsiTheme="majorHAnsi" w:cstheme="majorHAnsi"/>
                <w:sz w:val="26"/>
                <w:szCs w:val="26"/>
              </w:rPr>
              <w:t>ui lòng điền vào trường này</w:t>
            </w:r>
            <w:r w:rsidR="004C0F3C" w:rsidRPr="009D2D6D">
              <w:rPr>
                <w:rFonts w:asciiTheme="majorHAnsi" w:hAnsiTheme="majorHAnsi" w:cstheme="majorHAnsi"/>
                <w:sz w:val="26"/>
                <w:szCs w:val="26"/>
              </w:rPr>
              <w:t>”</w:t>
            </w:r>
          </w:p>
        </w:tc>
        <w:tc>
          <w:tcPr>
            <w:tcW w:w="695" w:type="dxa"/>
            <w:tcPrChange w:id="2435" w:author="kiemlongJr" w:date="2023-09-26T21:06:00Z">
              <w:tcPr>
                <w:tcW w:w="855" w:type="dxa"/>
              </w:tcPr>
            </w:tcPrChange>
          </w:tcPr>
          <w:p w14:paraId="6827F1BF" w14:textId="17784D28" w:rsidR="00DD41A8" w:rsidRPr="009D2D6D" w:rsidRDefault="00DD41A8" w:rsidP="00DD41A8">
            <w:pPr>
              <w:spacing w:after="120" w:line="360"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w:t>
            </w:r>
          </w:p>
        </w:tc>
      </w:tr>
    </w:tbl>
    <w:p w14:paraId="4FFAECDC" w14:textId="02D895F3" w:rsidR="00DC48CA" w:rsidRPr="009D2D6D" w:rsidRDefault="00DC48CA" w:rsidP="00826FCA">
      <w:pPr>
        <w:spacing w:after="120" w:line="360" w:lineRule="auto"/>
        <w:jc w:val="both"/>
        <w:rPr>
          <w:rFonts w:asciiTheme="majorHAnsi" w:hAnsiTheme="majorHAnsi" w:cstheme="majorHAnsi"/>
          <w:b/>
          <w:bCs/>
          <w:szCs w:val="26"/>
          <w:lang w:val="en-US"/>
        </w:rPr>
      </w:pPr>
    </w:p>
    <w:p w14:paraId="00A42DA8" w14:textId="77777777" w:rsidR="00B712CE" w:rsidRPr="009D2D6D" w:rsidRDefault="00B8112B" w:rsidP="00B8112B">
      <w:pPr>
        <w:spacing w:after="120" w:line="312" w:lineRule="auto"/>
        <w:jc w:val="both"/>
        <w:rPr>
          <w:rFonts w:asciiTheme="majorHAnsi" w:hAnsiTheme="majorHAnsi" w:cstheme="majorHAnsi"/>
          <w:b/>
          <w:bCs/>
          <w:szCs w:val="26"/>
          <w:lang w:val="en-US"/>
        </w:rPr>
      </w:pPr>
      <w:r w:rsidRPr="009D2D6D">
        <w:rPr>
          <w:rFonts w:asciiTheme="majorHAnsi" w:hAnsiTheme="majorHAnsi" w:cstheme="majorHAnsi"/>
          <w:b/>
          <w:bCs/>
          <w:noProof/>
          <w:szCs w:val="26"/>
          <w:lang w:val="en-US"/>
        </w:rPr>
        <w:drawing>
          <wp:inline distT="0" distB="0" distL="0" distR="0" wp14:anchorId="2F9EA134" wp14:editId="74D20E0E">
            <wp:extent cx="5760085" cy="1498600"/>
            <wp:effectExtent l="0" t="0" r="0" b="6350"/>
            <wp:docPr id="777213952" name="Picture 77721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498600"/>
                    </a:xfrm>
                    <a:prstGeom prst="rect">
                      <a:avLst/>
                    </a:prstGeom>
                  </pic:spPr>
                </pic:pic>
              </a:graphicData>
            </a:graphic>
          </wp:inline>
        </w:drawing>
      </w:r>
    </w:p>
    <w:p w14:paraId="4771135E" w14:textId="075BA5C8" w:rsidR="00B712CE" w:rsidRPr="009D2D6D" w:rsidRDefault="001F7EA8" w:rsidP="001F7EA8">
      <w:pPr>
        <w:jc w:val="center"/>
        <w:rPr>
          <w:rFonts w:asciiTheme="majorHAnsi" w:hAnsiTheme="majorHAnsi" w:cstheme="majorHAnsi"/>
          <w:i/>
          <w:szCs w:val="26"/>
          <w:lang w:val="en-US"/>
        </w:rPr>
      </w:pPr>
      <w:r w:rsidRPr="009D2D6D">
        <w:rPr>
          <w:rFonts w:asciiTheme="majorHAnsi" w:hAnsiTheme="majorHAnsi" w:cstheme="majorHAnsi"/>
          <w:i/>
          <w:szCs w:val="26"/>
          <w:lang w:val="en-US"/>
        </w:rPr>
        <w:t>Giao diện kiểm thử tự động chức năng tìm kiếm</w:t>
      </w:r>
    </w:p>
    <w:p w14:paraId="700C7509" w14:textId="1553B5C5" w:rsidR="008079AF" w:rsidRPr="009D2D6D" w:rsidRDefault="008079AF" w:rsidP="00B8112B">
      <w:pPr>
        <w:spacing w:after="120" w:line="312" w:lineRule="auto"/>
        <w:jc w:val="both"/>
        <w:rPr>
          <w:rFonts w:asciiTheme="majorHAnsi" w:hAnsiTheme="majorHAnsi" w:cstheme="majorHAnsi"/>
          <w:b/>
          <w:bCs/>
          <w:szCs w:val="26"/>
          <w:lang w:val="en-US"/>
        </w:rPr>
      </w:pPr>
      <w:r w:rsidRPr="009D2D6D">
        <w:rPr>
          <w:rFonts w:asciiTheme="majorHAnsi" w:hAnsiTheme="majorHAnsi" w:cstheme="majorHAnsi"/>
          <w:b/>
          <w:bCs/>
          <w:szCs w:val="26"/>
          <w:lang w:val="en-US"/>
        </w:rPr>
        <w:t>Bảng test report chức năng tìm kiếm</w:t>
      </w:r>
    </w:p>
    <w:tbl>
      <w:tblPr>
        <w:tblStyle w:val="GridTable4-Accent41"/>
        <w:tblW w:w="8905" w:type="dxa"/>
        <w:tblLook w:val="04A0" w:firstRow="1" w:lastRow="0" w:firstColumn="1" w:lastColumn="0" w:noHBand="0" w:noVBand="1"/>
        <w:tblPrChange w:id="2436" w:author="kiemlongJr" w:date="2023-09-26T21:07:00Z">
          <w:tblPr>
            <w:tblStyle w:val="GridTable4-Accent41"/>
            <w:tblW w:w="9808" w:type="dxa"/>
            <w:tblLook w:val="04A0" w:firstRow="1" w:lastRow="0" w:firstColumn="1" w:lastColumn="0" w:noHBand="0" w:noVBand="1"/>
          </w:tblPr>
        </w:tblPrChange>
      </w:tblPr>
      <w:tblGrid>
        <w:gridCol w:w="2155"/>
        <w:gridCol w:w="2430"/>
        <w:gridCol w:w="2541"/>
        <w:gridCol w:w="1779"/>
        <w:tblGridChange w:id="2437">
          <w:tblGrid>
            <w:gridCol w:w="2834"/>
            <w:gridCol w:w="2146"/>
            <w:gridCol w:w="2146"/>
            <w:gridCol w:w="2682"/>
          </w:tblGrid>
        </w:tblGridChange>
      </w:tblGrid>
      <w:tr w:rsidR="008079AF" w:rsidRPr="009D2D6D" w14:paraId="135B3D93" w14:textId="77777777" w:rsidTr="00A32682">
        <w:trPr>
          <w:cnfStyle w:val="100000000000" w:firstRow="1" w:lastRow="0" w:firstColumn="0" w:lastColumn="0" w:oddVBand="0" w:evenVBand="0" w:oddHBand="0" w:evenHBand="0" w:firstRowFirstColumn="0" w:firstRowLastColumn="0" w:lastRowFirstColumn="0" w:lastRowLastColumn="0"/>
          <w:trHeight w:val="495"/>
          <w:trPrChange w:id="2438" w:author="kiemlongJr" w:date="2023-09-26T21:07:00Z">
            <w:trPr>
              <w:trHeight w:val="495"/>
            </w:trPr>
          </w:trPrChange>
        </w:trPr>
        <w:tc>
          <w:tcPr>
            <w:cnfStyle w:val="001000000000" w:firstRow="0" w:lastRow="0" w:firstColumn="1" w:lastColumn="0" w:oddVBand="0" w:evenVBand="0" w:oddHBand="0" w:evenHBand="0" w:firstRowFirstColumn="0" w:firstRowLastColumn="0" w:lastRowFirstColumn="0" w:lastRowLastColumn="0"/>
            <w:tcW w:w="2155" w:type="dxa"/>
            <w:tcPrChange w:id="2439" w:author="kiemlongJr" w:date="2023-09-26T21:07:00Z">
              <w:tcPr>
                <w:tcW w:w="2834" w:type="dxa"/>
              </w:tcPr>
            </w:tcPrChange>
          </w:tcPr>
          <w:p w14:paraId="28F2D18F" w14:textId="77777777" w:rsidR="008079AF" w:rsidRPr="009D2D6D" w:rsidRDefault="008079AF" w:rsidP="00320036">
            <w:pPr>
              <w:spacing w:after="120" w:line="360" w:lineRule="auto"/>
              <w:jc w:val="center"/>
              <w:cnfStyle w:val="101000000000" w:firstRow="1" w:lastRow="0" w:firstColumn="1"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test case</w:t>
            </w:r>
          </w:p>
        </w:tc>
        <w:tc>
          <w:tcPr>
            <w:tcW w:w="2430" w:type="dxa"/>
            <w:tcPrChange w:id="2440" w:author="kiemlongJr" w:date="2023-09-26T21:07:00Z">
              <w:tcPr>
                <w:tcW w:w="2146" w:type="dxa"/>
              </w:tcPr>
            </w:tcPrChange>
          </w:tcPr>
          <w:p w14:paraId="065E1506" w14:textId="77777777" w:rsidR="008079AF" w:rsidRPr="009D2D6D" w:rsidRDefault="008079AF" w:rsidP="00320036">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passed</w:t>
            </w:r>
          </w:p>
        </w:tc>
        <w:tc>
          <w:tcPr>
            <w:tcW w:w="2541" w:type="dxa"/>
            <w:tcPrChange w:id="2441" w:author="kiemlongJr" w:date="2023-09-26T21:07:00Z">
              <w:tcPr>
                <w:tcW w:w="2146" w:type="dxa"/>
              </w:tcPr>
            </w:tcPrChange>
          </w:tcPr>
          <w:p w14:paraId="625931E3" w14:textId="77777777" w:rsidR="008079AF" w:rsidRPr="009D2D6D" w:rsidRDefault="008079AF" w:rsidP="00320036">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fail</w:t>
            </w:r>
          </w:p>
        </w:tc>
        <w:tc>
          <w:tcPr>
            <w:tcW w:w="1779" w:type="dxa"/>
            <w:tcPrChange w:id="2442" w:author="kiemlongJr" w:date="2023-09-26T21:07:00Z">
              <w:tcPr>
                <w:tcW w:w="2682" w:type="dxa"/>
              </w:tcPr>
            </w:tcPrChange>
          </w:tcPr>
          <w:p w14:paraId="12DBBFD6" w14:textId="77777777" w:rsidR="008079AF" w:rsidRPr="009D2D6D" w:rsidRDefault="008079AF" w:rsidP="00320036">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test không chạy</w:t>
            </w:r>
          </w:p>
        </w:tc>
      </w:tr>
      <w:tr w:rsidR="008079AF" w:rsidRPr="009D2D6D" w14:paraId="6231CD2F" w14:textId="77777777" w:rsidTr="00A32682">
        <w:trPr>
          <w:cnfStyle w:val="000000100000" w:firstRow="0" w:lastRow="0" w:firstColumn="0" w:lastColumn="0" w:oddVBand="0" w:evenVBand="0" w:oddHBand="1" w:evenHBand="0" w:firstRowFirstColumn="0" w:firstRowLastColumn="0" w:lastRowFirstColumn="0" w:lastRowLastColumn="0"/>
          <w:trHeight w:val="495"/>
          <w:trPrChange w:id="2443" w:author="kiemlongJr" w:date="2023-09-26T21:07:00Z">
            <w:trPr>
              <w:trHeight w:val="495"/>
            </w:trPr>
          </w:trPrChange>
        </w:trPr>
        <w:tc>
          <w:tcPr>
            <w:cnfStyle w:val="001000000000" w:firstRow="0" w:lastRow="0" w:firstColumn="1" w:lastColumn="0" w:oddVBand="0" w:evenVBand="0" w:oddHBand="0" w:evenHBand="0" w:firstRowFirstColumn="0" w:firstRowLastColumn="0" w:lastRowFirstColumn="0" w:lastRowLastColumn="0"/>
            <w:tcW w:w="2155" w:type="dxa"/>
            <w:tcPrChange w:id="2444" w:author="kiemlongJr" w:date="2023-09-26T21:07:00Z">
              <w:tcPr>
                <w:tcW w:w="2834" w:type="dxa"/>
              </w:tcPr>
            </w:tcPrChange>
          </w:tcPr>
          <w:p w14:paraId="2E55F929" w14:textId="6F2E674C" w:rsidR="008079AF" w:rsidRPr="009D2D6D" w:rsidRDefault="008079AF" w:rsidP="00320036">
            <w:pPr>
              <w:spacing w:after="120"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3</w:t>
            </w:r>
          </w:p>
        </w:tc>
        <w:tc>
          <w:tcPr>
            <w:tcW w:w="2430" w:type="dxa"/>
            <w:tcPrChange w:id="2445" w:author="kiemlongJr" w:date="2023-09-26T21:07:00Z">
              <w:tcPr>
                <w:tcW w:w="2146" w:type="dxa"/>
              </w:tcPr>
            </w:tcPrChange>
          </w:tcPr>
          <w:p w14:paraId="33445BAF" w14:textId="6D32F5EE" w:rsidR="008079AF" w:rsidRPr="009D2D6D" w:rsidRDefault="00DD3E40" w:rsidP="00320036">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3</w:t>
            </w:r>
          </w:p>
        </w:tc>
        <w:tc>
          <w:tcPr>
            <w:tcW w:w="2541" w:type="dxa"/>
            <w:tcPrChange w:id="2446" w:author="kiemlongJr" w:date="2023-09-26T21:07:00Z">
              <w:tcPr>
                <w:tcW w:w="2146" w:type="dxa"/>
              </w:tcPr>
            </w:tcPrChange>
          </w:tcPr>
          <w:p w14:paraId="607E0E7B" w14:textId="380A2ED4" w:rsidR="008079AF" w:rsidRPr="009D2D6D" w:rsidRDefault="00DD3E40" w:rsidP="00320036">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c>
          <w:tcPr>
            <w:tcW w:w="1779" w:type="dxa"/>
            <w:tcPrChange w:id="2447" w:author="kiemlongJr" w:date="2023-09-26T21:07:00Z">
              <w:tcPr>
                <w:tcW w:w="2682" w:type="dxa"/>
              </w:tcPr>
            </w:tcPrChange>
          </w:tcPr>
          <w:p w14:paraId="5EFE7094" w14:textId="77777777" w:rsidR="008079AF" w:rsidRPr="009D2D6D" w:rsidRDefault="008079AF" w:rsidP="00320036">
            <w:pPr>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r>
    </w:tbl>
    <w:p w14:paraId="6864F943" w14:textId="77777777" w:rsidR="00826FCA" w:rsidRPr="009D2D6D" w:rsidRDefault="00826FCA" w:rsidP="00826FCA">
      <w:pPr>
        <w:spacing w:after="120" w:line="360" w:lineRule="auto"/>
        <w:jc w:val="both"/>
        <w:rPr>
          <w:rFonts w:asciiTheme="majorHAnsi" w:hAnsiTheme="majorHAnsi" w:cstheme="majorHAnsi"/>
          <w:szCs w:val="26"/>
          <w:lang w:val="en-US"/>
        </w:rPr>
      </w:pPr>
    </w:p>
    <w:p w14:paraId="471729A9" w14:textId="003E3507" w:rsidR="00826FCA" w:rsidRPr="009D2D6D" w:rsidRDefault="00826FCA" w:rsidP="009D2D6D">
      <w:pPr>
        <w:pStyle w:val="Heading3"/>
        <w:keepLines w:val="0"/>
        <w:tabs>
          <w:tab w:val="left" w:pos="283"/>
          <w:tab w:val="left" w:pos="425"/>
          <w:tab w:val="left" w:pos="454"/>
          <w:tab w:val="left" w:pos="567"/>
        </w:tabs>
        <w:spacing w:before="0"/>
        <w:jc w:val="both"/>
        <w:rPr>
          <w:rFonts w:cs="Times New Roman"/>
          <w:color w:val="C00000"/>
          <w:szCs w:val="26"/>
          <w:lang w:val="en-US"/>
        </w:rPr>
      </w:pPr>
      <w:bookmarkStart w:id="2448" w:name="_Toc147184112"/>
      <w:bookmarkStart w:id="2449" w:name="_Toc147230980"/>
      <w:r w:rsidRPr="009D2D6D">
        <w:rPr>
          <w:rFonts w:cs="Times New Roman"/>
          <w:color w:val="C00000"/>
          <w:szCs w:val="26"/>
          <w:lang w:val="en-US"/>
        </w:rPr>
        <w:t>5.4 Chức năng nhận đăng ký nhận ưu đãi</w:t>
      </w:r>
      <w:bookmarkEnd w:id="2448"/>
      <w:bookmarkEnd w:id="2449"/>
    </w:p>
    <w:p w14:paraId="5EA616E1" w14:textId="77777777" w:rsidR="00826FCA" w:rsidRPr="009D2D6D" w:rsidRDefault="00826FCA" w:rsidP="004111D9">
      <w:pPr>
        <w:spacing w:after="120" w:line="360" w:lineRule="auto"/>
        <w:jc w:val="both"/>
        <w:rPr>
          <w:rFonts w:asciiTheme="majorHAnsi" w:hAnsiTheme="majorHAnsi" w:cstheme="majorHAnsi"/>
          <w:b/>
          <w:bCs/>
          <w:szCs w:val="26"/>
        </w:rPr>
      </w:pPr>
      <w:r w:rsidRPr="009D2D6D">
        <w:rPr>
          <w:rFonts w:asciiTheme="majorHAnsi" w:hAnsiTheme="majorHAnsi" w:cstheme="majorHAnsi"/>
          <w:b/>
          <w:bCs/>
          <w:szCs w:val="26"/>
        </w:rPr>
        <w:t>Xác định điều kiện, giá trị điều kiện, chức năng của hệ thống</w:t>
      </w:r>
    </w:p>
    <w:p w14:paraId="04E8AD2A" w14:textId="092159AA" w:rsidR="008777BD" w:rsidRPr="009D2D6D" w:rsidRDefault="00B94F6D" w:rsidP="004111D9">
      <w:pPr>
        <w:spacing w:line="360" w:lineRule="auto"/>
        <w:rPr>
          <w:rFonts w:asciiTheme="majorHAnsi" w:hAnsiTheme="majorHAnsi" w:cstheme="majorHAnsi"/>
          <w:szCs w:val="26"/>
        </w:rPr>
      </w:pPr>
      <w:r w:rsidRPr="009D2D6D">
        <w:rPr>
          <w:rFonts w:asciiTheme="majorHAnsi" w:hAnsiTheme="majorHAnsi" w:cstheme="majorHAnsi"/>
          <w:szCs w:val="26"/>
          <w:lang w:val="en-US"/>
        </w:rPr>
        <w:t xml:space="preserve"> - </w:t>
      </w:r>
      <w:r w:rsidR="008777BD" w:rsidRPr="009D2D6D">
        <w:rPr>
          <w:rFonts w:asciiTheme="majorHAnsi" w:hAnsiTheme="majorHAnsi" w:cstheme="majorHAnsi"/>
          <w:szCs w:val="26"/>
        </w:rPr>
        <w:t>Kiểm thử chức năng đăng ký  nhận ưu đãi:</w:t>
      </w:r>
    </w:p>
    <w:p w14:paraId="6D47D70F" w14:textId="04DC42E7" w:rsidR="008777BD" w:rsidRPr="009D2D6D" w:rsidRDefault="00B94F6D" w:rsidP="004111D9">
      <w:pPr>
        <w:spacing w:line="360" w:lineRule="auto"/>
        <w:rPr>
          <w:rFonts w:asciiTheme="majorHAnsi" w:hAnsiTheme="majorHAnsi" w:cstheme="majorHAnsi"/>
          <w:szCs w:val="26"/>
        </w:rPr>
      </w:pPr>
      <w:r w:rsidRPr="009D2D6D">
        <w:rPr>
          <w:rFonts w:asciiTheme="majorHAnsi" w:hAnsiTheme="majorHAnsi" w:cstheme="majorHAnsi"/>
          <w:szCs w:val="26"/>
          <w:lang w:val="en-US"/>
        </w:rPr>
        <w:t xml:space="preserve"> - </w:t>
      </w:r>
      <w:r w:rsidR="008777BD" w:rsidRPr="009D2D6D">
        <w:rPr>
          <w:rFonts w:asciiTheme="majorHAnsi" w:hAnsiTheme="majorHAnsi" w:cstheme="majorHAnsi"/>
          <w:szCs w:val="26"/>
        </w:rPr>
        <w:t>Phân tích điều kiện: Nhập email</w:t>
      </w:r>
    </w:p>
    <w:p w14:paraId="78123A21" w14:textId="17D5091C" w:rsidR="008777BD" w:rsidRPr="009D2D6D" w:rsidRDefault="00B94F6D" w:rsidP="004111D9">
      <w:pPr>
        <w:spacing w:line="360" w:lineRule="auto"/>
        <w:rPr>
          <w:rFonts w:asciiTheme="majorHAnsi" w:hAnsiTheme="majorHAnsi" w:cstheme="majorHAnsi"/>
          <w:szCs w:val="26"/>
        </w:rPr>
      </w:pPr>
      <w:r w:rsidRPr="009D2D6D">
        <w:rPr>
          <w:rFonts w:asciiTheme="majorHAnsi" w:hAnsiTheme="majorHAnsi" w:cstheme="majorHAnsi"/>
          <w:szCs w:val="26"/>
          <w:lang w:val="en-US"/>
        </w:rPr>
        <w:t xml:space="preserve"> - </w:t>
      </w:r>
      <w:r w:rsidR="008777BD" w:rsidRPr="009D2D6D">
        <w:rPr>
          <w:rFonts w:asciiTheme="majorHAnsi" w:hAnsiTheme="majorHAnsi" w:cstheme="majorHAnsi"/>
          <w:szCs w:val="26"/>
        </w:rPr>
        <w:t>G</w:t>
      </w:r>
      <w:r w:rsidRPr="009D2D6D">
        <w:rPr>
          <w:rFonts w:asciiTheme="majorHAnsi" w:hAnsiTheme="majorHAnsi" w:cstheme="majorHAnsi"/>
          <w:szCs w:val="26"/>
          <w:lang w:val="en-US"/>
        </w:rPr>
        <w:t>iá</w:t>
      </w:r>
      <w:r w:rsidR="008777BD" w:rsidRPr="009D2D6D">
        <w:rPr>
          <w:rFonts w:asciiTheme="majorHAnsi" w:hAnsiTheme="majorHAnsi" w:cstheme="majorHAnsi"/>
          <w:szCs w:val="26"/>
        </w:rPr>
        <w:t xml:space="preserve"> trị điều kiện : T,</w:t>
      </w:r>
      <w:r w:rsidR="008777BD" w:rsidRPr="009D2D6D">
        <w:rPr>
          <w:rFonts w:asciiTheme="majorHAnsi" w:hAnsiTheme="majorHAnsi" w:cstheme="majorHAnsi"/>
          <w:szCs w:val="26"/>
          <w:lang w:val="en-US"/>
        </w:rPr>
        <w:t xml:space="preserve"> </w:t>
      </w:r>
      <w:r w:rsidR="008777BD" w:rsidRPr="009D2D6D">
        <w:rPr>
          <w:rFonts w:asciiTheme="majorHAnsi" w:hAnsiTheme="majorHAnsi" w:cstheme="majorHAnsi"/>
          <w:szCs w:val="26"/>
        </w:rPr>
        <w:t>F,</w:t>
      </w:r>
      <w:r w:rsidR="008777BD" w:rsidRPr="009D2D6D">
        <w:rPr>
          <w:rFonts w:asciiTheme="majorHAnsi" w:hAnsiTheme="majorHAnsi" w:cstheme="majorHAnsi"/>
          <w:szCs w:val="26"/>
          <w:lang w:val="en-US"/>
        </w:rPr>
        <w:t xml:space="preserve"> </w:t>
      </w:r>
      <w:r w:rsidR="008777BD" w:rsidRPr="009D2D6D">
        <w:rPr>
          <w:rFonts w:asciiTheme="majorHAnsi" w:hAnsiTheme="majorHAnsi" w:cstheme="majorHAnsi"/>
          <w:szCs w:val="26"/>
        </w:rPr>
        <w:t>B</w:t>
      </w:r>
      <w:r w:rsidR="008777BD" w:rsidRPr="009D2D6D">
        <w:rPr>
          <w:rFonts w:asciiTheme="majorHAnsi" w:hAnsiTheme="majorHAnsi" w:cstheme="majorHAnsi"/>
          <w:szCs w:val="26"/>
          <w:lang w:val="en-US"/>
        </w:rPr>
        <w:t xml:space="preserve"> </w:t>
      </w:r>
      <w:r w:rsidR="008777BD" w:rsidRPr="009D2D6D">
        <w:rPr>
          <w:rFonts w:asciiTheme="majorHAnsi" w:hAnsiTheme="majorHAnsi" w:cstheme="majorHAnsi"/>
          <w:szCs w:val="26"/>
        </w:rPr>
        <w:t>(T: True , F :False , B: Blank)</w:t>
      </w:r>
    </w:p>
    <w:p w14:paraId="6E4D028A" w14:textId="3139A09F" w:rsidR="008777BD" w:rsidRPr="009D2D6D" w:rsidRDefault="008777BD" w:rsidP="004111D9">
      <w:pPr>
        <w:pStyle w:val="ListParagraph"/>
        <w:numPr>
          <w:ilvl w:val="0"/>
          <w:numId w:val="36"/>
        </w:numPr>
        <w:spacing w:before="100" w:beforeAutospacing="1" w:after="160" w:line="360" w:lineRule="auto"/>
        <w:rPr>
          <w:rFonts w:asciiTheme="majorHAnsi" w:hAnsiTheme="majorHAnsi" w:cstheme="majorHAnsi"/>
          <w:szCs w:val="26"/>
        </w:rPr>
      </w:pPr>
      <w:r w:rsidRPr="009D2D6D">
        <w:rPr>
          <w:rFonts w:asciiTheme="majorHAnsi" w:eastAsia="DengXian" w:hAnsiTheme="majorHAnsi" w:cstheme="majorHAnsi"/>
          <w:szCs w:val="26"/>
        </w:rPr>
        <w:t xml:space="preserve"> Số TC</w:t>
      </w:r>
      <w:r w:rsidRPr="009D2D6D">
        <w:rPr>
          <w:rFonts w:asciiTheme="majorHAnsi" w:eastAsia="DengXian" w:hAnsiTheme="majorHAnsi" w:cstheme="majorHAnsi"/>
          <w:szCs w:val="26"/>
          <w:lang w:val="en-US"/>
        </w:rPr>
        <w:t xml:space="preserve"> </w:t>
      </w:r>
      <w:r w:rsidRPr="009D2D6D">
        <w:rPr>
          <w:rFonts w:asciiTheme="majorHAnsi" w:eastAsia="DengXian" w:hAnsiTheme="majorHAnsi" w:cstheme="majorHAnsi"/>
          <w:szCs w:val="26"/>
        </w:rPr>
        <w:t>= 3 TC</w:t>
      </w:r>
    </w:p>
    <w:p w14:paraId="096F6CD5" w14:textId="777DFE01" w:rsidR="008777BD" w:rsidRPr="009D2D6D" w:rsidRDefault="008777BD" w:rsidP="008E4DA9">
      <w:pPr>
        <w:spacing w:line="360" w:lineRule="auto"/>
        <w:rPr>
          <w:rFonts w:asciiTheme="majorHAnsi" w:eastAsia="Calibri" w:hAnsiTheme="majorHAnsi" w:cstheme="majorHAnsi"/>
          <w:szCs w:val="26"/>
          <w:lang w:val="en-US"/>
        </w:rPr>
      </w:pPr>
      <w:r w:rsidRPr="009D2D6D">
        <w:rPr>
          <w:rFonts w:asciiTheme="majorHAnsi" w:eastAsia="Calibri" w:hAnsiTheme="majorHAnsi" w:cstheme="majorHAnsi"/>
          <w:szCs w:val="26"/>
        </w:rPr>
        <w:t>Các hành động :</w:t>
      </w:r>
      <w:r w:rsidRPr="009D2D6D">
        <w:rPr>
          <w:rFonts w:asciiTheme="majorHAnsi" w:eastAsia="Calibri" w:hAnsiTheme="majorHAnsi" w:cstheme="majorHAnsi"/>
          <w:szCs w:val="26"/>
          <w:lang w:val="en-US"/>
        </w:rPr>
        <w:t xml:space="preserve">Nhận đăng </w:t>
      </w:r>
      <w:del w:id="2450" w:author="kiemlongJr" w:date="2023-09-26T21:48:00Z">
        <w:r w:rsidRPr="009D2D6D" w:rsidDel="008565D0">
          <w:rPr>
            <w:rFonts w:asciiTheme="majorHAnsi" w:eastAsia="Calibri" w:hAnsiTheme="majorHAnsi" w:cstheme="majorHAnsi"/>
            <w:szCs w:val="26"/>
            <w:lang w:val="en-US"/>
          </w:rPr>
          <w:delText>kí</w:delText>
        </w:r>
      </w:del>
      <w:ins w:id="2451" w:author="kiemlongJr" w:date="2023-09-26T21:48:00Z">
        <w:r w:rsidR="008565D0" w:rsidRPr="009D2D6D">
          <w:rPr>
            <w:rFonts w:asciiTheme="majorHAnsi" w:eastAsia="Calibri" w:hAnsiTheme="majorHAnsi" w:cstheme="majorHAnsi"/>
            <w:szCs w:val="26"/>
            <w:lang w:val="en-US"/>
          </w:rPr>
          <w:t>ký</w:t>
        </w:r>
      </w:ins>
      <w:r w:rsidRPr="009D2D6D">
        <w:rPr>
          <w:rFonts w:asciiTheme="majorHAnsi" w:eastAsia="Calibri" w:hAnsiTheme="majorHAnsi" w:cstheme="majorHAnsi"/>
          <w:szCs w:val="26"/>
          <w:lang w:val="en-US"/>
        </w:rPr>
        <w:t xml:space="preserve"> thành công, Nhận đăng </w:t>
      </w:r>
      <w:del w:id="2452" w:author="kiemlongJr" w:date="2023-09-26T21:48:00Z">
        <w:r w:rsidRPr="009D2D6D" w:rsidDel="008565D0">
          <w:rPr>
            <w:rFonts w:asciiTheme="majorHAnsi" w:eastAsia="Calibri" w:hAnsiTheme="majorHAnsi" w:cstheme="majorHAnsi"/>
            <w:szCs w:val="26"/>
            <w:lang w:val="en-US"/>
          </w:rPr>
          <w:delText>kí</w:delText>
        </w:r>
      </w:del>
      <w:ins w:id="2453" w:author="kiemlongJr" w:date="2023-09-26T21:48:00Z">
        <w:r w:rsidR="008565D0" w:rsidRPr="009D2D6D">
          <w:rPr>
            <w:rFonts w:asciiTheme="majorHAnsi" w:eastAsia="Calibri" w:hAnsiTheme="majorHAnsi" w:cstheme="majorHAnsi"/>
            <w:szCs w:val="26"/>
            <w:lang w:val="en-US"/>
          </w:rPr>
          <w:t>ký</w:t>
        </w:r>
      </w:ins>
      <w:r w:rsidRPr="009D2D6D">
        <w:rPr>
          <w:rFonts w:asciiTheme="majorHAnsi" w:eastAsia="Calibri" w:hAnsiTheme="majorHAnsi" w:cstheme="majorHAnsi"/>
          <w:szCs w:val="26"/>
          <w:lang w:val="en-US"/>
        </w:rPr>
        <w:t xml:space="preserve"> thất bại</w:t>
      </w:r>
    </w:p>
    <w:p w14:paraId="67E9CAB2" w14:textId="22060699" w:rsidR="008777BD" w:rsidRPr="009D2D6D" w:rsidRDefault="008777BD" w:rsidP="008777BD">
      <w:pPr>
        <w:spacing w:after="120" w:line="360" w:lineRule="auto"/>
        <w:jc w:val="both"/>
        <w:rPr>
          <w:rFonts w:asciiTheme="majorHAnsi" w:hAnsiTheme="majorHAnsi" w:cstheme="majorHAnsi"/>
          <w:b/>
          <w:bCs/>
          <w:szCs w:val="26"/>
          <w:lang w:val="en-US"/>
        </w:rPr>
      </w:pPr>
      <w:r w:rsidRPr="009D2D6D">
        <w:rPr>
          <w:rFonts w:asciiTheme="majorHAnsi" w:hAnsiTheme="majorHAnsi" w:cstheme="majorHAnsi"/>
          <w:b/>
          <w:bCs/>
          <w:szCs w:val="26"/>
        </w:rPr>
        <w:lastRenderedPageBreak/>
        <w:t xml:space="preserve">Bảng quyết định chức năng </w:t>
      </w:r>
      <w:r w:rsidRPr="009D2D6D">
        <w:rPr>
          <w:rFonts w:asciiTheme="majorHAnsi" w:hAnsiTheme="majorHAnsi" w:cstheme="majorHAnsi"/>
          <w:b/>
          <w:bCs/>
          <w:szCs w:val="26"/>
          <w:lang w:val="en-US"/>
        </w:rPr>
        <w:t>đăng ký nhận ưu đãi</w:t>
      </w:r>
    </w:p>
    <w:tbl>
      <w:tblPr>
        <w:tblStyle w:val="GridTable4-Accent41"/>
        <w:tblW w:w="8995" w:type="dxa"/>
        <w:tblLayout w:type="fixed"/>
        <w:tblLook w:val="04A0" w:firstRow="1" w:lastRow="0" w:firstColumn="1" w:lastColumn="0" w:noHBand="0" w:noVBand="1"/>
        <w:tblPrChange w:id="2454" w:author="kiemlongJr" w:date="2023-09-26T21:07:00Z">
          <w:tblPr>
            <w:tblStyle w:val="GridTable4-Accent41"/>
            <w:tblW w:w="9840" w:type="dxa"/>
            <w:tblLayout w:type="fixed"/>
            <w:tblLook w:val="04A0" w:firstRow="1" w:lastRow="0" w:firstColumn="1" w:lastColumn="0" w:noHBand="0" w:noVBand="1"/>
          </w:tblPr>
        </w:tblPrChange>
      </w:tblPr>
      <w:tblGrid>
        <w:gridCol w:w="5035"/>
        <w:gridCol w:w="1440"/>
        <w:gridCol w:w="1260"/>
        <w:gridCol w:w="1260"/>
        <w:tblGridChange w:id="2455">
          <w:tblGrid>
            <w:gridCol w:w="5476"/>
            <w:gridCol w:w="1369"/>
            <w:gridCol w:w="1283"/>
            <w:gridCol w:w="1712"/>
          </w:tblGrid>
        </w:tblGridChange>
      </w:tblGrid>
      <w:tr w:rsidR="00B94F6D" w:rsidRPr="009D2D6D" w14:paraId="6C2ECB2D" w14:textId="77777777" w:rsidTr="00A32682">
        <w:trPr>
          <w:cnfStyle w:val="100000000000" w:firstRow="1" w:lastRow="0" w:firstColumn="0" w:lastColumn="0" w:oddVBand="0" w:evenVBand="0" w:oddHBand="0" w:evenHBand="0" w:firstRowFirstColumn="0" w:firstRowLastColumn="0" w:lastRowFirstColumn="0" w:lastRowLastColumn="0"/>
          <w:trHeight w:val="396"/>
          <w:trPrChange w:id="2456" w:author="kiemlongJr" w:date="2023-09-26T21:07:00Z">
            <w:trPr>
              <w:trHeight w:val="396"/>
            </w:trPr>
          </w:trPrChange>
        </w:trPr>
        <w:tc>
          <w:tcPr>
            <w:cnfStyle w:val="001000000000" w:firstRow="0" w:lastRow="0" w:firstColumn="1" w:lastColumn="0" w:oddVBand="0" w:evenVBand="0" w:oddHBand="0" w:evenHBand="0" w:firstRowFirstColumn="0" w:firstRowLastColumn="0" w:lastRowFirstColumn="0" w:lastRowLastColumn="0"/>
            <w:tcW w:w="5035" w:type="dxa"/>
            <w:hideMark/>
            <w:tcPrChange w:id="2457" w:author="kiemlongJr" w:date="2023-09-26T21:07:00Z">
              <w:tcPr>
                <w:tcW w:w="5476" w:type="dxa"/>
                <w:hideMark/>
              </w:tcPr>
            </w:tcPrChange>
          </w:tcPr>
          <w:p w14:paraId="0F11FDDC" w14:textId="77777777" w:rsidR="008777BD" w:rsidRPr="009D2D6D" w:rsidRDefault="008777BD" w:rsidP="00320036">
            <w:pPr>
              <w:spacing w:after="0"/>
              <w:cnfStyle w:val="101000000000" w:firstRow="1" w:lastRow="0" w:firstColumn="1" w:lastColumn="0" w:oddVBand="0" w:evenVBand="0" w:oddHBand="0"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Điều kiện</w:t>
            </w:r>
          </w:p>
        </w:tc>
        <w:tc>
          <w:tcPr>
            <w:tcW w:w="1440" w:type="dxa"/>
            <w:hideMark/>
            <w:tcPrChange w:id="2458" w:author="kiemlongJr" w:date="2023-09-26T21:07:00Z">
              <w:tcPr>
                <w:tcW w:w="1369" w:type="dxa"/>
                <w:hideMark/>
              </w:tcPr>
            </w:tcPrChange>
          </w:tcPr>
          <w:p w14:paraId="4044A9AD" w14:textId="77777777" w:rsidR="008777BD" w:rsidRPr="009D2D6D" w:rsidRDefault="008777BD" w:rsidP="00320036">
            <w:pPr>
              <w:spacing w:after="0"/>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TH1</w:t>
            </w:r>
          </w:p>
        </w:tc>
        <w:tc>
          <w:tcPr>
            <w:tcW w:w="1260" w:type="dxa"/>
            <w:hideMark/>
            <w:tcPrChange w:id="2459" w:author="kiemlongJr" w:date="2023-09-26T21:07:00Z">
              <w:tcPr>
                <w:tcW w:w="1283" w:type="dxa"/>
                <w:hideMark/>
              </w:tcPr>
            </w:tcPrChange>
          </w:tcPr>
          <w:p w14:paraId="252E3A00" w14:textId="77777777" w:rsidR="008777BD" w:rsidRPr="009D2D6D" w:rsidRDefault="008777BD" w:rsidP="00320036">
            <w:pPr>
              <w:spacing w:after="0"/>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TH2</w:t>
            </w:r>
          </w:p>
        </w:tc>
        <w:tc>
          <w:tcPr>
            <w:tcW w:w="1260" w:type="dxa"/>
            <w:hideMark/>
            <w:tcPrChange w:id="2460" w:author="kiemlongJr" w:date="2023-09-26T21:07:00Z">
              <w:tcPr>
                <w:tcW w:w="1711" w:type="dxa"/>
                <w:hideMark/>
              </w:tcPr>
            </w:tcPrChange>
          </w:tcPr>
          <w:p w14:paraId="7973D7E8" w14:textId="77777777" w:rsidR="008777BD" w:rsidRPr="009D2D6D" w:rsidRDefault="008777BD" w:rsidP="00320036">
            <w:pPr>
              <w:spacing w:after="0"/>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TH3</w:t>
            </w:r>
          </w:p>
        </w:tc>
      </w:tr>
      <w:tr w:rsidR="00B94F6D" w:rsidRPr="009D2D6D" w14:paraId="3233675C" w14:textId="77777777" w:rsidTr="00A32682">
        <w:trPr>
          <w:cnfStyle w:val="000000100000" w:firstRow="0" w:lastRow="0" w:firstColumn="0" w:lastColumn="0" w:oddVBand="0" w:evenVBand="0" w:oddHBand="1" w:evenHBand="0" w:firstRowFirstColumn="0" w:firstRowLastColumn="0" w:lastRowFirstColumn="0" w:lastRowLastColumn="0"/>
          <w:trHeight w:val="432"/>
          <w:trPrChange w:id="2461" w:author="kiemlongJr" w:date="2023-09-26T21:07:00Z">
            <w:trPr>
              <w:trHeight w:val="432"/>
            </w:trPr>
          </w:trPrChange>
        </w:trPr>
        <w:tc>
          <w:tcPr>
            <w:cnfStyle w:val="001000000000" w:firstRow="0" w:lastRow="0" w:firstColumn="1" w:lastColumn="0" w:oddVBand="0" w:evenVBand="0" w:oddHBand="0" w:evenHBand="0" w:firstRowFirstColumn="0" w:firstRowLastColumn="0" w:lastRowFirstColumn="0" w:lastRowLastColumn="0"/>
            <w:tcW w:w="5035" w:type="dxa"/>
            <w:tcPrChange w:id="2462" w:author="kiemlongJr" w:date="2023-09-26T21:07:00Z">
              <w:tcPr>
                <w:tcW w:w="5476" w:type="dxa"/>
              </w:tcPr>
            </w:tcPrChange>
          </w:tcPr>
          <w:p w14:paraId="5A356CC4" w14:textId="77777777" w:rsidR="008777BD" w:rsidRPr="009D2D6D" w:rsidRDefault="008777BD" w:rsidP="00320036">
            <w:pPr>
              <w:spacing w:after="0"/>
              <w:cnfStyle w:val="001000100000" w:firstRow="0" w:lastRow="0" w:firstColumn="1" w:lastColumn="0" w:oddVBand="0" w:evenVBand="0" w:oddHBand="1" w:evenHBand="0" w:firstRowFirstColumn="0" w:firstRowLastColumn="0" w:lastRowFirstColumn="0" w:lastRowLastColumn="0"/>
              <w:rPr>
                <w:rFonts w:asciiTheme="majorHAnsi" w:eastAsia="Calibri" w:hAnsiTheme="majorHAnsi" w:cstheme="majorHAnsi"/>
                <w:b w:val="0"/>
                <w:sz w:val="26"/>
                <w:szCs w:val="26"/>
              </w:rPr>
            </w:pPr>
            <w:r w:rsidRPr="009D2D6D">
              <w:rPr>
                <w:rFonts w:asciiTheme="majorHAnsi" w:eastAsia="Calibri" w:hAnsiTheme="majorHAnsi" w:cstheme="majorHAnsi"/>
                <w:b w:val="0"/>
                <w:sz w:val="26"/>
                <w:szCs w:val="26"/>
              </w:rPr>
              <w:t>Email</w:t>
            </w:r>
          </w:p>
        </w:tc>
        <w:tc>
          <w:tcPr>
            <w:tcW w:w="1440" w:type="dxa"/>
            <w:hideMark/>
            <w:tcPrChange w:id="2463" w:author="kiemlongJr" w:date="2023-09-26T21:07:00Z">
              <w:tcPr>
                <w:tcW w:w="1369" w:type="dxa"/>
                <w:hideMark/>
              </w:tcPr>
            </w:tcPrChange>
          </w:tcPr>
          <w:p w14:paraId="4E9A78F0" w14:textId="77777777" w:rsidR="008777BD" w:rsidRPr="009D2D6D" w:rsidRDefault="008777BD" w:rsidP="00320036">
            <w:pPr>
              <w:spacing w:after="0"/>
              <w:jc w:val="cente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T</w:t>
            </w:r>
          </w:p>
        </w:tc>
        <w:tc>
          <w:tcPr>
            <w:tcW w:w="1260" w:type="dxa"/>
            <w:hideMark/>
            <w:tcPrChange w:id="2464" w:author="kiemlongJr" w:date="2023-09-26T21:07:00Z">
              <w:tcPr>
                <w:tcW w:w="1283" w:type="dxa"/>
                <w:hideMark/>
              </w:tcPr>
            </w:tcPrChange>
          </w:tcPr>
          <w:p w14:paraId="171E71F2" w14:textId="77777777" w:rsidR="008777BD" w:rsidRPr="009D2D6D" w:rsidRDefault="008777BD" w:rsidP="00320036">
            <w:pPr>
              <w:spacing w:after="0"/>
              <w:jc w:val="cente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F</w:t>
            </w:r>
          </w:p>
        </w:tc>
        <w:tc>
          <w:tcPr>
            <w:tcW w:w="1260" w:type="dxa"/>
            <w:hideMark/>
            <w:tcPrChange w:id="2465" w:author="kiemlongJr" w:date="2023-09-26T21:07:00Z">
              <w:tcPr>
                <w:tcW w:w="1711" w:type="dxa"/>
                <w:hideMark/>
              </w:tcPr>
            </w:tcPrChange>
          </w:tcPr>
          <w:p w14:paraId="060613D4" w14:textId="77777777" w:rsidR="008777BD" w:rsidRPr="009D2D6D" w:rsidRDefault="008777BD" w:rsidP="00320036">
            <w:pPr>
              <w:spacing w:after="0"/>
              <w:jc w:val="cente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B</w:t>
            </w:r>
          </w:p>
        </w:tc>
      </w:tr>
      <w:tr w:rsidR="008777BD" w:rsidRPr="009D2D6D" w14:paraId="1D8DFB53" w14:textId="77777777" w:rsidTr="00A32682">
        <w:trPr>
          <w:trHeight w:val="343"/>
          <w:trPrChange w:id="2466" w:author="kiemlongJr" w:date="2023-09-26T21:07:00Z">
            <w:trPr>
              <w:trHeight w:val="343"/>
            </w:trPr>
          </w:trPrChange>
        </w:trPr>
        <w:tc>
          <w:tcPr>
            <w:cnfStyle w:val="001000000000" w:firstRow="0" w:lastRow="0" w:firstColumn="1" w:lastColumn="0" w:oddVBand="0" w:evenVBand="0" w:oddHBand="0" w:evenHBand="0" w:firstRowFirstColumn="0" w:firstRowLastColumn="0" w:lastRowFirstColumn="0" w:lastRowLastColumn="0"/>
            <w:tcW w:w="8995" w:type="dxa"/>
            <w:gridSpan w:val="4"/>
            <w:hideMark/>
            <w:tcPrChange w:id="2467" w:author="kiemlongJr" w:date="2023-09-26T21:07:00Z">
              <w:tcPr>
                <w:tcW w:w="9840" w:type="dxa"/>
                <w:gridSpan w:val="4"/>
                <w:hideMark/>
              </w:tcPr>
            </w:tcPrChange>
          </w:tcPr>
          <w:p w14:paraId="791108DD" w14:textId="77777777" w:rsidR="008777BD" w:rsidRPr="009D2D6D" w:rsidRDefault="008777BD" w:rsidP="00320036">
            <w:pPr>
              <w:spacing w:after="0"/>
              <w:ind w:right="1664"/>
              <w:rPr>
                <w:rFonts w:asciiTheme="majorHAnsi" w:eastAsia="Calibri" w:hAnsiTheme="majorHAnsi" w:cstheme="majorHAnsi"/>
                <w:b w:val="0"/>
                <w:sz w:val="26"/>
                <w:szCs w:val="26"/>
              </w:rPr>
            </w:pPr>
            <w:r w:rsidRPr="009D2D6D">
              <w:rPr>
                <w:rFonts w:asciiTheme="majorHAnsi" w:eastAsia="Calibri" w:hAnsiTheme="majorHAnsi" w:cstheme="majorHAnsi"/>
                <w:b w:val="0"/>
                <w:sz w:val="26"/>
                <w:szCs w:val="26"/>
              </w:rPr>
              <w:t>Hành động hệ thống</w:t>
            </w:r>
          </w:p>
        </w:tc>
      </w:tr>
      <w:tr w:rsidR="008777BD" w:rsidRPr="009D2D6D" w14:paraId="72DE340E" w14:textId="77777777" w:rsidTr="00A32682">
        <w:trPr>
          <w:cnfStyle w:val="000000100000" w:firstRow="0" w:lastRow="0" w:firstColumn="0" w:lastColumn="0" w:oddVBand="0" w:evenVBand="0" w:oddHBand="1" w:evenHBand="0" w:firstRowFirstColumn="0" w:firstRowLastColumn="0" w:lastRowFirstColumn="0" w:lastRowLastColumn="0"/>
          <w:trHeight w:val="449"/>
          <w:trPrChange w:id="2468" w:author="kiemlongJr" w:date="2023-09-26T21:07:00Z">
            <w:trPr>
              <w:trHeight w:val="449"/>
            </w:trPr>
          </w:trPrChange>
        </w:trPr>
        <w:tc>
          <w:tcPr>
            <w:cnfStyle w:val="001000000000" w:firstRow="0" w:lastRow="0" w:firstColumn="1" w:lastColumn="0" w:oddVBand="0" w:evenVBand="0" w:oddHBand="0" w:evenHBand="0" w:firstRowFirstColumn="0" w:firstRowLastColumn="0" w:lastRowFirstColumn="0" w:lastRowLastColumn="0"/>
            <w:tcW w:w="5035" w:type="dxa"/>
            <w:hideMark/>
            <w:tcPrChange w:id="2469" w:author="kiemlongJr" w:date="2023-09-26T21:07:00Z">
              <w:tcPr>
                <w:tcW w:w="5476" w:type="dxa"/>
                <w:hideMark/>
              </w:tcPr>
            </w:tcPrChange>
          </w:tcPr>
          <w:p w14:paraId="6AEF6E80" w14:textId="77777777" w:rsidR="008777BD" w:rsidRPr="009D2D6D" w:rsidRDefault="008777BD" w:rsidP="00320036">
            <w:pPr>
              <w:spacing w:after="0"/>
              <w:cnfStyle w:val="001000100000" w:firstRow="0" w:lastRow="0" w:firstColumn="1" w:lastColumn="0" w:oddVBand="0" w:evenVBand="0" w:oddHBand="1" w:evenHBand="0" w:firstRowFirstColumn="0" w:firstRowLastColumn="0" w:lastRowFirstColumn="0" w:lastRowLastColumn="0"/>
              <w:rPr>
                <w:rFonts w:asciiTheme="majorHAnsi" w:eastAsia="Calibri" w:hAnsiTheme="majorHAnsi" w:cstheme="majorHAnsi"/>
                <w:b w:val="0"/>
                <w:sz w:val="26"/>
                <w:szCs w:val="26"/>
              </w:rPr>
            </w:pPr>
            <w:r w:rsidRPr="009D2D6D">
              <w:rPr>
                <w:rFonts w:asciiTheme="majorHAnsi" w:eastAsia="Calibri" w:hAnsiTheme="majorHAnsi" w:cstheme="majorHAnsi"/>
                <w:b w:val="0"/>
                <w:sz w:val="26"/>
                <w:szCs w:val="26"/>
              </w:rPr>
              <w:t>Đăng ký thành công hay không</w:t>
            </w:r>
          </w:p>
        </w:tc>
        <w:tc>
          <w:tcPr>
            <w:tcW w:w="1440" w:type="dxa"/>
            <w:hideMark/>
            <w:tcPrChange w:id="2470" w:author="kiemlongJr" w:date="2023-09-26T21:07:00Z">
              <w:tcPr>
                <w:tcW w:w="1369" w:type="dxa"/>
                <w:hideMark/>
              </w:tcPr>
            </w:tcPrChange>
          </w:tcPr>
          <w:p w14:paraId="7E6F0C0C" w14:textId="77777777" w:rsidR="008777BD" w:rsidRPr="009D2D6D" w:rsidRDefault="008777BD" w:rsidP="00320036">
            <w:pPr>
              <w:spacing w:after="0"/>
              <w:jc w:val="cente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T</w:t>
            </w:r>
          </w:p>
        </w:tc>
        <w:tc>
          <w:tcPr>
            <w:tcW w:w="1260" w:type="dxa"/>
            <w:hideMark/>
            <w:tcPrChange w:id="2471" w:author="kiemlongJr" w:date="2023-09-26T21:07:00Z">
              <w:tcPr>
                <w:tcW w:w="1283" w:type="dxa"/>
                <w:hideMark/>
              </w:tcPr>
            </w:tcPrChange>
          </w:tcPr>
          <w:p w14:paraId="052E29C4" w14:textId="77777777" w:rsidR="008777BD" w:rsidRPr="009D2D6D" w:rsidRDefault="008777BD" w:rsidP="00320036">
            <w:pPr>
              <w:spacing w:after="0"/>
              <w:jc w:val="cente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F</w:t>
            </w:r>
          </w:p>
        </w:tc>
        <w:tc>
          <w:tcPr>
            <w:tcW w:w="1260" w:type="dxa"/>
            <w:hideMark/>
            <w:tcPrChange w:id="2472" w:author="kiemlongJr" w:date="2023-09-26T21:07:00Z">
              <w:tcPr>
                <w:tcW w:w="1711" w:type="dxa"/>
                <w:hideMark/>
              </w:tcPr>
            </w:tcPrChange>
          </w:tcPr>
          <w:p w14:paraId="5704EBFD" w14:textId="77777777" w:rsidR="008777BD" w:rsidRPr="009D2D6D" w:rsidRDefault="008777BD" w:rsidP="00320036">
            <w:pPr>
              <w:spacing w:after="0"/>
              <w:jc w:val="cente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heme="majorHAnsi"/>
                <w:sz w:val="26"/>
                <w:szCs w:val="26"/>
              </w:rPr>
            </w:pPr>
            <w:r w:rsidRPr="009D2D6D">
              <w:rPr>
                <w:rFonts w:asciiTheme="majorHAnsi" w:eastAsia="Calibri" w:hAnsiTheme="majorHAnsi" w:cstheme="majorHAnsi"/>
                <w:sz w:val="26"/>
                <w:szCs w:val="26"/>
              </w:rPr>
              <w:t>F</w:t>
            </w:r>
          </w:p>
        </w:tc>
      </w:tr>
    </w:tbl>
    <w:p w14:paraId="517FF38C" w14:textId="77777777" w:rsidR="008777BD" w:rsidRPr="009D2D6D" w:rsidRDefault="008777BD" w:rsidP="008777BD">
      <w:pPr>
        <w:pStyle w:val="ListParagraph"/>
        <w:spacing w:line="254" w:lineRule="auto"/>
        <w:ind w:left="3660"/>
        <w:jc w:val="both"/>
        <w:rPr>
          <w:rFonts w:asciiTheme="majorHAnsi" w:eastAsia="Calibri" w:hAnsiTheme="majorHAnsi" w:cstheme="majorHAnsi"/>
          <w:szCs w:val="26"/>
        </w:rPr>
      </w:pPr>
    </w:p>
    <w:p w14:paraId="39D3718D" w14:textId="77777777" w:rsidR="0097234D" w:rsidRPr="009D2D6D" w:rsidRDefault="0097234D" w:rsidP="008777BD">
      <w:pPr>
        <w:rPr>
          <w:rFonts w:asciiTheme="majorHAnsi" w:hAnsiTheme="majorHAnsi" w:cstheme="majorHAnsi"/>
          <w:b/>
          <w:bCs/>
          <w:szCs w:val="26"/>
        </w:rPr>
      </w:pPr>
    </w:p>
    <w:p w14:paraId="4FEC7893" w14:textId="77777777" w:rsidR="0097234D" w:rsidRPr="009D2D6D" w:rsidRDefault="0097234D" w:rsidP="008777BD">
      <w:pPr>
        <w:rPr>
          <w:rFonts w:asciiTheme="majorHAnsi" w:hAnsiTheme="majorHAnsi" w:cstheme="majorHAnsi"/>
          <w:b/>
          <w:bCs/>
          <w:szCs w:val="26"/>
        </w:rPr>
      </w:pPr>
    </w:p>
    <w:p w14:paraId="22A99511" w14:textId="77777777" w:rsidR="008777BD" w:rsidRPr="009D2D6D" w:rsidRDefault="008777BD" w:rsidP="008777BD">
      <w:pPr>
        <w:rPr>
          <w:rFonts w:asciiTheme="majorHAnsi" w:hAnsiTheme="majorHAnsi" w:cstheme="majorHAnsi"/>
          <w:szCs w:val="26"/>
        </w:rPr>
      </w:pPr>
    </w:p>
    <w:p w14:paraId="5EC872EF" w14:textId="4845003A" w:rsidR="008777BD" w:rsidRPr="009D2D6D" w:rsidRDefault="008777BD" w:rsidP="008777BD">
      <w:pPr>
        <w:rPr>
          <w:rFonts w:asciiTheme="majorHAnsi" w:hAnsiTheme="majorHAnsi" w:cstheme="majorHAnsi"/>
          <w:b/>
          <w:bCs/>
          <w:szCs w:val="26"/>
        </w:rPr>
      </w:pPr>
      <w:r w:rsidRPr="009D2D6D">
        <w:rPr>
          <w:rFonts w:asciiTheme="majorHAnsi" w:hAnsiTheme="majorHAnsi" w:cstheme="majorHAnsi"/>
          <w:b/>
          <w:bCs/>
          <w:szCs w:val="26"/>
        </w:rPr>
        <w:t>Bảng kết quả test chức năng “Đăng ký nhận ưu đãi”</w:t>
      </w:r>
    </w:p>
    <w:tbl>
      <w:tblPr>
        <w:tblStyle w:val="GridTable4-Accent41"/>
        <w:tblW w:w="8995" w:type="dxa"/>
        <w:tblLook w:val="04A0" w:firstRow="1" w:lastRow="0" w:firstColumn="1" w:lastColumn="0" w:noHBand="0" w:noVBand="1"/>
      </w:tblPr>
      <w:tblGrid>
        <w:gridCol w:w="823"/>
        <w:gridCol w:w="1707"/>
        <w:gridCol w:w="2492"/>
        <w:gridCol w:w="1747"/>
        <w:gridCol w:w="1518"/>
        <w:gridCol w:w="708"/>
      </w:tblGrid>
      <w:tr w:rsidR="00613A93" w:rsidRPr="009D2D6D" w14:paraId="13A48C59" w14:textId="77777777" w:rsidTr="00246833">
        <w:trPr>
          <w:cnfStyle w:val="100000000000" w:firstRow="1" w:lastRow="0" w:firstColumn="0" w:lastColumn="0" w:oddVBand="0" w:evenVBand="0" w:oddHBand="0"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823" w:type="dxa"/>
          </w:tcPr>
          <w:p w14:paraId="4AEE18C9" w14:textId="77777777" w:rsidR="008777BD" w:rsidRPr="009D2D6D" w:rsidRDefault="008777BD" w:rsidP="00320036">
            <w:pPr>
              <w:rPr>
                <w:rFonts w:asciiTheme="majorHAnsi" w:hAnsiTheme="majorHAnsi" w:cstheme="majorHAnsi"/>
                <w:sz w:val="26"/>
                <w:szCs w:val="26"/>
                <w:rPrChange w:id="2473" w:author="kiemlongJr" w:date="2023-09-26T21:12:00Z">
                  <w:rPr>
                    <w:b w:val="0"/>
                    <w:bCs w:val="0"/>
                    <w:color w:val="auto"/>
                    <w:sz w:val="20"/>
                    <w:szCs w:val="20"/>
                    <w:lang w:val="vi-VN"/>
                  </w:rPr>
                </w:rPrChange>
              </w:rPr>
            </w:pPr>
            <w:r w:rsidRPr="009D2D6D">
              <w:rPr>
                <w:rFonts w:asciiTheme="majorHAnsi" w:hAnsiTheme="majorHAnsi" w:cstheme="majorHAnsi"/>
                <w:sz w:val="26"/>
                <w:szCs w:val="26"/>
                <w:rPrChange w:id="2474" w:author="kiemlongJr" w:date="2023-09-26T21:12:00Z">
                  <w:rPr>
                    <w:sz w:val="20"/>
                    <w:szCs w:val="20"/>
                  </w:rPr>
                </w:rPrChange>
              </w:rPr>
              <w:t>ID</w:t>
            </w:r>
          </w:p>
        </w:tc>
        <w:tc>
          <w:tcPr>
            <w:tcW w:w="1707" w:type="dxa"/>
          </w:tcPr>
          <w:p w14:paraId="2B39A851" w14:textId="77777777" w:rsidR="008777BD" w:rsidRPr="009D2D6D" w:rsidRDefault="008777BD" w:rsidP="0032003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475" w:author="kiemlongJr" w:date="2023-09-26T21:12:00Z">
                  <w:rPr>
                    <w:b w:val="0"/>
                    <w:bCs w:val="0"/>
                    <w:color w:val="auto"/>
                    <w:sz w:val="20"/>
                    <w:szCs w:val="20"/>
                    <w:lang w:val="vi-VN"/>
                  </w:rPr>
                </w:rPrChange>
              </w:rPr>
            </w:pPr>
            <w:r w:rsidRPr="009D2D6D">
              <w:rPr>
                <w:rFonts w:asciiTheme="majorHAnsi" w:hAnsiTheme="majorHAnsi" w:cstheme="majorHAnsi"/>
                <w:sz w:val="26"/>
                <w:szCs w:val="26"/>
                <w:rPrChange w:id="2476" w:author="kiemlongJr" w:date="2023-09-26T21:12:00Z">
                  <w:rPr>
                    <w:sz w:val="20"/>
                    <w:szCs w:val="20"/>
                  </w:rPr>
                </w:rPrChange>
              </w:rPr>
              <w:t>Tiều đề</w:t>
            </w:r>
          </w:p>
        </w:tc>
        <w:tc>
          <w:tcPr>
            <w:tcW w:w="2492" w:type="dxa"/>
          </w:tcPr>
          <w:p w14:paraId="5DFB0856" w14:textId="77777777" w:rsidR="008777BD" w:rsidRPr="009D2D6D" w:rsidRDefault="008777BD" w:rsidP="0032003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477" w:author="kiemlongJr" w:date="2023-09-26T21:12:00Z">
                  <w:rPr>
                    <w:b w:val="0"/>
                    <w:bCs w:val="0"/>
                    <w:color w:val="auto"/>
                    <w:sz w:val="20"/>
                    <w:szCs w:val="20"/>
                    <w:lang w:val="vi-VN"/>
                  </w:rPr>
                </w:rPrChange>
              </w:rPr>
            </w:pPr>
            <w:r w:rsidRPr="009D2D6D">
              <w:rPr>
                <w:rFonts w:asciiTheme="majorHAnsi" w:hAnsiTheme="majorHAnsi" w:cstheme="majorHAnsi"/>
                <w:sz w:val="26"/>
                <w:szCs w:val="26"/>
                <w:rPrChange w:id="2478" w:author="kiemlongJr" w:date="2023-09-26T21:12:00Z">
                  <w:rPr>
                    <w:sz w:val="20"/>
                    <w:szCs w:val="20"/>
                  </w:rPr>
                </w:rPrChange>
              </w:rPr>
              <w:t>Input( Dữ liệu vào)</w:t>
            </w:r>
          </w:p>
        </w:tc>
        <w:tc>
          <w:tcPr>
            <w:tcW w:w="1747" w:type="dxa"/>
          </w:tcPr>
          <w:p w14:paraId="027BAE14" w14:textId="3CFD0E69" w:rsidR="008777BD" w:rsidRPr="009D2D6D" w:rsidRDefault="008777BD" w:rsidP="0032003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479" w:author="kiemlongJr" w:date="2023-09-26T21:12:00Z">
                  <w:rPr>
                    <w:b w:val="0"/>
                    <w:bCs w:val="0"/>
                    <w:color w:val="auto"/>
                    <w:sz w:val="20"/>
                    <w:szCs w:val="20"/>
                    <w:lang w:val="vi-VN"/>
                  </w:rPr>
                </w:rPrChange>
              </w:rPr>
            </w:pPr>
            <w:r w:rsidRPr="009D2D6D">
              <w:rPr>
                <w:rFonts w:asciiTheme="majorHAnsi" w:hAnsiTheme="majorHAnsi" w:cstheme="majorHAnsi"/>
                <w:sz w:val="26"/>
                <w:szCs w:val="26"/>
                <w:rPrChange w:id="2480" w:author="kiemlongJr" w:date="2023-09-26T21:12:00Z">
                  <w:rPr>
                    <w:sz w:val="20"/>
                    <w:szCs w:val="20"/>
                  </w:rPr>
                </w:rPrChange>
              </w:rPr>
              <w:t>EO(KQ mong đợi</w:t>
            </w:r>
            <w:ins w:id="2481" w:author="kiemlongJr" w:date="2023-09-26T21:09:00Z">
              <w:r w:rsidR="00A32682" w:rsidRPr="009D2D6D">
                <w:rPr>
                  <w:rFonts w:asciiTheme="majorHAnsi" w:hAnsiTheme="majorHAnsi" w:cstheme="majorHAnsi"/>
                  <w:sz w:val="26"/>
                  <w:szCs w:val="26"/>
                  <w:rPrChange w:id="2482" w:author="kiemlongJr" w:date="2023-09-26T21:12:00Z">
                    <w:rPr>
                      <w:sz w:val="20"/>
                      <w:szCs w:val="20"/>
                    </w:rPr>
                  </w:rPrChange>
                </w:rPr>
                <w:t>)</w:t>
              </w:r>
            </w:ins>
          </w:p>
        </w:tc>
        <w:tc>
          <w:tcPr>
            <w:tcW w:w="1518" w:type="dxa"/>
          </w:tcPr>
          <w:p w14:paraId="5DD1D8C8" w14:textId="77777777" w:rsidR="008777BD" w:rsidRPr="009D2D6D" w:rsidRDefault="008777BD" w:rsidP="0032003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483" w:author="kiemlongJr" w:date="2023-09-26T21:12:00Z">
                  <w:rPr>
                    <w:b w:val="0"/>
                    <w:bCs w:val="0"/>
                    <w:color w:val="auto"/>
                    <w:sz w:val="20"/>
                    <w:szCs w:val="20"/>
                    <w:lang w:val="vi-VN"/>
                  </w:rPr>
                </w:rPrChange>
              </w:rPr>
            </w:pPr>
            <w:r w:rsidRPr="009D2D6D">
              <w:rPr>
                <w:rFonts w:asciiTheme="majorHAnsi" w:hAnsiTheme="majorHAnsi" w:cstheme="majorHAnsi"/>
                <w:sz w:val="26"/>
                <w:szCs w:val="26"/>
                <w:rPrChange w:id="2484" w:author="kiemlongJr" w:date="2023-09-26T21:12:00Z">
                  <w:rPr>
                    <w:sz w:val="20"/>
                    <w:szCs w:val="20"/>
                  </w:rPr>
                </w:rPrChange>
              </w:rPr>
              <w:t>RO(KQ thực tế)</w:t>
            </w:r>
          </w:p>
        </w:tc>
        <w:tc>
          <w:tcPr>
            <w:tcW w:w="708" w:type="dxa"/>
          </w:tcPr>
          <w:p w14:paraId="56764E3E" w14:textId="77777777" w:rsidR="008777BD" w:rsidRPr="009D2D6D" w:rsidRDefault="008777BD" w:rsidP="00320036">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485" w:author="kiemlongJr" w:date="2023-09-26T21:12:00Z">
                  <w:rPr>
                    <w:b w:val="0"/>
                    <w:bCs w:val="0"/>
                    <w:color w:val="auto"/>
                    <w:sz w:val="20"/>
                    <w:szCs w:val="20"/>
                    <w:lang w:val="vi-VN"/>
                  </w:rPr>
                </w:rPrChange>
              </w:rPr>
            </w:pPr>
            <w:r w:rsidRPr="009D2D6D">
              <w:rPr>
                <w:rFonts w:asciiTheme="majorHAnsi" w:hAnsiTheme="majorHAnsi" w:cstheme="majorHAnsi"/>
                <w:sz w:val="26"/>
                <w:szCs w:val="26"/>
                <w:rPrChange w:id="2486" w:author="kiemlongJr" w:date="2023-09-26T21:12:00Z">
                  <w:rPr>
                    <w:sz w:val="20"/>
                    <w:szCs w:val="20"/>
                  </w:rPr>
                </w:rPrChange>
              </w:rPr>
              <w:t>Kết luận</w:t>
            </w:r>
          </w:p>
        </w:tc>
      </w:tr>
      <w:tr w:rsidR="00613A93" w:rsidRPr="009D2D6D" w14:paraId="372A6813" w14:textId="77777777" w:rsidTr="00246833">
        <w:trPr>
          <w:cnfStyle w:val="000000100000" w:firstRow="0" w:lastRow="0" w:firstColumn="0" w:lastColumn="0" w:oddVBand="0" w:evenVBand="0" w:oddHBand="1" w:evenHBand="0" w:firstRowFirstColumn="0" w:firstRowLastColumn="0" w:lastRowFirstColumn="0" w:lastRowLastColumn="0"/>
          <w:trHeight w:val="1796"/>
        </w:trPr>
        <w:tc>
          <w:tcPr>
            <w:cnfStyle w:val="001000000000" w:firstRow="0" w:lastRow="0" w:firstColumn="1" w:lastColumn="0" w:oddVBand="0" w:evenVBand="0" w:oddHBand="0" w:evenHBand="0" w:firstRowFirstColumn="0" w:firstRowLastColumn="0" w:lastRowFirstColumn="0" w:lastRowLastColumn="0"/>
            <w:tcW w:w="823" w:type="dxa"/>
          </w:tcPr>
          <w:p w14:paraId="2AA8F46C" w14:textId="47B2D82A" w:rsidR="008777BD" w:rsidRPr="009D2D6D" w:rsidRDefault="008777BD" w:rsidP="00320036">
            <w:pPr>
              <w:rPr>
                <w:rFonts w:asciiTheme="majorHAnsi" w:hAnsiTheme="majorHAnsi" w:cstheme="majorHAnsi"/>
                <w:sz w:val="26"/>
                <w:szCs w:val="26"/>
                <w:rPrChange w:id="2487" w:author="kiemlongJr" w:date="2023-09-26T21:12:00Z">
                  <w:rPr>
                    <w:b w:val="0"/>
                    <w:bCs w:val="0"/>
                    <w:sz w:val="20"/>
                    <w:szCs w:val="20"/>
                    <w:lang w:val="vi-VN"/>
                  </w:rPr>
                </w:rPrChange>
              </w:rPr>
            </w:pPr>
            <w:r w:rsidRPr="009D2D6D">
              <w:rPr>
                <w:rFonts w:asciiTheme="majorHAnsi" w:hAnsiTheme="majorHAnsi" w:cstheme="majorHAnsi"/>
                <w:sz w:val="26"/>
                <w:szCs w:val="26"/>
                <w:rPrChange w:id="2488" w:author="kiemlongJr" w:date="2023-09-26T21:12:00Z">
                  <w:rPr>
                    <w:sz w:val="20"/>
                    <w:szCs w:val="20"/>
                  </w:rPr>
                </w:rPrChange>
              </w:rPr>
              <w:t>T</w:t>
            </w:r>
            <w:ins w:id="2489" w:author="kiemlongJr" w:date="2023-09-26T21:09:00Z">
              <w:r w:rsidR="00A32682" w:rsidRPr="009D2D6D">
                <w:rPr>
                  <w:rFonts w:asciiTheme="majorHAnsi" w:hAnsiTheme="majorHAnsi" w:cstheme="majorHAnsi"/>
                  <w:sz w:val="26"/>
                  <w:szCs w:val="26"/>
                  <w:rPrChange w:id="2490" w:author="kiemlongJr" w:date="2023-09-26T21:12:00Z">
                    <w:rPr>
                      <w:sz w:val="20"/>
                      <w:szCs w:val="20"/>
                    </w:rPr>
                  </w:rPrChange>
                </w:rPr>
                <w:t>C</w:t>
              </w:r>
            </w:ins>
            <w:del w:id="2491" w:author="kiemlongJr" w:date="2023-09-26T21:09:00Z">
              <w:r w:rsidRPr="009D2D6D" w:rsidDel="00A32682">
                <w:rPr>
                  <w:rFonts w:asciiTheme="majorHAnsi" w:hAnsiTheme="majorHAnsi" w:cstheme="majorHAnsi"/>
                  <w:sz w:val="26"/>
                  <w:szCs w:val="26"/>
                  <w:rPrChange w:id="2492" w:author="kiemlongJr" w:date="2023-09-26T21:12:00Z">
                    <w:rPr>
                      <w:sz w:val="20"/>
                      <w:szCs w:val="20"/>
                    </w:rPr>
                  </w:rPrChange>
                </w:rPr>
                <w:delText>c</w:delText>
              </w:r>
            </w:del>
            <w:r w:rsidRPr="009D2D6D">
              <w:rPr>
                <w:rFonts w:asciiTheme="majorHAnsi" w:hAnsiTheme="majorHAnsi" w:cstheme="majorHAnsi"/>
                <w:sz w:val="26"/>
                <w:szCs w:val="26"/>
                <w:rPrChange w:id="2493" w:author="kiemlongJr" w:date="2023-09-26T21:12:00Z">
                  <w:rPr>
                    <w:sz w:val="20"/>
                    <w:szCs w:val="20"/>
                  </w:rPr>
                </w:rPrChange>
              </w:rPr>
              <w:t>1</w:t>
            </w:r>
          </w:p>
        </w:tc>
        <w:tc>
          <w:tcPr>
            <w:tcW w:w="1707" w:type="dxa"/>
          </w:tcPr>
          <w:p w14:paraId="2EB58EA7" w14:textId="77777777" w:rsidR="008777BD" w:rsidRPr="009D2D6D" w:rsidRDefault="008777BD" w:rsidP="0032003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494" w:author="kiemlongJr" w:date="2023-09-26T21:12:00Z">
                  <w:rPr>
                    <w:sz w:val="20"/>
                    <w:szCs w:val="20"/>
                    <w:lang w:val="vi-VN"/>
                  </w:rPr>
                </w:rPrChange>
              </w:rPr>
            </w:pPr>
            <w:r w:rsidRPr="009D2D6D">
              <w:rPr>
                <w:rFonts w:asciiTheme="majorHAnsi" w:hAnsiTheme="majorHAnsi" w:cstheme="majorHAnsi"/>
                <w:sz w:val="26"/>
                <w:szCs w:val="26"/>
                <w:rPrChange w:id="2495" w:author="kiemlongJr" w:date="2023-09-26T21:12:00Z">
                  <w:rPr>
                    <w:sz w:val="20"/>
                    <w:szCs w:val="20"/>
                  </w:rPr>
                </w:rPrChange>
              </w:rPr>
              <w:t>Đăng ký thành công</w:t>
            </w:r>
          </w:p>
        </w:tc>
        <w:tc>
          <w:tcPr>
            <w:tcW w:w="2492" w:type="dxa"/>
          </w:tcPr>
          <w:p w14:paraId="7E9242A5" w14:textId="5EFE62F0" w:rsidR="008777BD" w:rsidRPr="009D2D6D" w:rsidRDefault="00C31792" w:rsidP="0032003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496" w:author="kiemlongJr" w:date="2023-09-26T21:12:00Z">
                  <w:rPr>
                    <w:sz w:val="20"/>
                    <w:szCs w:val="20"/>
                    <w:lang w:val="vi-VN"/>
                  </w:rPr>
                </w:rPrChange>
              </w:rPr>
            </w:pPr>
            <w:r w:rsidRPr="009D2D6D">
              <w:rPr>
                <w:rFonts w:asciiTheme="majorHAnsi" w:hAnsiTheme="majorHAnsi" w:cstheme="majorHAnsi"/>
                <w:sz w:val="26"/>
                <w:szCs w:val="26"/>
              </w:rPr>
              <w:t xml:space="preserve">- Email: </w:t>
            </w:r>
            <w:r w:rsidR="008777BD" w:rsidRPr="009D2D6D">
              <w:rPr>
                <w:rFonts w:asciiTheme="majorHAnsi" w:hAnsiTheme="majorHAnsi" w:cstheme="majorHAnsi"/>
                <w:sz w:val="26"/>
                <w:szCs w:val="26"/>
                <w:rPrChange w:id="2497" w:author="kiemlongJr" w:date="2023-09-26T21:12:00Z">
                  <w:rPr>
                    <w:sz w:val="20"/>
                    <w:szCs w:val="20"/>
                  </w:rPr>
                </w:rPrChange>
              </w:rPr>
              <w:t>test@gmail.com</w:t>
            </w:r>
          </w:p>
        </w:tc>
        <w:tc>
          <w:tcPr>
            <w:tcW w:w="1747" w:type="dxa"/>
          </w:tcPr>
          <w:p w14:paraId="4C13B066" w14:textId="77777777" w:rsidR="008777BD" w:rsidRPr="009D2D6D" w:rsidRDefault="008777BD" w:rsidP="0032003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498" w:author="kiemlongJr" w:date="2023-09-26T21:12:00Z">
                  <w:rPr>
                    <w:sz w:val="20"/>
                    <w:szCs w:val="20"/>
                    <w:lang w:val="vi-VN"/>
                  </w:rPr>
                </w:rPrChange>
              </w:rPr>
            </w:pPr>
            <w:r w:rsidRPr="009D2D6D">
              <w:rPr>
                <w:rFonts w:asciiTheme="majorHAnsi" w:hAnsiTheme="majorHAnsi" w:cstheme="majorHAnsi"/>
                <w:sz w:val="26"/>
                <w:szCs w:val="26"/>
                <w:rPrChange w:id="2499" w:author="kiemlongJr" w:date="2023-09-26T21:12:00Z">
                  <w:rPr>
                    <w:sz w:val="20"/>
                    <w:szCs w:val="20"/>
                  </w:rPr>
                </w:rPrChange>
              </w:rPr>
              <w:t>Hệ thống cho phép đăng ký thành công</w:t>
            </w:r>
          </w:p>
        </w:tc>
        <w:tc>
          <w:tcPr>
            <w:tcW w:w="1518" w:type="dxa"/>
          </w:tcPr>
          <w:p w14:paraId="2A6307A8" w14:textId="56C952CA" w:rsidR="008777BD" w:rsidRPr="009D2D6D" w:rsidRDefault="008777BD" w:rsidP="0032003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500" w:author="kiemlongJr" w:date="2023-09-26T21:12:00Z">
                  <w:rPr>
                    <w:sz w:val="20"/>
                    <w:szCs w:val="20"/>
                    <w:lang w:val="vi-VN"/>
                  </w:rPr>
                </w:rPrChange>
              </w:rPr>
            </w:pPr>
            <w:r w:rsidRPr="009D2D6D">
              <w:rPr>
                <w:rFonts w:asciiTheme="majorHAnsi" w:hAnsiTheme="majorHAnsi" w:cstheme="majorHAnsi"/>
                <w:sz w:val="26"/>
                <w:szCs w:val="26"/>
                <w:rPrChange w:id="2501" w:author="kiemlongJr" w:date="2023-09-26T21:12:00Z">
                  <w:rPr>
                    <w:sz w:val="20"/>
                    <w:szCs w:val="20"/>
                  </w:rPr>
                </w:rPrChange>
              </w:rPr>
              <w:t>Đăng ký thành công</w:t>
            </w:r>
            <w:ins w:id="2502" w:author="Admin" w:date="2023-10-02T21:35:00Z">
              <w:r w:rsidR="002C4866" w:rsidRPr="009D2D6D">
                <w:rPr>
                  <w:rFonts w:asciiTheme="majorHAnsi" w:hAnsiTheme="majorHAnsi" w:cstheme="majorHAnsi"/>
                  <w:sz w:val="26"/>
                  <w:szCs w:val="26"/>
                </w:rPr>
                <w:t xml:space="preserve"> và th</w:t>
              </w:r>
            </w:ins>
            <w:ins w:id="2503" w:author="Admin" w:date="2023-10-02T21:40:00Z">
              <w:r w:rsidR="002C4866" w:rsidRPr="009D2D6D">
                <w:rPr>
                  <w:rFonts w:asciiTheme="majorHAnsi" w:hAnsiTheme="majorHAnsi" w:cstheme="majorHAnsi"/>
                  <w:sz w:val="26"/>
                  <w:szCs w:val="26"/>
                </w:rPr>
                <w:t>ô</w:t>
              </w:r>
            </w:ins>
            <w:ins w:id="2504" w:author="Admin" w:date="2023-10-02T21:35:00Z">
              <w:r w:rsidR="009B2975" w:rsidRPr="009D2D6D">
                <w:rPr>
                  <w:rFonts w:asciiTheme="majorHAnsi" w:hAnsiTheme="majorHAnsi" w:cstheme="majorHAnsi"/>
                  <w:sz w:val="26"/>
                  <w:szCs w:val="26"/>
                </w:rPr>
                <w:t>ng báo: “</w:t>
              </w:r>
            </w:ins>
            <w:ins w:id="2505" w:author="Admin" w:date="2023-10-02T21:36:00Z">
              <w:r w:rsidR="009B2975" w:rsidRPr="009D2D6D">
                <w:rPr>
                  <w:rFonts w:asciiTheme="majorHAnsi" w:hAnsiTheme="majorHAnsi" w:cstheme="majorHAnsi"/>
                  <w:sz w:val="26"/>
                  <w:szCs w:val="26"/>
                </w:rPr>
                <w:t>Cám ơn bạn đã đăng ký email theo dõi!</w:t>
              </w:r>
            </w:ins>
            <w:ins w:id="2506" w:author="Admin" w:date="2023-10-02T21:35:00Z">
              <w:r w:rsidR="009B2975" w:rsidRPr="009D2D6D">
                <w:rPr>
                  <w:rFonts w:asciiTheme="majorHAnsi" w:hAnsiTheme="majorHAnsi" w:cstheme="majorHAnsi"/>
                  <w:sz w:val="26"/>
                  <w:szCs w:val="26"/>
                </w:rPr>
                <w:t>”</w:t>
              </w:r>
            </w:ins>
          </w:p>
        </w:tc>
        <w:tc>
          <w:tcPr>
            <w:tcW w:w="708" w:type="dxa"/>
          </w:tcPr>
          <w:p w14:paraId="34298043" w14:textId="77777777" w:rsidR="008777BD" w:rsidRPr="009D2D6D" w:rsidRDefault="008777BD" w:rsidP="00320036">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507" w:author="kiemlongJr" w:date="2023-09-26T21:12:00Z">
                  <w:rPr>
                    <w:sz w:val="20"/>
                    <w:szCs w:val="20"/>
                    <w:lang w:val="vi-VN"/>
                  </w:rPr>
                </w:rPrChange>
              </w:rPr>
            </w:pPr>
            <w:r w:rsidRPr="009D2D6D">
              <w:rPr>
                <w:rFonts w:asciiTheme="majorHAnsi" w:hAnsiTheme="majorHAnsi" w:cstheme="majorHAnsi"/>
                <w:sz w:val="26"/>
                <w:szCs w:val="26"/>
                <w:rPrChange w:id="2508" w:author="kiemlongJr" w:date="2023-09-26T21:12:00Z">
                  <w:rPr>
                    <w:sz w:val="20"/>
                    <w:szCs w:val="20"/>
                  </w:rPr>
                </w:rPrChange>
              </w:rPr>
              <w:t>Pass</w:t>
            </w:r>
          </w:p>
        </w:tc>
      </w:tr>
      <w:tr w:rsidR="00613A93" w:rsidRPr="009D2D6D" w14:paraId="2653F7A8" w14:textId="77777777" w:rsidTr="00246833">
        <w:trPr>
          <w:trHeight w:val="1985"/>
        </w:trPr>
        <w:tc>
          <w:tcPr>
            <w:cnfStyle w:val="001000000000" w:firstRow="0" w:lastRow="0" w:firstColumn="1" w:lastColumn="0" w:oddVBand="0" w:evenVBand="0" w:oddHBand="0" w:evenHBand="0" w:firstRowFirstColumn="0" w:firstRowLastColumn="0" w:lastRowFirstColumn="0" w:lastRowLastColumn="0"/>
            <w:tcW w:w="823" w:type="dxa"/>
          </w:tcPr>
          <w:p w14:paraId="70E783A8" w14:textId="77777777" w:rsidR="008777BD" w:rsidRPr="009D2D6D" w:rsidRDefault="008777BD" w:rsidP="00320036">
            <w:pPr>
              <w:rPr>
                <w:rFonts w:asciiTheme="majorHAnsi" w:hAnsiTheme="majorHAnsi" w:cstheme="majorHAnsi"/>
                <w:sz w:val="26"/>
                <w:szCs w:val="26"/>
                <w:rPrChange w:id="2509" w:author="kiemlongJr" w:date="2023-09-26T21:12:00Z">
                  <w:rPr>
                    <w:b w:val="0"/>
                    <w:bCs w:val="0"/>
                    <w:sz w:val="20"/>
                    <w:szCs w:val="20"/>
                    <w:lang w:val="vi-VN"/>
                  </w:rPr>
                </w:rPrChange>
              </w:rPr>
            </w:pPr>
            <w:r w:rsidRPr="009D2D6D">
              <w:rPr>
                <w:rFonts w:asciiTheme="majorHAnsi" w:hAnsiTheme="majorHAnsi" w:cstheme="majorHAnsi"/>
                <w:sz w:val="26"/>
                <w:szCs w:val="26"/>
                <w:rPrChange w:id="2510" w:author="kiemlongJr" w:date="2023-09-26T21:12:00Z">
                  <w:rPr>
                    <w:sz w:val="20"/>
                    <w:szCs w:val="20"/>
                  </w:rPr>
                </w:rPrChange>
              </w:rPr>
              <w:t>TC2</w:t>
            </w:r>
          </w:p>
        </w:tc>
        <w:tc>
          <w:tcPr>
            <w:tcW w:w="1707" w:type="dxa"/>
          </w:tcPr>
          <w:p w14:paraId="7CB2AD4D" w14:textId="1EE8D2EA" w:rsidR="008777BD" w:rsidRPr="009D2D6D" w:rsidRDefault="008777BD" w:rsidP="0032003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511" w:author="kiemlongJr" w:date="2023-09-26T21:12:00Z">
                  <w:rPr>
                    <w:sz w:val="20"/>
                    <w:szCs w:val="20"/>
                    <w:lang w:val="vi-VN"/>
                  </w:rPr>
                </w:rPrChange>
              </w:rPr>
            </w:pPr>
            <w:r w:rsidRPr="009D2D6D">
              <w:rPr>
                <w:rFonts w:asciiTheme="majorHAnsi" w:hAnsiTheme="majorHAnsi" w:cstheme="majorHAnsi"/>
                <w:sz w:val="26"/>
                <w:szCs w:val="26"/>
                <w:rPrChange w:id="2512" w:author="kiemlongJr" w:date="2023-09-26T21:12:00Z">
                  <w:rPr>
                    <w:sz w:val="20"/>
                    <w:szCs w:val="20"/>
                  </w:rPr>
                </w:rPrChange>
              </w:rPr>
              <w:t>Đăng ký</w:t>
            </w:r>
            <w:ins w:id="2513" w:author="Admin" w:date="2023-10-02T20:57:00Z">
              <w:r w:rsidR="006264C9" w:rsidRPr="009D2D6D">
                <w:rPr>
                  <w:rFonts w:asciiTheme="majorHAnsi" w:hAnsiTheme="majorHAnsi" w:cstheme="majorHAnsi"/>
                  <w:sz w:val="26"/>
                  <w:szCs w:val="26"/>
                </w:rPr>
                <w:t xml:space="preserve"> không</w:t>
              </w:r>
            </w:ins>
            <w:r w:rsidRPr="009D2D6D">
              <w:rPr>
                <w:rFonts w:asciiTheme="majorHAnsi" w:hAnsiTheme="majorHAnsi" w:cstheme="majorHAnsi"/>
                <w:sz w:val="26"/>
                <w:szCs w:val="26"/>
                <w:rPrChange w:id="2514" w:author="kiemlongJr" w:date="2023-09-26T21:12:00Z">
                  <w:rPr>
                    <w:sz w:val="20"/>
                    <w:szCs w:val="20"/>
                  </w:rPr>
                </w:rPrChange>
              </w:rPr>
              <w:t xml:space="preserve"> thành công</w:t>
            </w:r>
          </w:p>
        </w:tc>
        <w:tc>
          <w:tcPr>
            <w:tcW w:w="2492" w:type="dxa"/>
          </w:tcPr>
          <w:p w14:paraId="797F5C8F" w14:textId="79AF362A" w:rsidR="008777BD" w:rsidRPr="009D2D6D" w:rsidRDefault="00C31792" w:rsidP="0032003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515" w:author="kiemlongJr" w:date="2023-09-26T21:12:00Z">
                  <w:rPr>
                    <w:sz w:val="20"/>
                    <w:szCs w:val="20"/>
                    <w:lang w:val="vi-VN"/>
                  </w:rPr>
                </w:rPrChange>
              </w:rPr>
            </w:pPr>
            <w:r w:rsidRPr="009D2D6D">
              <w:rPr>
                <w:rFonts w:asciiTheme="majorHAnsi" w:hAnsiTheme="majorHAnsi" w:cstheme="majorHAnsi"/>
                <w:sz w:val="26"/>
                <w:szCs w:val="26"/>
              </w:rPr>
              <w:t xml:space="preserve">- Email: </w:t>
            </w:r>
            <w:r w:rsidR="00AD7286" w:rsidRPr="009D2D6D">
              <w:rPr>
                <w:rFonts w:asciiTheme="majorHAnsi" w:hAnsiTheme="majorHAnsi" w:cstheme="majorHAnsi"/>
                <w:sz w:val="26"/>
                <w:szCs w:val="26"/>
              </w:rPr>
              <w:t>t</w:t>
            </w:r>
            <w:r w:rsidR="008777BD" w:rsidRPr="009D2D6D">
              <w:rPr>
                <w:rFonts w:asciiTheme="majorHAnsi" w:hAnsiTheme="majorHAnsi" w:cstheme="majorHAnsi"/>
                <w:sz w:val="26"/>
                <w:szCs w:val="26"/>
                <w:rPrChange w:id="2516" w:author="kiemlongJr" w:date="2023-09-26T21:12:00Z">
                  <w:rPr>
                    <w:sz w:val="20"/>
                    <w:szCs w:val="20"/>
                  </w:rPr>
                </w:rPrChange>
              </w:rPr>
              <w:t>est123</w:t>
            </w:r>
          </w:p>
          <w:p w14:paraId="260ED2CF" w14:textId="63019FC3" w:rsidR="008777BD" w:rsidRPr="009D2D6D" w:rsidRDefault="008777BD" w:rsidP="0032003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517" w:author="kiemlongJr" w:date="2023-09-26T21:12:00Z">
                  <w:rPr>
                    <w:sz w:val="20"/>
                    <w:szCs w:val="20"/>
                    <w:lang w:val="vi-VN"/>
                  </w:rPr>
                </w:rPrChange>
              </w:rPr>
            </w:pPr>
          </w:p>
        </w:tc>
        <w:tc>
          <w:tcPr>
            <w:tcW w:w="1747" w:type="dxa"/>
          </w:tcPr>
          <w:p w14:paraId="21BA2897" w14:textId="5700B89D" w:rsidR="008777BD" w:rsidRPr="009D2D6D" w:rsidRDefault="008777BD" w:rsidP="0032003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518" w:author="kiemlongJr" w:date="2023-09-26T21:12:00Z">
                  <w:rPr>
                    <w:sz w:val="20"/>
                    <w:szCs w:val="20"/>
                    <w:lang w:val="vi-VN"/>
                  </w:rPr>
                </w:rPrChange>
              </w:rPr>
            </w:pPr>
            <w:r w:rsidRPr="009D2D6D">
              <w:rPr>
                <w:rFonts w:asciiTheme="majorHAnsi" w:hAnsiTheme="majorHAnsi" w:cstheme="majorHAnsi"/>
                <w:sz w:val="26"/>
                <w:szCs w:val="26"/>
                <w:rPrChange w:id="2519" w:author="kiemlongJr" w:date="2023-09-26T21:12:00Z">
                  <w:rPr>
                    <w:sz w:val="20"/>
                    <w:szCs w:val="20"/>
                  </w:rPr>
                </w:rPrChange>
              </w:rPr>
              <w:t>Hệ thống hiển thị báo lỗi: “Vui lòng điề</w:t>
            </w:r>
            <w:r w:rsidR="002B5B22" w:rsidRPr="009D2D6D">
              <w:rPr>
                <w:rFonts w:asciiTheme="majorHAnsi" w:hAnsiTheme="majorHAnsi" w:cstheme="majorHAnsi"/>
                <w:sz w:val="26"/>
                <w:szCs w:val="26"/>
              </w:rPr>
              <w:t>n</w:t>
            </w:r>
            <w:r w:rsidRPr="009D2D6D">
              <w:rPr>
                <w:rFonts w:asciiTheme="majorHAnsi" w:hAnsiTheme="majorHAnsi" w:cstheme="majorHAnsi"/>
                <w:sz w:val="26"/>
                <w:szCs w:val="26"/>
                <w:rPrChange w:id="2520" w:author="kiemlongJr" w:date="2023-09-26T21:12:00Z">
                  <w:rPr>
                    <w:sz w:val="20"/>
                    <w:szCs w:val="20"/>
                  </w:rPr>
                </w:rPrChange>
              </w:rPr>
              <w:t xml:space="preserve"> địa chỉ email</w:t>
            </w:r>
            <w:r w:rsidR="001B226E" w:rsidRPr="009D2D6D">
              <w:rPr>
                <w:rFonts w:asciiTheme="majorHAnsi" w:hAnsiTheme="majorHAnsi" w:cstheme="majorHAnsi"/>
                <w:sz w:val="26"/>
                <w:szCs w:val="26"/>
              </w:rPr>
              <w:t xml:space="preserve"> chứa @</w:t>
            </w:r>
            <w:r w:rsidRPr="009D2D6D">
              <w:rPr>
                <w:rFonts w:asciiTheme="majorHAnsi" w:hAnsiTheme="majorHAnsi" w:cstheme="majorHAnsi"/>
                <w:sz w:val="26"/>
                <w:szCs w:val="26"/>
                <w:rPrChange w:id="2521" w:author="kiemlongJr" w:date="2023-09-26T21:12:00Z">
                  <w:rPr>
                    <w:sz w:val="20"/>
                    <w:szCs w:val="20"/>
                  </w:rPr>
                </w:rPrChange>
              </w:rPr>
              <w:t>”</w:t>
            </w:r>
            <w:r w:rsidR="00E35C7C" w:rsidRPr="009D2D6D">
              <w:rPr>
                <w:rFonts w:asciiTheme="majorHAnsi" w:hAnsiTheme="majorHAnsi" w:cstheme="majorHAnsi"/>
                <w:sz w:val="26"/>
                <w:szCs w:val="26"/>
              </w:rPr>
              <w:t xml:space="preserve"> và </w:t>
            </w:r>
            <w:r w:rsidR="000A422F" w:rsidRPr="009D2D6D">
              <w:rPr>
                <w:rFonts w:asciiTheme="majorHAnsi" w:hAnsiTheme="majorHAnsi" w:cstheme="majorHAnsi"/>
                <w:sz w:val="26"/>
                <w:szCs w:val="26"/>
              </w:rPr>
              <w:t>h</w:t>
            </w:r>
            <w:r w:rsidR="00E35C7C" w:rsidRPr="009D2D6D">
              <w:rPr>
                <w:rFonts w:asciiTheme="majorHAnsi" w:hAnsiTheme="majorHAnsi" w:cstheme="majorHAnsi"/>
                <w:sz w:val="26"/>
                <w:szCs w:val="26"/>
                <w:rPrChange w:id="2522" w:author="kiemlongJr" w:date="2023-09-26T21:12:00Z">
                  <w:rPr>
                    <w:sz w:val="20"/>
                    <w:szCs w:val="20"/>
                  </w:rPr>
                </w:rPrChange>
              </w:rPr>
              <w:t>ệ thống</w:t>
            </w:r>
            <w:r w:rsidR="00E35C7C" w:rsidRPr="009D2D6D">
              <w:rPr>
                <w:rFonts w:asciiTheme="majorHAnsi" w:hAnsiTheme="majorHAnsi" w:cstheme="majorHAnsi"/>
                <w:sz w:val="26"/>
                <w:szCs w:val="26"/>
              </w:rPr>
              <w:t xml:space="preserve"> không</w:t>
            </w:r>
            <w:r w:rsidR="00E35C7C" w:rsidRPr="009D2D6D">
              <w:rPr>
                <w:rFonts w:asciiTheme="majorHAnsi" w:hAnsiTheme="majorHAnsi" w:cstheme="majorHAnsi"/>
                <w:sz w:val="26"/>
                <w:szCs w:val="26"/>
                <w:rPrChange w:id="2523" w:author="kiemlongJr" w:date="2023-09-26T21:12:00Z">
                  <w:rPr>
                    <w:sz w:val="20"/>
                    <w:szCs w:val="20"/>
                  </w:rPr>
                </w:rPrChange>
              </w:rPr>
              <w:t xml:space="preserve"> cho phép đăng ký thành công</w:t>
            </w:r>
          </w:p>
        </w:tc>
        <w:tc>
          <w:tcPr>
            <w:tcW w:w="1518" w:type="dxa"/>
          </w:tcPr>
          <w:p w14:paraId="7DB3F714" w14:textId="4E5C9B6C" w:rsidR="008777BD" w:rsidRPr="009D2D6D" w:rsidRDefault="00B103D1" w:rsidP="00907EB9">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524" w:author="kiemlongJr" w:date="2023-09-26T21:12:00Z">
                  <w:rPr>
                    <w:sz w:val="20"/>
                    <w:szCs w:val="20"/>
                    <w:lang w:val="vi-VN"/>
                  </w:rPr>
                </w:rPrChange>
              </w:rPr>
            </w:pPr>
            <w:r w:rsidRPr="009D2D6D">
              <w:rPr>
                <w:rFonts w:asciiTheme="majorHAnsi" w:hAnsiTheme="majorHAnsi" w:cstheme="majorHAnsi"/>
                <w:sz w:val="26"/>
                <w:szCs w:val="26"/>
              </w:rPr>
              <w:t xml:space="preserve">Đăng ký </w:t>
            </w:r>
            <w:r w:rsidR="00EB00FF" w:rsidRPr="009D2D6D">
              <w:rPr>
                <w:rFonts w:asciiTheme="majorHAnsi" w:hAnsiTheme="majorHAnsi" w:cstheme="majorHAnsi"/>
                <w:sz w:val="26"/>
                <w:szCs w:val="26"/>
              </w:rPr>
              <w:t>không thành công và t</w:t>
            </w:r>
            <w:r w:rsidR="003058A1" w:rsidRPr="009D2D6D">
              <w:rPr>
                <w:rFonts w:asciiTheme="majorHAnsi" w:hAnsiTheme="majorHAnsi" w:cstheme="majorHAnsi"/>
                <w:sz w:val="26"/>
                <w:szCs w:val="26"/>
              </w:rPr>
              <w:t>h</w:t>
            </w:r>
            <w:r w:rsidR="00EB00FF" w:rsidRPr="009D2D6D">
              <w:rPr>
                <w:rFonts w:asciiTheme="majorHAnsi" w:hAnsiTheme="majorHAnsi" w:cstheme="majorHAnsi"/>
                <w:sz w:val="26"/>
                <w:szCs w:val="26"/>
              </w:rPr>
              <w:t xml:space="preserve">ông báo </w:t>
            </w:r>
            <w:r w:rsidR="000E389A" w:rsidRPr="009D2D6D">
              <w:rPr>
                <w:rFonts w:asciiTheme="majorHAnsi" w:hAnsiTheme="majorHAnsi" w:cstheme="majorHAnsi"/>
                <w:sz w:val="26"/>
                <w:szCs w:val="26"/>
                <w:rPrChange w:id="2525" w:author="kiemlongJr" w:date="2023-09-26T21:12:00Z">
                  <w:rPr>
                    <w:sz w:val="20"/>
                    <w:szCs w:val="20"/>
                  </w:rPr>
                </w:rPrChange>
              </w:rPr>
              <w:t xml:space="preserve">“Vui lòng </w:t>
            </w:r>
            <w:r w:rsidR="00AB5B2F" w:rsidRPr="009D2D6D">
              <w:rPr>
                <w:rFonts w:asciiTheme="majorHAnsi" w:hAnsiTheme="majorHAnsi" w:cstheme="majorHAnsi"/>
                <w:sz w:val="26"/>
                <w:szCs w:val="26"/>
              </w:rPr>
              <w:t>@ trong địa chỉ</w:t>
            </w:r>
            <w:r w:rsidR="000E389A" w:rsidRPr="009D2D6D">
              <w:rPr>
                <w:rFonts w:asciiTheme="majorHAnsi" w:hAnsiTheme="majorHAnsi" w:cstheme="majorHAnsi"/>
                <w:sz w:val="26"/>
                <w:szCs w:val="26"/>
                <w:rPrChange w:id="2526" w:author="kiemlongJr" w:date="2023-09-26T21:12:00Z">
                  <w:rPr>
                    <w:sz w:val="20"/>
                    <w:szCs w:val="20"/>
                  </w:rPr>
                </w:rPrChange>
              </w:rPr>
              <w:t xml:space="preserve"> email”</w:t>
            </w:r>
          </w:p>
        </w:tc>
        <w:tc>
          <w:tcPr>
            <w:tcW w:w="708" w:type="dxa"/>
          </w:tcPr>
          <w:p w14:paraId="7C1AAC61" w14:textId="139B986F" w:rsidR="008777BD" w:rsidRPr="009D2D6D" w:rsidRDefault="00E37D9B" w:rsidP="00320036">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Change w:id="2527" w:author="kiemlongJr" w:date="2023-09-26T21:12:00Z">
                  <w:rPr>
                    <w:sz w:val="20"/>
                    <w:szCs w:val="20"/>
                    <w:lang w:val="vi-VN"/>
                  </w:rPr>
                </w:rPrChange>
              </w:rPr>
            </w:pPr>
            <w:r w:rsidRPr="009D2D6D">
              <w:rPr>
                <w:rFonts w:asciiTheme="majorHAnsi" w:hAnsiTheme="majorHAnsi" w:cstheme="majorHAnsi"/>
                <w:sz w:val="26"/>
                <w:szCs w:val="26"/>
              </w:rPr>
              <w:t>Pass</w:t>
            </w:r>
          </w:p>
        </w:tc>
      </w:tr>
      <w:tr w:rsidR="00613A93" w:rsidRPr="009D2D6D" w14:paraId="598566CB" w14:textId="77777777" w:rsidTr="00246833">
        <w:trPr>
          <w:cnfStyle w:val="000000100000" w:firstRow="0" w:lastRow="0" w:firstColumn="0" w:lastColumn="0" w:oddVBand="0" w:evenVBand="0" w:oddHBand="1" w:evenHBand="0" w:firstRowFirstColumn="0" w:firstRowLastColumn="0" w:lastRowFirstColumn="0" w:lastRowLastColumn="0"/>
          <w:trHeight w:val="1796"/>
        </w:trPr>
        <w:tc>
          <w:tcPr>
            <w:cnfStyle w:val="001000000000" w:firstRow="0" w:lastRow="0" w:firstColumn="1" w:lastColumn="0" w:oddVBand="0" w:evenVBand="0" w:oddHBand="0" w:evenHBand="0" w:firstRowFirstColumn="0" w:firstRowLastColumn="0" w:lastRowFirstColumn="0" w:lastRowLastColumn="0"/>
            <w:tcW w:w="823" w:type="dxa"/>
          </w:tcPr>
          <w:p w14:paraId="7E50A997" w14:textId="77777777" w:rsidR="00FF67F7" w:rsidRPr="009D2D6D" w:rsidRDefault="00FF67F7" w:rsidP="00FF67F7">
            <w:pPr>
              <w:rPr>
                <w:rFonts w:asciiTheme="majorHAnsi" w:hAnsiTheme="majorHAnsi" w:cstheme="majorHAnsi"/>
                <w:sz w:val="26"/>
                <w:szCs w:val="26"/>
                <w:rPrChange w:id="2528" w:author="kiemlongJr" w:date="2023-09-26T21:12:00Z">
                  <w:rPr>
                    <w:b w:val="0"/>
                    <w:bCs w:val="0"/>
                    <w:sz w:val="20"/>
                    <w:szCs w:val="20"/>
                    <w:lang w:val="vi-VN"/>
                  </w:rPr>
                </w:rPrChange>
              </w:rPr>
            </w:pPr>
            <w:r w:rsidRPr="009D2D6D">
              <w:rPr>
                <w:rFonts w:asciiTheme="majorHAnsi" w:hAnsiTheme="majorHAnsi" w:cstheme="majorHAnsi"/>
                <w:sz w:val="26"/>
                <w:szCs w:val="26"/>
                <w:rPrChange w:id="2529" w:author="kiemlongJr" w:date="2023-09-26T21:12:00Z">
                  <w:rPr>
                    <w:sz w:val="20"/>
                    <w:szCs w:val="20"/>
                  </w:rPr>
                </w:rPrChange>
              </w:rPr>
              <w:t>TC3</w:t>
            </w:r>
          </w:p>
        </w:tc>
        <w:tc>
          <w:tcPr>
            <w:tcW w:w="1707" w:type="dxa"/>
          </w:tcPr>
          <w:p w14:paraId="77870395" w14:textId="77777777" w:rsidR="00FF67F7" w:rsidRPr="009D2D6D" w:rsidRDefault="00FF67F7" w:rsidP="00FF67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530" w:author="kiemlongJr" w:date="2023-09-26T21:12:00Z">
                  <w:rPr>
                    <w:sz w:val="20"/>
                    <w:szCs w:val="20"/>
                    <w:lang w:val="vi-VN"/>
                  </w:rPr>
                </w:rPrChange>
              </w:rPr>
            </w:pPr>
            <w:r w:rsidRPr="009D2D6D">
              <w:rPr>
                <w:rFonts w:asciiTheme="majorHAnsi" w:hAnsiTheme="majorHAnsi" w:cstheme="majorHAnsi"/>
                <w:sz w:val="26"/>
                <w:szCs w:val="26"/>
                <w:rPrChange w:id="2531" w:author="kiemlongJr" w:date="2023-09-26T21:12:00Z">
                  <w:rPr>
                    <w:sz w:val="20"/>
                    <w:szCs w:val="20"/>
                  </w:rPr>
                </w:rPrChange>
              </w:rPr>
              <w:t>Đăng ký không thành công</w:t>
            </w:r>
          </w:p>
        </w:tc>
        <w:tc>
          <w:tcPr>
            <w:tcW w:w="2492" w:type="dxa"/>
          </w:tcPr>
          <w:p w14:paraId="77747B13" w14:textId="1D20269E" w:rsidR="00FF67F7" w:rsidRPr="009D2D6D" w:rsidRDefault="00C31792" w:rsidP="00FF67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532" w:author="kiemlongJr" w:date="2023-09-26T21:12:00Z">
                  <w:rPr>
                    <w:sz w:val="20"/>
                    <w:szCs w:val="20"/>
                    <w:lang w:val="vi-VN"/>
                  </w:rPr>
                </w:rPrChange>
              </w:rPr>
            </w:pPr>
            <w:r w:rsidRPr="009D2D6D">
              <w:rPr>
                <w:rFonts w:asciiTheme="majorHAnsi" w:hAnsiTheme="majorHAnsi" w:cstheme="majorHAnsi"/>
                <w:sz w:val="26"/>
                <w:szCs w:val="26"/>
              </w:rPr>
              <w:t xml:space="preserve">- Email: </w:t>
            </w:r>
            <w:r w:rsidR="00FF67F7" w:rsidRPr="009D2D6D">
              <w:rPr>
                <w:rFonts w:asciiTheme="majorHAnsi" w:hAnsiTheme="majorHAnsi" w:cstheme="majorHAnsi"/>
                <w:sz w:val="26"/>
                <w:szCs w:val="26"/>
                <w:rPrChange w:id="2533" w:author="kiemlongJr" w:date="2023-09-26T21:12:00Z">
                  <w:rPr>
                    <w:sz w:val="20"/>
                    <w:szCs w:val="20"/>
                  </w:rPr>
                </w:rPrChange>
              </w:rPr>
              <w:t>(Bỏ trống)</w:t>
            </w:r>
          </w:p>
          <w:p w14:paraId="4AA26EDA" w14:textId="2B074270" w:rsidR="00FF67F7" w:rsidRPr="009D2D6D" w:rsidRDefault="00FF67F7" w:rsidP="00FF67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534" w:author="kiemlongJr" w:date="2023-09-26T21:12:00Z">
                  <w:rPr>
                    <w:sz w:val="20"/>
                    <w:szCs w:val="20"/>
                    <w:lang w:val="vi-VN"/>
                  </w:rPr>
                </w:rPrChange>
              </w:rPr>
            </w:pPr>
          </w:p>
        </w:tc>
        <w:tc>
          <w:tcPr>
            <w:tcW w:w="1747" w:type="dxa"/>
          </w:tcPr>
          <w:p w14:paraId="54839136" w14:textId="6090BB16" w:rsidR="00FF67F7" w:rsidRPr="009D2D6D" w:rsidRDefault="00FF67F7" w:rsidP="00FF67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535" w:author="kiemlongJr" w:date="2023-09-26T21:12:00Z">
                  <w:rPr>
                    <w:sz w:val="20"/>
                    <w:szCs w:val="20"/>
                    <w:lang w:val="vi-VN"/>
                  </w:rPr>
                </w:rPrChange>
              </w:rPr>
            </w:pPr>
            <w:r w:rsidRPr="009D2D6D">
              <w:rPr>
                <w:rFonts w:asciiTheme="majorHAnsi" w:hAnsiTheme="majorHAnsi" w:cstheme="majorHAnsi"/>
                <w:sz w:val="26"/>
                <w:szCs w:val="26"/>
                <w:rPrChange w:id="2536" w:author="kiemlongJr" w:date="2023-09-26T21:12:00Z">
                  <w:rPr>
                    <w:sz w:val="20"/>
                    <w:szCs w:val="20"/>
                  </w:rPr>
                </w:rPrChange>
              </w:rPr>
              <w:t>Hệ thống hiển thị báo lỗi : “Vui lòng điền vào trường này”</w:t>
            </w:r>
            <w:r w:rsidRPr="009D2D6D">
              <w:rPr>
                <w:rFonts w:asciiTheme="majorHAnsi" w:hAnsiTheme="majorHAnsi" w:cstheme="majorHAnsi"/>
                <w:sz w:val="26"/>
                <w:szCs w:val="26"/>
              </w:rPr>
              <w:t xml:space="preserve"> và  h</w:t>
            </w:r>
            <w:r w:rsidRPr="009D2D6D">
              <w:rPr>
                <w:rFonts w:asciiTheme="majorHAnsi" w:hAnsiTheme="majorHAnsi" w:cstheme="majorHAnsi"/>
                <w:sz w:val="26"/>
                <w:szCs w:val="26"/>
                <w:rPrChange w:id="2537" w:author="kiemlongJr" w:date="2023-09-26T21:12:00Z">
                  <w:rPr>
                    <w:sz w:val="20"/>
                    <w:szCs w:val="20"/>
                  </w:rPr>
                </w:rPrChange>
              </w:rPr>
              <w:t>ệ thống</w:t>
            </w:r>
            <w:r w:rsidRPr="009D2D6D">
              <w:rPr>
                <w:rFonts w:asciiTheme="majorHAnsi" w:hAnsiTheme="majorHAnsi" w:cstheme="majorHAnsi"/>
                <w:sz w:val="26"/>
                <w:szCs w:val="26"/>
              </w:rPr>
              <w:t xml:space="preserve"> không</w:t>
            </w:r>
            <w:r w:rsidRPr="009D2D6D">
              <w:rPr>
                <w:rFonts w:asciiTheme="majorHAnsi" w:hAnsiTheme="majorHAnsi" w:cstheme="majorHAnsi"/>
                <w:sz w:val="26"/>
                <w:szCs w:val="26"/>
                <w:rPrChange w:id="2538" w:author="kiemlongJr" w:date="2023-09-26T21:12:00Z">
                  <w:rPr>
                    <w:sz w:val="20"/>
                    <w:szCs w:val="20"/>
                  </w:rPr>
                </w:rPrChange>
              </w:rPr>
              <w:t xml:space="preserve"> cho </w:t>
            </w:r>
            <w:r w:rsidRPr="009D2D6D">
              <w:rPr>
                <w:rFonts w:asciiTheme="majorHAnsi" w:hAnsiTheme="majorHAnsi" w:cstheme="majorHAnsi"/>
                <w:sz w:val="26"/>
                <w:szCs w:val="26"/>
                <w:rPrChange w:id="2539" w:author="kiemlongJr" w:date="2023-09-26T21:12:00Z">
                  <w:rPr>
                    <w:sz w:val="20"/>
                    <w:szCs w:val="20"/>
                  </w:rPr>
                </w:rPrChange>
              </w:rPr>
              <w:lastRenderedPageBreak/>
              <w:t>phép đăng ký thành công</w:t>
            </w:r>
          </w:p>
        </w:tc>
        <w:tc>
          <w:tcPr>
            <w:tcW w:w="1518" w:type="dxa"/>
          </w:tcPr>
          <w:p w14:paraId="5666B3A9" w14:textId="1C4D6F31" w:rsidR="00FF67F7" w:rsidRPr="009D2D6D" w:rsidRDefault="00B103D1" w:rsidP="00E37D9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540" w:author="kiemlongJr" w:date="2023-09-26T21:12:00Z">
                  <w:rPr>
                    <w:sz w:val="20"/>
                    <w:szCs w:val="20"/>
                    <w:lang w:val="vi-VN"/>
                  </w:rPr>
                </w:rPrChange>
              </w:rPr>
            </w:pPr>
            <w:r w:rsidRPr="009D2D6D">
              <w:rPr>
                <w:rFonts w:asciiTheme="majorHAnsi" w:hAnsiTheme="majorHAnsi" w:cstheme="majorHAnsi"/>
                <w:sz w:val="26"/>
                <w:szCs w:val="26"/>
              </w:rPr>
              <w:lastRenderedPageBreak/>
              <w:t>Đă</w:t>
            </w:r>
            <w:r w:rsidR="00C06DD9" w:rsidRPr="009D2D6D">
              <w:rPr>
                <w:rFonts w:asciiTheme="majorHAnsi" w:hAnsiTheme="majorHAnsi" w:cstheme="majorHAnsi"/>
                <w:sz w:val="26"/>
                <w:szCs w:val="26"/>
              </w:rPr>
              <w:t>ng ký không thành công và t</w:t>
            </w:r>
            <w:r w:rsidR="00D61E1E" w:rsidRPr="009D2D6D">
              <w:rPr>
                <w:rFonts w:asciiTheme="majorHAnsi" w:hAnsiTheme="majorHAnsi" w:cstheme="majorHAnsi"/>
                <w:sz w:val="26"/>
                <w:szCs w:val="26"/>
              </w:rPr>
              <w:t>h</w:t>
            </w:r>
            <w:r w:rsidR="00C06DD9" w:rsidRPr="009D2D6D">
              <w:rPr>
                <w:rFonts w:asciiTheme="majorHAnsi" w:hAnsiTheme="majorHAnsi" w:cstheme="majorHAnsi"/>
                <w:sz w:val="26"/>
                <w:szCs w:val="26"/>
              </w:rPr>
              <w:t>ông báo</w:t>
            </w:r>
            <w:r w:rsidR="00FF67F7" w:rsidRPr="009D2D6D">
              <w:rPr>
                <w:rFonts w:asciiTheme="majorHAnsi" w:hAnsiTheme="majorHAnsi" w:cstheme="majorHAnsi"/>
                <w:sz w:val="26"/>
                <w:szCs w:val="26"/>
              </w:rPr>
              <w:t xml:space="preserve"> </w:t>
            </w:r>
            <w:r w:rsidR="00FF67F7" w:rsidRPr="009D2D6D">
              <w:rPr>
                <w:rFonts w:asciiTheme="majorHAnsi" w:hAnsiTheme="majorHAnsi" w:cstheme="majorHAnsi"/>
                <w:sz w:val="26"/>
                <w:szCs w:val="26"/>
                <w:rPrChange w:id="2541" w:author="kiemlongJr" w:date="2023-09-26T21:12:00Z">
                  <w:rPr>
                    <w:sz w:val="20"/>
                    <w:szCs w:val="20"/>
                  </w:rPr>
                </w:rPrChange>
              </w:rPr>
              <w:t xml:space="preserve">“Vui lòng </w:t>
            </w:r>
            <w:r w:rsidR="00E37D9B" w:rsidRPr="009D2D6D">
              <w:rPr>
                <w:rFonts w:asciiTheme="majorHAnsi" w:hAnsiTheme="majorHAnsi" w:cstheme="majorHAnsi"/>
                <w:sz w:val="26"/>
                <w:szCs w:val="26"/>
              </w:rPr>
              <w:t>điền trường này</w:t>
            </w:r>
            <w:r w:rsidR="00FF67F7" w:rsidRPr="009D2D6D">
              <w:rPr>
                <w:rFonts w:asciiTheme="majorHAnsi" w:hAnsiTheme="majorHAnsi" w:cstheme="majorHAnsi"/>
                <w:sz w:val="26"/>
                <w:szCs w:val="26"/>
                <w:rPrChange w:id="2542" w:author="kiemlongJr" w:date="2023-09-26T21:12:00Z">
                  <w:rPr>
                    <w:sz w:val="20"/>
                    <w:szCs w:val="20"/>
                  </w:rPr>
                </w:rPrChange>
              </w:rPr>
              <w:t>”</w:t>
            </w:r>
          </w:p>
        </w:tc>
        <w:tc>
          <w:tcPr>
            <w:tcW w:w="708" w:type="dxa"/>
          </w:tcPr>
          <w:p w14:paraId="3D073B94" w14:textId="5D88DE88" w:rsidR="00FF67F7" w:rsidRPr="009D2D6D" w:rsidRDefault="00E37D9B" w:rsidP="00FF67F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Change w:id="2543" w:author="kiemlongJr" w:date="2023-09-26T21:12:00Z">
                  <w:rPr>
                    <w:sz w:val="20"/>
                    <w:szCs w:val="20"/>
                    <w:lang w:val="vi-VN"/>
                  </w:rPr>
                </w:rPrChange>
              </w:rPr>
            </w:pPr>
            <w:r w:rsidRPr="009D2D6D">
              <w:rPr>
                <w:rFonts w:asciiTheme="majorHAnsi" w:hAnsiTheme="majorHAnsi" w:cstheme="majorHAnsi"/>
                <w:sz w:val="26"/>
                <w:szCs w:val="26"/>
              </w:rPr>
              <w:t>Pass</w:t>
            </w:r>
          </w:p>
        </w:tc>
      </w:tr>
    </w:tbl>
    <w:p w14:paraId="4BDADFF3" w14:textId="2FF84CAF" w:rsidR="008E4DA9" w:rsidRPr="009D2D6D" w:rsidRDefault="00246833" w:rsidP="008777BD">
      <w:pPr>
        <w:rPr>
          <w:rFonts w:asciiTheme="majorHAnsi" w:hAnsiTheme="majorHAnsi" w:cstheme="majorHAnsi"/>
          <w:b/>
          <w:bCs/>
          <w:szCs w:val="26"/>
        </w:rPr>
      </w:pPr>
      <w:r w:rsidRPr="009D2D6D">
        <w:rPr>
          <w:rFonts w:asciiTheme="majorHAnsi" w:hAnsiTheme="majorHAnsi" w:cstheme="majorHAnsi"/>
          <w:b/>
          <w:bCs/>
          <w:noProof/>
          <w:szCs w:val="26"/>
          <w:lang w:val="en-US"/>
        </w:rPr>
        <w:lastRenderedPageBreak/>
        <w:drawing>
          <wp:inline distT="0" distB="0" distL="0" distR="0" wp14:anchorId="63A2AB37" wp14:editId="622E667C">
            <wp:extent cx="5760085" cy="1772285"/>
            <wp:effectExtent l="0" t="0" r="0" b="0"/>
            <wp:docPr id="777213953" name="Picture 77721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1772285"/>
                    </a:xfrm>
                    <a:prstGeom prst="rect">
                      <a:avLst/>
                    </a:prstGeom>
                  </pic:spPr>
                </pic:pic>
              </a:graphicData>
            </a:graphic>
          </wp:inline>
        </w:drawing>
      </w:r>
    </w:p>
    <w:p w14:paraId="3A46DD14" w14:textId="213BDCD3" w:rsidR="00D01DDA" w:rsidRPr="009D2D6D" w:rsidRDefault="00D01DDA" w:rsidP="00D01DDA">
      <w:pPr>
        <w:jc w:val="center"/>
        <w:rPr>
          <w:rFonts w:asciiTheme="majorHAnsi" w:hAnsiTheme="majorHAnsi" w:cstheme="majorHAnsi"/>
          <w:i/>
          <w:szCs w:val="26"/>
          <w:lang w:val="en-US"/>
        </w:rPr>
      </w:pPr>
      <w:r w:rsidRPr="009D2D6D">
        <w:rPr>
          <w:rFonts w:asciiTheme="majorHAnsi" w:hAnsiTheme="majorHAnsi" w:cstheme="majorHAnsi"/>
          <w:i/>
          <w:szCs w:val="26"/>
          <w:lang w:val="en-US"/>
        </w:rPr>
        <w:t>Giao diện kiểm thử tự động chức năng đăng ký nhận ưu đãi</w:t>
      </w:r>
    </w:p>
    <w:p w14:paraId="421DA834" w14:textId="0DD24898" w:rsidR="00D01DDA" w:rsidRPr="009D2D6D" w:rsidRDefault="00D01DDA" w:rsidP="008777BD">
      <w:pPr>
        <w:rPr>
          <w:rFonts w:asciiTheme="majorHAnsi" w:hAnsiTheme="majorHAnsi" w:cstheme="majorHAnsi"/>
          <w:b/>
          <w:bCs/>
          <w:szCs w:val="26"/>
          <w:lang w:val="en-US"/>
        </w:rPr>
      </w:pPr>
    </w:p>
    <w:p w14:paraId="48CAD4A5" w14:textId="6DCF7C27" w:rsidR="008777BD" w:rsidRPr="009D2D6D" w:rsidRDefault="008777BD" w:rsidP="008777BD">
      <w:pPr>
        <w:rPr>
          <w:rFonts w:asciiTheme="majorHAnsi" w:hAnsiTheme="majorHAnsi" w:cstheme="majorHAnsi"/>
          <w:b/>
          <w:bCs/>
          <w:szCs w:val="26"/>
        </w:rPr>
      </w:pPr>
      <w:r w:rsidRPr="009D2D6D">
        <w:rPr>
          <w:rFonts w:asciiTheme="majorHAnsi" w:hAnsiTheme="majorHAnsi" w:cstheme="majorHAnsi"/>
          <w:b/>
          <w:bCs/>
          <w:szCs w:val="26"/>
        </w:rPr>
        <w:t>Bảng test chức năng nhận ưu đãi:</w:t>
      </w:r>
    </w:p>
    <w:tbl>
      <w:tblPr>
        <w:tblStyle w:val="GridTable4-Accent41"/>
        <w:tblW w:w="8995" w:type="dxa"/>
        <w:tblLook w:val="04A0" w:firstRow="1" w:lastRow="0" w:firstColumn="1" w:lastColumn="0" w:noHBand="0" w:noVBand="1"/>
        <w:tblPrChange w:id="2544" w:author="kiemlongJr" w:date="2023-09-26T21:11:00Z">
          <w:tblPr>
            <w:tblStyle w:val="GridTable4-Accent41"/>
            <w:tblW w:w="9867" w:type="dxa"/>
            <w:tblLook w:val="04A0" w:firstRow="1" w:lastRow="0" w:firstColumn="1" w:lastColumn="0" w:noHBand="0" w:noVBand="1"/>
          </w:tblPr>
        </w:tblPrChange>
      </w:tblPr>
      <w:tblGrid>
        <w:gridCol w:w="1258"/>
        <w:gridCol w:w="1389"/>
        <w:gridCol w:w="2807"/>
        <w:gridCol w:w="3541"/>
        <w:tblGridChange w:id="2545">
          <w:tblGrid>
            <w:gridCol w:w="2461"/>
            <w:gridCol w:w="2178"/>
            <w:gridCol w:w="2178"/>
            <w:gridCol w:w="3050"/>
          </w:tblGrid>
        </w:tblGridChange>
      </w:tblGrid>
      <w:tr w:rsidR="008777BD" w:rsidRPr="009D2D6D" w14:paraId="3152E516" w14:textId="77777777" w:rsidTr="00246833">
        <w:trPr>
          <w:cnfStyle w:val="100000000000" w:firstRow="1" w:lastRow="0" w:firstColumn="0" w:lastColumn="0" w:oddVBand="0" w:evenVBand="0" w:oddHBand="0" w:evenHBand="0" w:firstRowFirstColumn="0" w:firstRowLastColumn="0" w:lastRowFirstColumn="0" w:lastRowLastColumn="0"/>
          <w:trHeight w:val="619"/>
          <w:trPrChange w:id="2546" w:author="kiemlongJr" w:date="2023-09-26T21:11:00Z">
            <w:trPr>
              <w:trHeight w:val="619"/>
            </w:trPr>
          </w:trPrChange>
        </w:trPr>
        <w:tc>
          <w:tcPr>
            <w:cnfStyle w:val="001000000000" w:firstRow="0" w:lastRow="0" w:firstColumn="1" w:lastColumn="0" w:oddVBand="0" w:evenVBand="0" w:oddHBand="0" w:evenHBand="0" w:firstRowFirstColumn="0" w:firstRowLastColumn="0" w:lastRowFirstColumn="0" w:lastRowLastColumn="0"/>
            <w:tcW w:w="1258" w:type="dxa"/>
            <w:hideMark/>
            <w:tcPrChange w:id="2547" w:author="kiemlongJr" w:date="2023-09-26T21:11:00Z">
              <w:tcPr>
                <w:tcW w:w="2461" w:type="dxa"/>
                <w:hideMark/>
              </w:tcPr>
            </w:tcPrChange>
          </w:tcPr>
          <w:p w14:paraId="284C89FF" w14:textId="77777777" w:rsidR="008777BD" w:rsidRPr="009D2D6D" w:rsidRDefault="008777BD" w:rsidP="00320036">
            <w:pPr>
              <w:spacing w:line="360" w:lineRule="auto"/>
              <w:jc w:val="center"/>
              <w:cnfStyle w:val="101000000000" w:firstRow="1" w:lastRow="0" w:firstColumn="1" w:lastColumn="0" w:oddVBand="0" w:evenVBand="0" w:oddHBand="0" w:evenHBand="0" w:firstRowFirstColumn="0" w:firstRowLastColumn="0" w:lastRowFirstColumn="0" w:lastRowLastColumn="0"/>
              <w:rPr>
                <w:rFonts w:asciiTheme="majorHAnsi" w:eastAsia="Calibri" w:hAnsiTheme="majorHAnsi" w:cstheme="majorHAnsi"/>
                <w:sz w:val="26"/>
                <w:szCs w:val="26"/>
                <w:rPrChange w:id="2548" w:author="kiemlongJr" w:date="2023-09-26T21:12:00Z">
                  <w:rPr>
                    <w:rFonts w:eastAsia="Calibri"/>
                    <w:b w:val="0"/>
                    <w:bCs w:val="0"/>
                    <w:color w:val="auto"/>
                    <w:sz w:val="20"/>
                    <w:szCs w:val="20"/>
                    <w:lang w:val="vi-VN"/>
                  </w:rPr>
                </w:rPrChange>
              </w:rPr>
            </w:pPr>
            <w:r w:rsidRPr="009D2D6D">
              <w:rPr>
                <w:rFonts w:asciiTheme="majorHAnsi" w:eastAsia="Calibri" w:hAnsiTheme="majorHAnsi" w:cstheme="majorHAnsi"/>
                <w:sz w:val="26"/>
                <w:szCs w:val="26"/>
                <w:rPrChange w:id="2549" w:author="kiemlongJr" w:date="2023-09-26T21:12:00Z">
                  <w:rPr>
                    <w:rFonts w:eastAsia="Calibri"/>
                    <w:sz w:val="20"/>
                    <w:szCs w:val="20"/>
                  </w:rPr>
                </w:rPrChange>
              </w:rPr>
              <w:t>Số lượng test case</w:t>
            </w:r>
          </w:p>
        </w:tc>
        <w:tc>
          <w:tcPr>
            <w:tcW w:w="1389" w:type="dxa"/>
            <w:hideMark/>
            <w:tcPrChange w:id="2550" w:author="kiemlongJr" w:date="2023-09-26T21:11:00Z">
              <w:tcPr>
                <w:tcW w:w="2178" w:type="dxa"/>
                <w:hideMark/>
              </w:tcPr>
            </w:tcPrChange>
          </w:tcPr>
          <w:p w14:paraId="1B56BD20" w14:textId="77777777" w:rsidR="008777BD" w:rsidRPr="009D2D6D" w:rsidRDefault="008777BD" w:rsidP="00320036">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26"/>
                <w:szCs w:val="26"/>
                <w:rPrChange w:id="2551" w:author="kiemlongJr" w:date="2023-09-26T21:12:00Z">
                  <w:rPr>
                    <w:rFonts w:eastAsia="Calibri"/>
                    <w:b w:val="0"/>
                    <w:bCs w:val="0"/>
                    <w:color w:val="auto"/>
                    <w:sz w:val="20"/>
                    <w:szCs w:val="20"/>
                    <w:lang w:val="vi-VN"/>
                  </w:rPr>
                </w:rPrChange>
              </w:rPr>
            </w:pPr>
            <w:r w:rsidRPr="009D2D6D">
              <w:rPr>
                <w:rFonts w:asciiTheme="majorHAnsi" w:eastAsia="Calibri" w:hAnsiTheme="majorHAnsi" w:cstheme="majorHAnsi"/>
                <w:sz w:val="26"/>
                <w:szCs w:val="26"/>
                <w:rPrChange w:id="2552" w:author="kiemlongJr" w:date="2023-09-26T21:12:00Z">
                  <w:rPr>
                    <w:rFonts w:eastAsia="Calibri"/>
                    <w:sz w:val="20"/>
                    <w:szCs w:val="20"/>
                  </w:rPr>
                </w:rPrChange>
              </w:rPr>
              <w:t>Số lượng passed</w:t>
            </w:r>
          </w:p>
        </w:tc>
        <w:tc>
          <w:tcPr>
            <w:tcW w:w="2807" w:type="dxa"/>
            <w:hideMark/>
            <w:tcPrChange w:id="2553" w:author="kiemlongJr" w:date="2023-09-26T21:11:00Z">
              <w:tcPr>
                <w:tcW w:w="2178" w:type="dxa"/>
                <w:hideMark/>
              </w:tcPr>
            </w:tcPrChange>
          </w:tcPr>
          <w:p w14:paraId="69A24505" w14:textId="77777777" w:rsidR="008777BD" w:rsidRPr="009D2D6D" w:rsidRDefault="008777BD" w:rsidP="00320036">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26"/>
                <w:szCs w:val="26"/>
                <w:rPrChange w:id="2554" w:author="kiemlongJr" w:date="2023-09-26T21:12:00Z">
                  <w:rPr>
                    <w:rFonts w:eastAsia="Calibri"/>
                    <w:b w:val="0"/>
                    <w:bCs w:val="0"/>
                    <w:color w:val="auto"/>
                    <w:sz w:val="20"/>
                    <w:szCs w:val="20"/>
                    <w:lang w:val="vi-VN"/>
                  </w:rPr>
                </w:rPrChange>
              </w:rPr>
            </w:pPr>
            <w:r w:rsidRPr="009D2D6D">
              <w:rPr>
                <w:rFonts w:asciiTheme="majorHAnsi" w:eastAsia="Calibri" w:hAnsiTheme="majorHAnsi" w:cstheme="majorHAnsi"/>
                <w:sz w:val="26"/>
                <w:szCs w:val="26"/>
                <w:rPrChange w:id="2555" w:author="kiemlongJr" w:date="2023-09-26T21:12:00Z">
                  <w:rPr>
                    <w:rFonts w:eastAsia="Calibri"/>
                    <w:sz w:val="20"/>
                    <w:szCs w:val="20"/>
                  </w:rPr>
                </w:rPrChange>
              </w:rPr>
              <w:t>Số lượng fail</w:t>
            </w:r>
          </w:p>
        </w:tc>
        <w:tc>
          <w:tcPr>
            <w:tcW w:w="3541" w:type="dxa"/>
            <w:hideMark/>
            <w:tcPrChange w:id="2556" w:author="kiemlongJr" w:date="2023-09-26T21:11:00Z">
              <w:tcPr>
                <w:tcW w:w="3050" w:type="dxa"/>
                <w:hideMark/>
              </w:tcPr>
            </w:tcPrChange>
          </w:tcPr>
          <w:p w14:paraId="113ECD33" w14:textId="77777777" w:rsidR="008777BD" w:rsidRPr="009D2D6D" w:rsidRDefault="008777BD" w:rsidP="00320036">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sz w:val="26"/>
                <w:szCs w:val="26"/>
                <w:rPrChange w:id="2557" w:author="kiemlongJr" w:date="2023-09-26T21:12:00Z">
                  <w:rPr>
                    <w:rFonts w:eastAsia="Calibri"/>
                    <w:b w:val="0"/>
                    <w:bCs w:val="0"/>
                    <w:color w:val="auto"/>
                    <w:sz w:val="20"/>
                    <w:szCs w:val="20"/>
                    <w:lang w:val="vi-VN"/>
                  </w:rPr>
                </w:rPrChange>
              </w:rPr>
            </w:pPr>
            <w:r w:rsidRPr="009D2D6D">
              <w:rPr>
                <w:rFonts w:asciiTheme="majorHAnsi" w:eastAsia="Calibri" w:hAnsiTheme="majorHAnsi" w:cstheme="majorHAnsi"/>
                <w:sz w:val="26"/>
                <w:szCs w:val="26"/>
                <w:rPrChange w:id="2558" w:author="kiemlongJr" w:date="2023-09-26T21:12:00Z">
                  <w:rPr>
                    <w:rFonts w:eastAsia="Calibri"/>
                    <w:sz w:val="20"/>
                    <w:szCs w:val="20"/>
                  </w:rPr>
                </w:rPrChange>
              </w:rPr>
              <w:t>Số lượng test không chạy</w:t>
            </w:r>
          </w:p>
        </w:tc>
      </w:tr>
      <w:tr w:rsidR="008777BD" w:rsidRPr="009D2D6D" w14:paraId="734039DB" w14:textId="77777777" w:rsidTr="00246833">
        <w:trPr>
          <w:cnfStyle w:val="000000100000" w:firstRow="0" w:lastRow="0" w:firstColumn="0" w:lastColumn="0" w:oddVBand="0" w:evenVBand="0" w:oddHBand="1" w:evenHBand="0" w:firstRowFirstColumn="0" w:firstRowLastColumn="0" w:lastRowFirstColumn="0" w:lastRowLastColumn="0"/>
          <w:trHeight w:val="730"/>
          <w:trPrChange w:id="2559" w:author="kiemlongJr" w:date="2023-09-26T21:11:00Z">
            <w:trPr>
              <w:trHeight w:val="730"/>
            </w:trPr>
          </w:trPrChange>
        </w:trPr>
        <w:tc>
          <w:tcPr>
            <w:cnfStyle w:val="001000000000" w:firstRow="0" w:lastRow="0" w:firstColumn="1" w:lastColumn="0" w:oddVBand="0" w:evenVBand="0" w:oddHBand="0" w:evenHBand="0" w:firstRowFirstColumn="0" w:firstRowLastColumn="0" w:lastRowFirstColumn="0" w:lastRowLastColumn="0"/>
            <w:tcW w:w="1258" w:type="dxa"/>
            <w:hideMark/>
            <w:tcPrChange w:id="2560" w:author="kiemlongJr" w:date="2023-09-26T21:11:00Z">
              <w:tcPr>
                <w:tcW w:w="2461" w:type="dxa"/>
                <w:hideMark/>
              </w:tcPr>
            </w:tcPrChange>
          </w:tcPr>
          <w:p w14:paraId="542B4260" w14:textId="77777777" w:rsidR="008777BD" w:rsidRPr="009D2D6D" w:rsidRDefault="008777BD" w:rsidP="00320036">
            <w:pPr>
              <w:spacing w:line="360" w:lineRule="auto"/>
              <w:jc w:val="center"/>
              <w:cnfStyle w:val="001000100000" w:firstRow="0" w:lastRow="0" w:firstColumn="1" w:lastColumn="0" w:oddVBand="0" w:evenVBand="0" w:oddHBand="1" w:evenHBand="0" w:firstRowFirstColumn="0" w:firstRowLastColumn="0" w:lastRowFirstColumn="0" w:lastRowLastColumn="0"/>
              <w:rPr>
                <w:rFonts w:asciiTheme="majorHAnsi" w:eastAsia="Calibri" w:hAnsiTheme="majorHAnsi" w:cstheme="majorHAnsi"/>
                <w:b w:val="0"/>
                <w:sz w:val="26"/>
                <w:szCs w:val="26"/>
                <w:rPrChange w:id="2561" w:author="kiemlongJr" w:date="2023-09-26T21:12:00Z">
                  <w:rPr>
                    <w:rFonts w:eastAsia="Calibri"/>
                    <w:b w:val="0"/>
                    <w:bCs w:val="0"/>
                    <w:sz w:val="20"/>
                    <w:szCs w:val="20"/>
                    <w:lang w:val="vi-VN"/>
                  </w:rPr>
                </w:rPrChange>
              </w:rPr>
            </w:pPr>
            <w:r w:rsidRPr="009D2D6D">
              <w:rPr>
                <w:rFonts w:asciiTheme="majorHAnsi" w:eastAsia="Calibri" w:hAnsiTheme="majorHAnsi" w:cstheme="majorHAnsi"/>
                <w:sz w:val="26"/>
                <w:szCs w:val="26"/>
                <w:rPrChange w:id="2562" w:author="kiemlongJr" w:date="2023-09-26T21:12:00Z">
                  <w:rPr>
                    <w:rFonts w:eastAsia="Calibri"/>
                    <w:sz w:val="20"/>
                    <w:szCs w:val="20"/>
                  </w:rPr>
                </w:rPrChange>
              </w:rPr>
              <w:t>3</w:t>
            </w:r>
          </w:p>
        </w:tc>
        <w:tc>
          <w:tcPr>
            <w:tcW w:w="1389" w:type="dxa"/>
            <w:hideMark/>
            <w:tcPrChange w:id="2563" w:author="kiemlongJr" w:date="2023-09-26T21:11:00Z">
              <w:tcPr>
                <w:tcW w:w="2178" w:type="dxa"/>
                <w:hideMark/>
              </w:tcPr>
            </w:tcPrChange>
          </w:tcPr>
          <w:p w14:paraId="1A9E3E5C" w14:textId="77777777" w:rsidR="008777BD" w:rsidRPr="009D2D6D" w:rsidRDefault="008777BD" w:rsidP="0032003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heme="majorHAnsi"/>
                <w:sz w:val="26"/>
                <w:szCs w:val="26"/>
                <w:rPrChange w:id="2564" w:author="kiemlongJr" w:date="2023-09-26T21:12:00Z">
                  <w:rPr>
                    <w:rFonts w:eastAsia="Calibri"/>
                    <w:sz w:val="20"/>
                    <w:szCs w:val="20"/>
                    <w:lang w:val="vi-VN"/>
                  </w:rPr>
                </w:rPrChange>
              </w:rPr>
            </w:pPr>
            <w:r w:rsidRPr="009D2D6D">
              <w:rPr>
                <w:rFonts w:asciiTheme="majorHAnsi" w:eastAsia="Calibri" w:hAnsiTheme="majorHAnsi" w:cstheme="majorHAnsi"/>
                <w:sz w:val="26"/>
                <w:szCs w:val="26"/>
                <w:rPrChange w:id="2565" w:author="kiemlongJr" w:date="2023-09-26T21:12:00Z">
                  <w:rPr>
                    <w:rFonts w:eastAsia="Calibri"/>
                    <w:sz w:val="20"/>
                    <w:szCs w:val="20"/>
                  </w:rPr>
                </w:rPrChange>
              </w:rPr>
              <w:t>3</w:t>
            </w:r>
          </w:p>
        </w:tc>
        <w:tc>
          <w:tcPr>
            <w:tcW w:w="2807" w:type="dxa"/>
            <w:hideMark/>
            <w:tcPrChange w:id="2566" w:author="kiemlongJr" w:date="2023-09-26T21:11:00Z">
              <w:tcPr>
                <w:tcW w:w="2178" w:type="dxa"/>
                <w:hideMark/>
              </w:tcPr>
            </w:tcPrChange>
          </w:tcPr>
          <w:p w14:paraId="43CB0EF6" w14:textId="77777777" w:rsidR="008777BD" w:rsidRPr="009D2D6D" w:rsidRDefault="008777BD" w:rsidP="0032003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heme="majorHAnsi"/>
                <w:sz w:val="26"/>
                <w:szCs w:val="26"/>
                <w:rPrChange w:id="2567" w:author="kiemlongJr" w:date="2023-09-26T21:12:00Z">
                  <w:rPr>
                    <w:rFonts w:eastAsia="Calibri"/>
                    <w:sz w:val="20"/>
                    <w:szCs w:val="20"/>
                    <w:lang w:val="vi-VN"/>
                  </w:rPr>
                </w:rPrChange>
              </w:rPr>
            </w:pPr>
            <w:r w:rsidRPr="009D2D6D">
              <w:rPr>
                <w:rFonts w:asciiTheme="majorHAnsi" w:eastAsia="Calibri" w:hAnsiTheme="majorHAnsi" w:cstheme="majorHAnsi"/>
                <w:sz w:val="26"/>
                <w:szCs w:val="26"/>
                <w:rPrChange w:id="2568" w:author="kiemlongJr" w:date="2023-09-26T21:12:00Z">
                  <w:rPr>
                    <w:rFonts w:eastAsia="Calibri"/>
                    <w:sz w:val="20"/>
                    <w:szCs w:val="20"/>
                  </w:rPr>
                </w:rPrChange>
              </w:rPr>
              <w:t>0</w:t>
            </w:r>
          </w:p>
        </w:tc>
        <w:tc>
          <w:tcPr>
            <w:tcW w:w="3541" w:type="dxa"/>
            <w:hideMark/>
            <w:tcPrChange w:id="2569" w:author="kiemlongJr" w:date="2023-09-26T21:11:00Z">
              <w:tcPr>
                <w:tcW w:w="3050" w:type="dxa"/>
                <w:hideMark/>
              </w:tcPr>
            </w:tcPrChange>
          </w:tcPr>
          <w:p w14:paraId="6009CE67" w14:textId="77777777" w:rsidR="008777BD" w:rsidRPr="009D2D6D" w:rsidRDefault="008777BD" w:rsidP="0032003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Calibri" w:hAnsiTheme="majorHAnsi" w:cstheme="majorHAnsi"/>
                <w:sz w:val="26"/>
                <w:szCs w:val="26"/>
                <w:rPrChange w:id="2570" w:author="kiemlongJr" w:date="2023-09-26T21:12:00Z">
                  <w:rPr>
                    <w:rFonts w:eastAsia="Calibri"/>
                    <w:sz w:val="20"/>
                    <w:szCs w:val="20"/>
                    <w:lang w:val="vi-VN"/>
                  </w:rPr>
                </w:rPrChange>
              </w:rPr>
            </w:pPr>
            <w:r w:rsidRPr="009D2D6D">
              <w:rPr>
                <w:rFonts w:asciiTheme="majorHAnsi" w:eastAsia="Calibri" w:hAnsiTheme="majorHAnsi" w:cstheme="majorHAnsi"/>
                <w:sz w:val="26"/>
                <w:szCs w:val="26"/>
                <w:rPrChange w:id="2571" w:author="kiemlongJr" w:date="2023-09-26T21:12:00Z">
                  <w:rPr>
                    <w:rFonts w:eastAsia="Calibri"/>
                    <w:sz w:val="20"/>
                    <w:szCs w:val="20"/>
                  </w:rPr>
                </w:rPrChange>
              </w:rPr>
              <w:t>0</w:t>
            </w:r>
          </w:p>
        </w:tc>
      </w:tr>
    </w:tbl>
    <w:p w14:paraId="39EF4580" w14:textId="3316A73C" w:rsidR="006D394B" w:rsidRPr="009D2D6D" w:rsidDel="00326981" w:rsidRDefault="006D394B" w:rsidP="008777BD">
      <w:pPr>
        <w:rPr>
          <w:del w:id="2572" w:author="Admin" w:date="2023-10-02T20:55:00Z"/>
          <w:rFonts w:asciiTheme="majorHAnsi" w:hAnsiTheme="majorHAnsi" w:cstheme="majorHAnsi"/>
          <w:szCs w:val="26"/>
          <w:rPrChange w:id="2573" w:author="kiemlongJr" w:date="2023-09-26T21:12:00Z">
            <w:rPr>
              <w:del w:id="2574" w:author="Admin" w:date="2023-10-02T20:55:00Z"/>
              <w:sz w:val="20"/>
              <w:szCs w:val="20"/>
            </w:rPr>
          </w:rPrChange>
        </w:rPr>
      </w:pPr>
    </w:p>
    <w:tbl>
      <w:tblPr>
        <w:tblStyle w:val="GridTable4-Accent41"/>
        <w:tblW w:w="8995" w:type="dxa"/>
        <w:tblLook w:val="04A0" w:firstRow="1" w:lastRow="0" w:firstColumn="1" w:lastColumn="0" w:noHBand="0" w:noVBand="1"/>
        <w:tblPrChange w:id="2575" w:author="kiemlongJr" w:date="2023-09-26T21:24:00Z">
          <w:tblPr>
            <w:tblStyle w:val="GridTable4-Accent41"/>
            <w:tblW w:w="9696" w:type="dxa"/>
            <w:tblInd w:w="85" w:type="dxa"/>
            <w:tblLook w:val="04A0" w:firstRow="1" w:lastRow="0" w:firstColumn="1" w:lastColumn="0" w:noHBand="0" w:noVBand="1"/>
          </w:tblPr>
        </w:tblPrChange>
      </w:tblPr>
      <w:tblGrid>
        <w:gridCol w:w="714"/>
        <w:gridCol w:w="875"/>
        <w:gridCol w:w="2725"/>
        <w:gridCol w:w="2193"/>
        <w:gridCol w:w="1773"/>
        <w:gridCol w:w="715"/>
        <w:tblGridChange w:id="2576">
          <w:tblGrid>
            <w:gridCol w:w="594"/>
            <w:gridCol w:w="1026"/>
            <w:gridCol w:w="2700"/>
            <w:gridCol w:w="90"/>
            <w:gridCol w:w="2160"/>
            <w:gridCol w:w="199"/>
            <w:gridCol w:w="1948"/>
            <w:gridCol w:w="979"/>
          </w:tblGrid>
        </w:tblGridChange>
      </w:tblGrid>
      <w:tr w:rsidR="006839B2" w:rsidRPr="009D2D6D" w:rsidDel="00FA0EB2" w14:paraId="3481AD6F" w14:textId="7008B431" w:rsidTr="00246833">
        <w:trPr>
          <w:cnfStyle w:val="100000000000" w:firstRow="1" w:lastRow="0" w:firstColumn="0" w:lastColumn="0" w:oddVBand="0" w:evenVBand="0" w:oddHBand="0" w:evenHBand="0" w:firstRowFirstColumn="0" w:firstRowLastColumn="0" w:lastRowFirstColumn="0" w:lastRowLastColumn="0"/>
          <w:trHeight w:val="896"/>
          <w:del w:id="2577" w:author="Admin" w:date="2023-10-02T17:55:00Z"/>
          <w:trPrChange w:id="2578" w:author="kiemlongJr" w:date="2023-09-26T21:24:00Z">
            <w:trPr>
              <w:trHeight w:val="896"/>
            </w:trPr>
          </w:trPrChange>
        </w:trPr>
        <w:tc>
          <w:tcPr>
            <w:cnfStyle w:val="001000000000" w:firstRow="0" w:lastRow="0" w:firstColumn="1" w:lastColumn="0" w:oddVBand="0" w:evenVBand="0" w:oddHBand="0" w:evenHBand="0" w:firstRowFirstColumn="0" w:firstRowLastColumn="0" w:lastRowFirstColumn="0" w:lastRowLastColumn="0"/>
            <w:tcW w:w="708" w:type="dxa"/>
            <w:tcPrChange w:id="2579" w:author="kiemlongJr" w:date="2023-09-26T21:24:00Z">
              <w:tcPr>
                <w:tcW w:w="594" w:type="dxa"/>
              </w:tcPr>
            </w:tcPrChange>
          </w:tcPr>
          <w:p w14:paraId="4C8C9BDB" w14:textId="69C6FCA5" w:rsidR="0069312D" w:rsidRPr="009D2D6D" w:rsidDel="00FA0EB2" w:rsidRDefault="006839B2" w:rsidP="006D394B">
            <w:pPr>
              <w:pStyle w:val="Heading3"/>
              <w:jc w:val="both"/>
              <w:outlineLvl w:val="2"/>
              <w:cnfStyle w:val="101000000000" w:firstRow="1" w:lastRow="0" w:firstColumn="1" w:lastColumn="0" w:oddVBand="0" w:evenVBand="0" w:oddHBand="0" w:evenHBand="0" w:firstRowFirstColumn="0" w:firstRowLastColumn="0" w:lastRowFirstColumn="0" w:lastRowLastColumn="0"/>
              <w:rPr>
                <w:del w:id="2580" w:author="Admin" w:date="2023-10-02T17:55:00Z"/>
                <w:rFonts w:asciiTheme="majorHAnsi" w:hAnsiTheme="majorHAnsi" w:cstheme="majorHAnsi"/>
                <w:b/>
                <w:bCs/>
                <w:sz w:val="26"/>
                <w:szCs w:val="26"/>
                <w:rPrChange w:id="2581" w:author="kiemlongJr" w:date="2023-09-26T21:26:00Z">
                  <w:rPr>
                    <w:del w:id="2582" w:author="Admin" w:date="2023-10-02T17:55:00Z"/>
                    <w:b/>
                    <w:bCs/>
                    <w:sz w:val="20"/>
                    <w:szCs w:val="20"/>
                    <w:lang w:val="vi-VN"/>
                  </w:rPr>
                </w:rPrChange>
              </w:rPr>
            </w:pPr>
            <w:ins w:id="2583" w:author="kiemlongJr" w:date="2023-09-26T21:23:00Z">
              <w:del w:id="2584" w:author="Admin" w:date="2023-10-02T17:55:00Z">
                <w:r w:rsidRPr="009D2D6D" w:rsidDel="00FA0EB2">
                  <w:rPr>
                    <w:rFonts w:asciiTheme="majorHAnsi" w:hAnsiTheme="majorHAnsi" w:cstheme="majorHAnsi"/>
                    <w:b/>
                    <w:bCs/>
                    <w:sz w:val="26"/>
                    <w:szCs w:val="26"/>
                    <w:rPrChange w:id="2585" w:author="kiemlongJr" w:date="2023-09-26T21:26:00Z">
                      <w:rPr>
                        <w:b/>
                        <w:bCs/>
                        <w:sz w:val="20"/>
                        <w:szCs w:val="20"/>
                      </w:rPr>
                    </w:rPrChange>
                  </w:rPr>
                  <w:delText>TC</w:delText>
                </w:r>
              </w:del>
            </w:ins>
            <w:del w:id="2586" w:author="Admin" w:date="2023-10-02T17:55:00Z">
              <w:r w:rsidR="0069312D" w:rsidRPr="009D2D6D" w:rsidDel="00FA0EB2">
                <w:rPr>
                  <w:rFonts w:asciiTheme="majorHAnsi" w:hAnsiTheme="majorHAnsi" w:cstheme="majorHAnsi"/>
                  <w:b/>
                  <w:bCs/>
                  <w:sz w:val="26"/>
                  <w:szCs w:val="26"/>
                  <w:rPrChange w:id="2587" w:author="kiemlongJr" w:date="2023-09-26T21:26:00Z">
                    <w:rPr>
                      <w:b/>
                      <w:bCs/>
                      <w:sz w:val="20"/>
                      <w:szCs w:val="20"/>
                    </w:rPr>
                  </w:rPrChange>
                </w:rPr>
                <w:delText>1</w:delText>
              </w:r>
            </w:del>
          </w:p>
        </w:tc>
        <w:tc>
          <w:tcPr>
            <w:tcW w:w="867" w:type="dxa"/>
            <w:tcPrChange w:id="2588" w:author="kiemlongJr" w:date="2023-09-26T21:24:00Z">
              <w:tcPr>
                <w:tcW w:w="1026" w:type="dxa"/>
              </w:tcPr>
            </w:tcPrChange>
          </w:tcPr>
          <w:p w14:paraId="4943FA66" w14:textId="5541D6A1" w:rsidR="0069312D" w:rsidRPr="009D2D6D" w:rsidDel="00FA0EB2" w:rsidRDefault="0069312D" w:rsidP="006D394B">
            <w:pPr>
              <w:pStyle w:val="Heading3"/>
              <w:jc w:val="both"/>
              <w:outlineLvl w:val="2"/>
              <w:cnfStyle w:val="100000000000" w:firstRow="1" w:lastRow="0" w:firstColumn="0" w:lastColumn="0" w:oddVBand="0" w:evenVBand="0" w:oddHBand="0" w:evenHBand="0" w:firstRowFirstColumn="0" w:firstRowLastColumn="0" w:lastRowFirstColumn="0" w:lastRowLastColumn="0"/>
              <w:rPr>
                <w:del w:id="2589" w:author="Admin" w:date="2023-10-02T17:55:00Z"/>
                <w:rFonts w:asciiTheme="majorHAnsi" w:hAnsiTheme="majorHAnsi" w:cstheme="majorHAnsi"/>
                <w:sz w:val="26"/>
                <w:szCs w:val="26"/>
                <w:rPrChange w:id="2590" w:author="kiemlongJr" w:date="2023-09-26T21:26:00Z">
                  <w:rPr>
                    <w:del w:id="2591" w:author="Admin" w:date="2023-10-02T17:55:00Z"/>
                    <w:sz w:val="20"/>
                    <w:szCs w:val="20"/>
                    <w:lang w:val="vi-VN"/>
                  </w:rPr>
                </w:rPrChange>
              </w:rPr>
            </w:pPr>
            <w:del w:id="2592" w:author="Admin" w:date="2023-10-02T17:55:00Z">
              <w:r w:rsidRPr="009D2D6D" w:rsidDel="00FA0EB2">
                <w:rPr>
                  <w:rFonts w:asciiTheme="majorHAnsi" w:hAnsiTheme="majorHAnsi" w:cstheme="majorHAnsi"/>
                  <w:b/>
                  <w:bCs/>
                  <w:sz w:val="26"/>
                  <w:szCs w:val="26"/>
                  <w:rPrChange w:id="2593" w:author="kiemlongJr" w:date="2023-09-26T21:26:00Z">
                    <w:rPr>
                      <w:b/>
                      <w:bCs/>
                      <w:sz w:val="20"/>
                      <w:szCs w:val="20"/>
                    </w:rPr>
                  </w:rPrChange>
                </w:rPr>
                <w:delText>Bình luận thành công</w:delText>
              </w:r>
            </w:del>
          </w:p>
        </w:tc>
        <w:tc>
          <w:tcPr>
            <w:tcW w:w="2699" w:type="dxa"/>
            <w:tcPrChange w:id="2594" w:author="kiemlongJr" w:date="2023-09-26T21:24:00Z">
              <w:tcPr>
                <w:tcW w:w="2790" w:type="dxa"/>
                <w:gridSpan w:val="2"/>
              </w:tcPr>
            </w:tcPrChange>
          </w:tcPr>
          <w:p w14:paraId="4FE9ECBA" w14:textId="451D632D" w:rsidR="0069312D" w:rsidRPr="009D2D6D" w:rsidDel="00FA0EB2" w:rsidRDefault="0069312D" w:rsidP="006D394B">
            <w:pPr>
              <w:pStyle w:val="Heading3"/>
              <w:jc w:val="both"/>
              <w:outlineLvl w:val="2"/>
              <w:cnfStyle w:val="100000000000" w:firstRow="1" w:lastRow="0" w:firstColumn="0" w:lastColumn="0" w:oddVBand="0" w:evenVBand="0" w:oddHBand="0" w:evenHBand="0" w:firstRowFirstColumn="0" w:firstRowLastColumn="0" w:lastRowFirstColumn="0" w:lastRowLastColumn="0"/>
              <w:rPr>
                <w:del w:id="2595" w:author="Admin" w:date="2023-10-02T17:55:00Z"/>
                <w:rFonts w:asciiTheme="majorHAnsi" w:hAnsiTheme="majorHAnsi" w:cstheme="majorHAnsi"/>
                <w:sz w:val="26"/>
                <w:szCs w:val="26"/>
                <w:rPrChange w:id="2596" w:author="kiemlongJr" w:date="2023-09-26T21:26:00Z">
                  <w:rPr>
                    <w:del w:id="2597" w:author="Admin" w:date="2023-10-02T17:55:00Z"/>
                    <w:sz w:val="20"/>
                    <w:szCs w:val="20"/>
                    <w:lang w:val="vi-VN"/>
                  </w:rPr>
                </w:rPrChange>
              </w:rPr>
            </w:pPr>
            <w:del w:id="2598" w:author="Admin" w:date="2023-10-02T17:55:00Z">
              <w:r w:rsidRPr="009D2D6D" w:rsidDel="00FA0EB2">
                <w:rPr>
                  <w:rFonts w:asciiTheme="majorHAnsi" w:hAnsiTheme="majorHAnsi" w:cstheme="majorHAnsi"/>
                  <w:b/>
                  <w:bCs/>
                  <w:sz w:val="26"/>
                  <w:szCs w:val="26"/>
                  <w:rPrChange w:id="2599" w:author="kiemlongJr" w:date="2023-09-26T21:26:00Z">
                    <w:rPr>
                      <w:b/>
                      <w:bCs/>
                      <w:sz w:val="20"/>
                      <w:szCs w:val="20"/>
                    </w:rPr>
                  </w:rPrChange>
                </w:rPr>
                <w:delText>Tên: Ngọc</w:delText>
              </w:r>
              <w:r w:rsidRPr="009D2D6D" w:rsidDel="00FA0EB2">
                <w:rPr>
                  <w:rFonts w:asciiTheme="majorHAnsi" w:hAnsiTheme="majorHAnsi" w:cstheme="majorHAnsi"/>
                  <w:b/>
                  <w:bCs/>
                  <w:sz w:val="26"/>
                  <w:szCs w:val="26"/>
                  <w:rPrChange w:id="2600" w:author="kiemlongJr" w:date="2023-09-26T21:26:00Z">
                    <w:rPr>
                      <w:b/>
                      <w:bCs/>
                      <w:sz w:val="20"/>
                      <w:szCs w:val="20"/>
                    </w:rPr>
                  </w:rPrChange>
                </w:rPr>
                <w:br/>
                <w:delText>Email: vutringoc@gmail.com</w:delText>
              </w:r>
              <w:r w:rsidRPr="009D2D6D" w:rsidDel="00FA0EB2">
                <w:rPr>
                  <w:rFonts w:asciiTheme="majorHAnsi" w:hAnsiTheme="majorHAnsi" w:cstheme="majorHAnsi"/>
                  <w:b/>
                  <w:bCs/>
                  <w:sz w:val="26"/>
                  <w:szCs w:val="26"/>
                  <w:rPrChange w:id="2601" w:author="kiemlongJr" w:date="2023-09-26T21:26:00Z">
                    <w:rPr>
                      <w:b/>
                      <w:bCs/>
                      <w:sz w:val="20"/>
                      <w:szCs w:val="20"/>
                    </w:rPr>
                  </w:rPrChange>
                </w:rPr>
                <w:br/>
                <w:delText>Nội dung bình luận:Thông tin rất hữu ích</w:delText>
              </w:r>
            </w:del>
          </w:p>
        </w:tc>
        <w:tc>
          <w:tcPr>
            <w:tcW w:w="2172" w:type="dxa"/>
            <w:tcPrChange w:id="2602" w:author="kiemlongJr" w:date="2023-09-26T21:24:00Z">
              <w:tcPr>
                <w:tcW w:w="2359" w:type="dxa"/>
                <w:gridSpan w:val="2"/>
              </w:tcPr>
            </w:tcPrChange>
          </w:tcPr>
          <w:p w14:paraId="5C2B74F5" w14:textId="542A1F63" w:rsidR="0069312D" w:rsidRPr="009D2D6D" w:rsidDel="00FA0EB2" w:rsidRDefault="0069312D" w:rsidP="006D394B">
            <w:pPr>
              <w:pStyle w:val="Heading3"/>
              <w:jc w:val="both"/>
              <w:outlineLvl w:val="2"/>
              <w:cnfStyle w:val="100000000000" w:firstRow="1" w:lastRow="0" w:firstColumn="0" w:lastColumn="0" w:oddVBand="0" w:evenVBand="0" w:oddHBand="0" w:evenHBand="0" w:firstRowFirstColumn="0" w:firstRowLastColumn="0" w:lastRowFirstColumn="0" w:lastRowLastColumn="0"/>
              <w:rPr>
                <w:del w:id="2603" w:author="Admin" w:date="2023-10-02T17:55:00Z"/>
                <w:rFonts w:asciiTheme="majorHAnsi" w:hAnsiTheme="majorHAnsi" w:cstheme="majorHAnsi"/>
                <w:sz w:val="26"/>
                <w:szCs w:val="26"/>
                <w:rPrChange w:id="2604" w:author="kiemlongJr" w:date="2023-09-26T21:26:00Z">
                  <w:rPr>
                    <w:del w:id="2605" w:author="Admin" w:date="2023-10-02T17:55:00Z"/>
                    <w:sz w:val="20"/>
                    <w:szCs w:val="20"/>
                    <w:lang w:val="vi-VN"/>
                  </w:rPr>
                </w:rPrChange>
              </w:rPr>
            </w:pPr>
            <w:del w:id="2606" w:author="Admin" w:date="2023-10-02T17:55:00Z">
              <w:r w:rsidRPr="009D2D6D" w:rsidDel="00FA0EB2">
                <w:rPr>
                  <w:rFonts w:asciiTheme="majorHAnsi" w:hAnsiTheme="majorHAnsi" w:cstheme="majorHAnsi"/>
                  <w:b/>
                  <w:bCs/>
                  <w:sz w:val="26"/>
                  <w:szCs w:val="26"/>
                  <w:rPrChange w:id="2607" w:author="kiemlongJr" w:date="2023-09-26T21:26:00Z">
                    <w:rPr>
                      <w:b/>
                      <w:bCs/>
                      <w:sz w:val="20"/>
                      <w:szCs w:val="20"/>
                    </w:rPr>
                  </w:rPrChange>
                </w:rPr>
                <w:delText>Hiển thị thông báo: Bình luận thành công” và Hệ thống cho phép Bình luận thành công</w:delText>
              </w:r>
            </w:del>
          </w:p>
        </w:tc>
        <w:tc>
          <w:tcPr>
            <w:tcW w:w="1756" w:type="dxa"/>
            <w:tcPrChange w:id="2608" w:author="kiemlongJr" w:date="2023-09-26T21:24:00Z">
              <w:tcPr>
                <w:tcW w:w="1948" w:type="dxa"/>
              </w:tcPr>
            </w:tcPrChange>
          </w:tcPr>
          <w:p w14:paraId="0A32CF99" w14:textId="22EEF674" w:rsidR="0069312D" w:rsidRPr="009D2D6D" w:rsidDel="00FA0EB2" w:rsidRDefault="0069312D" w:rsidP="006D394B">
            <w:pPr>
              <w:pStyle w:val="Heading3"/>
              <w:jc w:val="both"/>
              <w:outlineLvl w:val="2"/>
              <w:cnfStyle w:val="100000000000" w:firstRow="1" w:lastRow="0" w:firstColumn="0" w:lastColumn="0" w:oddVBand="0" w:evenVBand="0" w:oddHBand="0" w:evenHBand="0" w:firstRowFirstColumn="0" w:firstRowLastColumn="0" w:lastRowFirstColumn="0" w:lastRowLastColumn="0"/>
              <w:rPr>
                <w:del w:id="2609" w:author="Admin" w:date="2023-10-02T17:55:00Z"/>
                <w:rFonts w:asciiTheme="majorHAnsi" w:hAnsiTheme="majorHAnsi" w:cstheme="majorHAnsi"/>
                <w:sz w:val="26"/>
                <w:szCs w:val="26"/>
                <w:rPrChange w:id="2610" w:author="kiemlongJr" w:date="2023-09-26T21:26:00Z">
                  <w:rPr>
                    <w:del w:id="2611" w:author="Admin" w:date="2023-10-02T17:55:00Z"/>
                    <w:sz w:val="20"/>
                    <w:szCs w:val="20"/>
                    <w:lang w:val="vi-VN"/>
                  </w:rPr>
                </w:rPrChange>
              </w:rPr>
            </w:pPr>
            <w:del w:id="2612" w:author="Admin" w:date="2023-10-02T17:55:00Z">
              <w:r w:rsidRPr="009D2D6D" w:rsidDel="00FA0EB2">
                <w:rPr>
                  <w:rFonts w:asciiTheme="majorHAnsi" w:hAnsiTheme="majorHAnsi" w:cstheme="majorHAnsi"/>
                  <w:b/>
                  <w:bCs/>
                  <w:sz w:val="26"/>
                  <w:szCs w:val="26"/>
                  <w:rPrChange w:id="2613" w:author="kiemlongJr" w:date="2023-09-26T21:26:00Z">
                    <w:rPr>
                      <w:b/>
                      <w:bCs/>
                      <w:sz w:val="20"/>
                      <w:szCs w:val="20"/>
                    </w:rPr>
                  </w:rPrChange>
                </w:rPr>
                <w:delText>Bình luận không thành công, hiển thị thông báo: “Thông tin bạn nhập chưa đầy đủ”</w:delText>
              </w:r>
            </w:del>
          </w:p>
        </w:tc>
        <w:tc>
          <w:tcPr>
            <w:tcW w:w="708" w:type="dxa"/>
            <w:tcPrChange w:id="2614" w:author="kiemlongJr" w:date="2023-09-26T21:24:00Z">
              <w:tcPr>
                <w:tcW w:w="979" w:type="dxa"/>
              </w:tcPr>
            </w:tcPrChange>
          </w:tcPr>
          <w:p w14:paraId="5A52C5F8" w14:textId="7EADE3CA" w:rsidR="0069312D" w:rsidRPr="009D2D6D" w:rsidDel="00FA0EB2" w:rsidRDefault="0069312D" w:rsidP="006D394B">
            <w:pPr>
              <w:pStyle w:val="Heading3"/>
              <w:jc w:val="both"/>
              <w:outlineLvl w:val="2"/>
              <w:cnfStyle w:val="100000000000" w:firstRow="1" w:lastRow="0" w:firstColumn="0" w:lastColumn="0" w:oddVBand="0" w:evenVBand="0" w:oddHBand="0" w:evenHBand="0" w:firstRowFirstColumn="0" w:firstRowLastColumn="0" w:lastRowFirstColumn="0" w:lastRowLastColumn="0"/>
              <w:rPr>
                <w:del w:id="2615" w:author="Admin" w:date="2023-10-02T17:55:00Z"/>
                <w:rFonts w:asciiTheme="majorHAnsi" w:hAnsiTheme="majorHAnsi" w:cstheme="majorHAnsi"/>
                <w:sz w:val="26"/>
                <w:szCs w:val="26"/>
                <w:rPrChange w:id="2616" w:author="kiemlongJr" w:date="2023-09-26T21:26:00Z">
                  <w:rPr>
                    <w:del w:id="2617" w:author="Admin" w:date="2023-10-02T17:55:00Z"/>
                    <w:sz w:val="20"/>
                    <w:szCs w:val="20"/>
                    <w:lang w:val="vi-VN"/>
                  </w:rPr>
                </w:rPrChange>
              </w:rPr>
            </w:pPr>
            <w:del w:id="2618" w:author="Admin" w:date="2023-10-02T17:55:00Z">
              <w:r w:rsidRPr="009D2D6D" w:rsidDel="00FA0EB2">
                <w:rPr>
                  <w:rFonts w:asciiTheme="majorHAnsi" w:hAnsiTheme="majorHAnsi" w:cstheme="majorHAnsi"/>
                  <w:b/>
                  <w:bCs/>
                  <w:sz w:val="26"/>
                  <w:szCs w:val="26"/>
                  <w:rPrChange w:id="2619" w:author="kiemlongJr" w:date="2023-09-26T21:26:00Z">
                    <w:rPr>
                      <w:b/>
                      <w:bCs/>
                      <w:sz w:val="20"/>
                      <w:szCs w:val="20"/>
                    </w:rPr>
                  </w:rPrChange>
                </w:rPr>
                <w:delText>Fail</w:delText>
              </w:r>
            </w:del>
          </w:p>
        </w:tc>
      </w:tr>
      <w:tr w:rsidR="006839B2" w:rsidRPr="009D2D6D" w:rsidDel="00FA0EB2" w14:paraId="450D07DE" w14:textId="6A331923" w:rsidTr="00246833">
        <w:trPr>
          <w:cnfStyle w:val="000000100000" w:firstRow="0" w:lastRow="0" w:firstColumn="0" w:lastColumn="0" w:oddVBand="0" w:evenVBand="0" w:oddHBand="1" w:evenHBand="0" w:firstRowFirstColumn="0" w:firstRowLastColumn="0" w:lastRowFirstColumn="0" w:lastRowLastColumn="0"/>
          <w:trHeight w:val="603"/>
          <w:del w:id="2620" w:author="Admin" w:date="2023-10-02T17:55:00Z"/>
          <w:trPrChange w:id="2621" w:author="kiemlongJr" w:date="2023-09-26T21:24:00Z">
            <w:trPr>
              <w:trHeight w:val="603"/>
            </w:trPr>
          </w:trPrChange>
        </w:trPr>
        <w:tc>
          <w:tcPr>
            <w:cnfStyle w:val="001000000000" w:firstRow="0" w:lastRow="0" w:firstColumn="1" w:lastColumn="0" w:oddVBand="0" w:evenVBand="0" w:oddHBand="0" w:evenHBand="0" w:firstRowFirstColumn="0" w:firstRowLastColumn="0" w:lastRowFirstColumn="0" w:lastRowLastColumn="0"/>
            <w:tcW w:w="708" w:type="dxa"/>
            <w:tcPrChange w:id="2622" w:author="kiemlongJr" w:date="2023-09-26T21:24:00Z">
              <w:tcPr>
                <w:tcW w:w="594" w:type="dxa"/>
              </w:tcPr>
            </w:tcPrChange>
          </w:tcPr>
          <w:p w14:paraId="6DE75C34" w14:textId="4E364D95" w:rsidR="0069312D" w:rsidRPr="009D2D6D" w:rsidDel="00FA0EB2" w:rsidRDefault="006839B2" w:rsidP="006D394B">
            <w:pPr>
              <w:pStyle w:val="Heading3"/>
              <w:jc w:val="both"/>
              <w:outlineLvl w:val="2"/>
              <w:cnfStyle w:val="001000100000" w:firstRow="0" w:lastRow="0" w:firstColumn="1" w:lastColumn="0" w:oddVBand="0" w:evenVBand="0" w:oddHBand="1" w:evenHBand="0" w:firstRowFirstColumn="0" w:firstRowLastColumn="0" w:lastRowFirstColumn="0" w:lastRowLastColumn="0"/>
              <w:rPr>
                <w:del w:id="2623" w:author="Admin" w:date="2023-10-02T17:55:00Z"/>
                <w:rFonts w:asciiTheme="majorHAnsi" w:hAnsiTheme="majorHAnsi" w:cstheme="majorHAnsi"/>
                <w:b/>
                <w:bCs/>
                <w:sz w:val="26"/>
                <w:szCs w:val="26"/>
                <w:rPrChange w:id="2624" w:author="kiemlongJr" w:date="2023-09-26T21:26:00Z">
                  <w:rPr>
                    <w:del w:id="2625" w:author="Admin" w:date="2023-10-02T17:55:00Z"/>
                    <w:b/>
                    <w:bCs/>
                    <w:sz w:val="20"/>
                    <w:szCs w:val="20"/>
                    <w:lang w:val="vi-VN"/>
                  </w:rPr>
                </w:rPrChange>
              </w:rPr>
            </w:pPr>
            <w:ins w:id="2626" w:author="kiemlongJr" w:date="2023-09-26T21:23:00Z">
              <w:del w:id="2627" w:author="Admin" w:date="2023-10-02T17:55:00Z">
                <w:r w:rsidRPr="009D2D6D" w:rsidDel="00FA0EB2">
                  <w:rPr>
                    <w:rFonts w:asciiTheme="majorHAnsi" w:hAnsiTheme="majorHAnsi" w:cstheme="majorHAnsi"/>
                    <w:b/>
                    <w:bCs/>
                    <w:sz w:val="26"/>
                    <w:szCs w:val="26"/>
                    <w:rPrChange w:id="2628" w:author="kiemlongJr" w:date="2023-09-26T21:26:00Z">
                      <w:rPr>
                        <w:b/>
                        <w:bCs/>
                        <w:sz w:val="20"/>
                        <w:szCs w:val="20"/>
                      </w:rPr>
                    </w:rPrChange>
                  </w:rPr>
                  <w:delText>TC</w:delText>
                </w:r>
              </w:del>
            </w:ins>
            <w:del w:id="2629" w:author="Admin" w:date="2023-10-02T17:55:00Z">
              <w:r w:rsidR="0069312D" w:rsidRPr="009D2D6D" w:rsidDel="00FA0EB2">
                <w:rPr>
                  <w:rFonts w:asciiTheme="majorHAnsi" w:hAnsiTheme="majorHAnsi" w:cstheme="majorHAnsi"/>
                  <w:b/>
                  <w:bCs/>
                  <w:sz w:val="26"/>
                  <w:szCs w:val="26"/>
                  <w:rPrChange w:id="2630" w:author="kiemlongJr" w:date="2023-09-26T21:26:00Z">
                    <w:rPr>
                      <w:b/>
                      <w:bCs/>
                      <w:sz w:val="20"/>
                      <w:szCs w:val="20"/>
                    </w:rPr>
                  </w:rPrChange>
                </w:rPr>
                <w:delText>2</w:delText>
              </w:r>
            </w:del>
          </w:p>
        </w:tc>
        <w:tc>
          <w:tcPr>
            <w:tcW w:w="867" w:type="dxa"/>
            <w:tcPrChange w:id="2631" w:author="kiemlongJr" w:date="2023-09-26T21:24:00Z">
              <w:tcPr>
                <w:tcW w:w="1026" w:type="dxa"/>
              </w:tcPr>
            </w:tcPrChange>
          </w:tcPr>
          <w:p w14:paraId="5FC931C5" w14:textId="47A5D2DE"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632" w:author="Admin" w:date="2023-10-02T17:55:00Z"/>
                <w:rFonts w:asciiTheme="majorHAnsi" w:hAnsiTheme="majorHAnsi" w:cstheme="majorHAnsi"/>
                <w:sz w:val="26"/>
                <w:szCs w:val="26"/>
                <w:rPrChange w:id="2633" w:author="kiemlongJr" w:date="2023-09-26T21:26:00Z">
                  <w:rPr>
                    <w:del w:id="2634" w:author="Admin" w:date="2023-10-02T17:55:00Z"/>
                    <w:sz w:val="20"/>
                    <w:szCs w:val="20"/>
                    <w:lang w:val="vi-VN"/>
                  </w:rPr>
                </w:rPrChange>
              </w:rPr>
            </w:pPr>
            <w:del w:id="2635" w:author="Admin" w:date="2023-10-02T17:55:00Z">
              <w:r w:rsidRPr="009D2D6D" w:rsidDel="00FA0EB2">
                <w:rPr>
                  <w:rFonts w:asciiTheme="majorHAnsi" w:hAnsiTheme="majorHAnsi" w:cstheme="majorHAnsi"/>
                  <w:sz w:val="26"/>
                  <w:szCs w:val="26"/>
                  <w:rPrChange w:id="2636" w:author="kiemlongJr" w:date="2023-09-26T21:26:00Z">
                    <w:rPr>
                      <w:sz w:val="20"/>
                      <w:szCs w:val="20"/>
                    </w:rPr>
                  </w:rPrChange>
                </w:rPr>
                <w:delText>Bình luận thất bại</w:delText>
              </w:r>
            </w:del>
          </w:p>
        </w:tc>
        <w:tc>
          <w:tcPr>
            <w:tcW w:w="2699" w:type="dxa"/>
            <w:tcPrChange w:id="2637" w:author="kiemlongJr" w:date="2023-09-26T21:24:00Z">
              <w:tcPr>
                <w:tcW w:w="2700" w:type="dxa"/>
              </w:tcPr>
            </w:tcPrChange>
          </w:tcPr>
          <w:p w14:paraId="44874E93" w14:textId="5DD18834"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638" w:author="Admin" w:date="2023-10-02T17:55:00Z"/>
                <w:rFonts w:asciiTheme="majorHAnsi" w:hAnsiTheme="majorHAnsi" w:cstheme="majorHAnsi"/>
                <w:sz w:val="26"/>
                <w:szCs w:val="26"/>
                <w:rPrChange w:id="2639" w:author="kiemlongJr" w:date="2023-09-26T21:26:00Z">
                  <w:rPr>
                    <w:del w:id="2640" w:author="Admin" w:date="2023-10-02T17:55:00Z"/>
                    <w:sz w:val="20"/>
                    <w:szCs w:val="20"/>
                    <w:lang w:val="vi-VN"/>
                  </w:rPr>
                </w:rPrChange>
              </w:rPr>
            </w:pPr>
            <w:del w:id="2641" w:author="Admin" w:date="2023-10-02T17:55:00Z">
              <w:r w:rsidRPr="009D2D6D" w:rsidDel="00FA0EB2">
                <w:rPr>
                  <w:rFonts w:asciiTheme="majorHAnsi" w:hAnsiTheme="majorHAnsi" w:cstheme="majorHAnsi"/>
                  <w:sz w:val="26"/>
                  <w:szCs w:val="26"/>
                  <w:rPrChange w:id="2642" w:author="kiemlongJr" w:date="2023-09-26T21:26:00Z">
                    <w:rPr>
                      <w:sz w:val="20"/>
                      <w:szCs w:val="20"/>
                    </w:rPr>
                  </w:rPrChange>
                </w:rPr>
                <w:delText>Tên: Ngọc</w:delText>
              </w:r>
              <w:r w:rsidRPr="009D2D6D" w:rsidDel="00FA0EB2">
                <w:rPr>
                  <w:rFonts w:asciiTheme="majorHAnsi" w:hAnsiTheme="majorHAnsi" w:cstheme="majorHAnsi"/>
                  <w:sz w:val="26"/>
                  <w:szCs w:val="26"/>
                  <w:rPrChange w:id="2643" w:author="kiemlongJr" w:date="2023-09-26T21:26:00Z">
                    <w:rPr>
                      <w:sz w:val="20"/>
                      <w:szCs w:val="20"/>
                    </w:rPr>
                  </w:rPrChange>
                </w:rPr>
                <w:br/>
                <w:delText>Email: vutringoc@gmail.com</w:delText>
              </w:r>
              <w:r w:rsidRPr="009D2D6D" w:rsidDel="00FA0EB2">
                <w:rPr>
                  <w:rFonts w:asciiTheme="majorHAnsi" w:hAnsiTheme="majorHAnsi" w:cstheme="majorHAnsi"/>
                  <w:sz w:val="26"/>
                  <w:szCs w:val="26"/>
                  <w:rPrChange w:id="2644" w:author="kiemlongJr" w:date="2023-09-26T21:26:00Z">
                    <w:rPr>
                      <w:sz w:val="20"/>
                      <w:szCs w:val="20"/>
                    </w:rPr>
                  </w:rPrChange>
                </w:rPr>
                <w:br/>
                <w:delText>Nội dung bình luận:</w:delText>
              </w:r>
            </w:del>
          </w:p>
        </w:tc>
        <w:tc>
          <w:tcPr>
            <w:tcW w:w="2172" w:type="dxa"/>
            <w:tcPrChange w:id="2645" w:author="kiemlongJr" w:date="2023-09-26T21:24:00Z">
              <w:tcPr>
                <w:tcW w:w="2250" w:type="dxa"/>
                <w:gridSpan w:val="2"/>
              </w:tcPr>
            </w:tcPrChange>
          </w:tcPr>
          <w:p w14:paraId="15DE287C" w14:textId="06FD0ACE"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646" w:author="Admin" w:date="2023-10-02T17:55:00Z"/>
                <w:rFonts w:asciiTheme="majorHAnsi" w:hAnsiTheme="majorHAnsi" w:cstheme="majorHAnsi"/>
                <w:sz w:val="26"/>
                <w:szCs w:val="26"/>
                <w:rPrChange w:id="2647" w:author="kiemlongJr" w:date="2023-09-26T21:26:00Z">
                  <w:rPr>
                    <w:del w:id="2648" w:author="Admin" w:date="2023-10-02T17:55:00Z"/>
                    <w:sz w:val="20"/>
                    <w:szCs w:val="20"/>
                    <w:lang w:val="vi-VN"/>
                  </w:rPr>
                </w:rPrChange>
              </w:rPr>
            </w:pPr>
            <w:del w:id="2649" w:author="Admin" w:date="2023-10-02T17:55:00Z">
              <w:r w:rsidRPr="009D2D6D" w:rsidDel="00FA0EB2">
                <w:rPr>
                  <w:rFonts w:asciiTheme="majorHAnsi" w:hAnsiTheme="majorHAnsi" w:cstheme="majorHAnsi"/>
                  <w:sz w:val="26"/>
                  <w:szCs w:val="26"/>
                  <w:rPrChange w:id="2650" w:author="kiemlongJr" w:date="2023-09-26T21:26:00Z">
                    <w:rPr>
                      <w:sz w:val="20"/>
                      <w:szCs w:val="20"/>
                    </w:rPr>
                  </w:rPrChange>
                </w:rPr>
                <w:delText xml:space="preserve">Hiển thị thông báo </w:delText>
              </w:r>
              <w:r w:rsidRPr="009D2D6D" w:rsidDel="00FA0EB2">
                <w:rPr>
                  <w:rFonts w:asciiTheme="majorHAnsi" w:hAnsiTheme="majorHAnsi" w:cstheme="majorHAnsi"/>
                  <w:sz w:val="26"/>
                  <w:szCs w:val="26"/>
                  <w:rPrChange w:id="2651" w:author="kiemlongJr" w:date="2023-09-26T21:26:00Z">
                    <w:rPr>
                      <w:sz w:val="20"/>
                      <w:szCs w:val="20"/>
                    </w:rPr>
                  </w:rPrChange>
                </w:rPr>
                <w:br/>
                <w:delText>“Nội dung bình luận không được để trống” và Hệ thống cho phép Bình luận thành công</w:delText>
              </w:r>
            </w:del>
          </w:p>
        </w:tc>
        <w:tc>
          <w:tcPr>
            <w:tcW w:w="1756" w:type="dxa"/>
            <w:tcPrChange w:id="2652" w:author="kiemlongJr" w:date="2023-09-26T21:24:00Z">
              <w:tcPr>
                <w:tcW w:w="2147" w:type="dxa"/>
                <w:gridSpan w:val="2"/>
              </w:tcPr>
            </w:tcPrChange>
          </w:tcPr>
          <w:p w14:paraId="06C3D0AD" w14:textId="234FE4A9"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653" w:author="Admin" w:date="2023-10-02T17:55:00Z"/>
                <w:rFonts w:asciiTheme="majorHAnsi" w:hAnsiTheme="majorHAnsi" w:cstheme="majorHAnsi"/>
                <w:sz w:val="26"/>
                <w:szCs w:val="26"/>
                <w:rPrChange w:id="2654" w:author="kiemlongJr" w:date="2023-09-26T21:26:00Z">
                  <w:rPr>
                    <w:del w:id="2655" w:author="Admin" w:date="2023-10-02T17:55:00Z"/>
                    <w:sz w:val="20"/>
                    <w:szCs w:val="20"/>
                    <w:lang w:val="vi-VN"/>
                  </w:rPr>
                </w:rPrChange>
              </w:rPr>
            </w:pPr>
            <w:del w:id="2656" w:author="Admin" w:date="2023-10-02T17:55:00Z">
              <w:r w:rsidRPr="009D2D6D" w:rsidDel="00FA0EB2">
                <w:rPr>
                  <w:rFonts w:asciiTheme="majorHAnsi" w:hAnsiTheme="majorHAnsi" w:cstheme="majorHAnsi"/>
                  <w:sz w:val="26"/>
                  <w:szCs w:val="26"/>
                  <w:rPrChange w:id="2657" w:author="kiemlongJr" w:date="2023-09-26T21:26:00Z">
                    <w:rPr>
                      <w:sz w:val="20"/>
                      <w:szCs w:val="20"/>
                    </w:rPr>
                  </w:rPrChange>
                </w:rPr>
                <w:delText>Bình luận không thành công, hiển thị thông báo “Vui lòng điền trường này”</w:delText>
              </w:r>
            </w:del>
          </w:p>
        </w:tc>
        <w:tc>
          <w:tcPr>
            <w:tcW w:w="708" w:type="dxa"/>
            <w:tcPrChange w:id="2658" w:author="kiemlongJr" w:date="2023-09-26T21:24:00Z">
              <w:tcPr>
                <w:tcW w:w="979" w:type="dxa"/>
              </w:tcPr>
            </w:tcPrChange>
          </w:tcPr>
          <w:p w14:paraId="21293618" w14:textId="7342F161"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659" w:author="Admin" w:date="2023-10-02T17:55:00Z"/>
                <w:rFonts w:asciiTheme="majorHAnsi" w:hAnsiTheme="majorHAnsi" w:cstheme="majorHAnsi"/>
                <w:sz w:val="26"/>
                <w:szCs w:val="26"/>
                <w:rPrChange w:id="2660" w:author="kiemlongJr" w:date="2023-09-26T21:26:00Z">
                  <w:rPr>
                    <w:del w:id="2661" w:author="Admin" w:date="2023-10-02T17:55:00Z"/>
                    <w:sz w:val="20"/>
                    <w:szCs w:val="20"/>
                    <w:lang w:val="vi-VN"/>
                  </w:rPr>
                </w:rPrChange>
              </w:rPr>
            </w:pPr>
            <w:del w:id="2662" w:author="Admin" w:date="2023-10-02T17:55:00Z">
              <w:r w:rsidRPr="009D2D6D" w:rsidDel="00FA0EB2">
                <w:rPr>
                  <w:rFonts w:asciiTheme="majorHAnsi" w:hAnsiTheme="majorHAnsi" w:cstheme="majorHAnsi"/>
                  <w:sz w:val="26"/>
                  <w:szCs w:val="26"/>
                  <w:rPrChange w:id="2663" w:author="kiemlongJr" w:date="2023-09-26T21:26:00Z">
                    <w:rPr>
                      <w:sz w:val="20"/>
                      <w:szCs w:val="20"/>
                    </w:rPr>
                  </w:rPrChange>
                </w:rPr>
                <w:delText>Fail</w:delText>
              </w:r>
            </w:del>
          </w:p>
        </w:tc>
      </w:tr>
      <w:tr w:rsidR="006839B2" w:rsidRPr="009D2D6D" w:rsidDel="00FA0EB2" w14:paraId="3784660F" w14:textId="151626C5" w:rsidTr="00246833">
        <w:trPr>
          <w:del w:id="2664" w:author="Admin" w:date="2023-10-02T17:55:00Z"/>
        </w:trPr>
        <w:tc>
          <w:tcPr>
            <w:cnfStyle w:val="001000000000" w:firstRow="0" w:lastRow="0" w:firstColumn="1" w:lastColumn="0" w:oddVBand="0" w:evenVBand="0" w:oddHBand="0" w:evenHBand="0" w:firstRowFirstColumn="0" w:firstRowLastColumn="0" w:lastRowFirstColumn="0" w:lastRowLastColumn="0"/>
            <w:tcW w:w="708" w:type="dxa"/>
            <w:tcPrChange w:id="2665" w:author="kiemlongJr" w:date="2023-09-26T21:24:00Z">
              <w:tcPr>
                <w:tcW w:w="594" w:type="dxa"/>
              </w:tcPr>
            </w:tcPrChange>
          </w:tcPr>
          <w:p w14:paraId="1FF39EA0" w14:textId="02D9A500" w:rsidR="0069312D" w:rsidRPr="009D2D6D" w:rsidDel="00FA0EB2" w:rsidRDefault="006839B2" w:rsidP="006D394B">
            <w:pPr>
              <w:pStyle w:val="Heading3"/>
              <w:jc w:val="both"/>
              <w:outlineLvl w:val="2"/>
              <w:rPr>
                <w:del w:id="2666" w:author="Admin" w:date="2023-10-02T17:55:00Z"/>
                <w:rFonts w:asciiTheme="majorHAnsi" w:hAnsiTheme="majorHAnsi" w:cstheme="majorHAnsi"/>
                <w:b/>
                <w:bCs/>
                <w:sz w:val="26"/>
                <w:szCs w:val="26"/>
                <w:rPrChange w:id="2667" w:author="kiemlongJr" w:date="2023-09-26T21:26:00Z">
                  <w:rPr>
                    <w:del w:id="2668" w:author="Admin" w:date="2023-10-02T17:55:00Z"/>
                    <w:b/>
                    <w:bCs/>
                    <w:sz w:val="20"/>
                    <w:szCs w:val="20"/>
                    <w:lang w:val="vi-VN"/>
                  </w:rPr>
                </w:rPrChange>
              </w:rPr>
            </w:pPr>
            <w:ins w:id="2669" w:author="kiemlongJr" w:date="2023-09-26T21:23:00Z">
              <w:del w:id="2670" w:author="Admin" w:date="2023-10-02T17:55:00Z">
                <w:r w:rsidRPr="009D2D6D" w:rsidDel="00FA0EB2">
                  <w:rPr>
                    <w:rFonts w:asciiTheme="majorHAnsi" w:hAnsiTheme="majorHAnsi" w:cstheme="majorHAnsi"/>
                    <w:b/>
                    <w:bCs/>
                    <w:sz w:val="26"/>
                    <w:szCs w:val="26"/>
                    <w:rPrChange w:id="2671" w:author="kiemlongJr" w:date="2023-09-26T21:26:00Z">
                      <w:rPr>
                        <w:b/>
                        <w:bCs/>
                        <w:sz w:val="20"/>
                        <w:szCs w:val="20"/>
                      </w:rPr>
                    </w:rPrChange>
                  </w:rPr>
                  <w:delText>TC</w:delText>
                </w:r>
              </w:del>
            </w:ins>
            <w:del w:id="2672" w:author="Admin" w:date="2023-10-02T17:55:00Z">
              <w:r w:rsidR="0069312D" w:rsidRPr="009D2D6D" w:rsidDel="00FA0EB2">
                <w:rPr>
                  <w:rFonts w:asciiTheme="majorHAnsi" w:hAnsiTheme="majorHAnsi" w:cstheme="majorHAnsi"/>
                  <w:b/>
                  <w:bCs/>
                  <w:sz w:val="26"/>
                  <w:szCs w:val="26"/>
                  <w:rPrChange w:id="2673" w:author="kiemlongJr" w:date="2023-09-26T21:26:00Z">
                    <w:rPr>
                      <w:b/>
                      <w:bCs/>
                      <w:sz w:val="20"/>
                      <w:szCs w:val="20"/>
                    </w:rPr>
                  </w:rPrChange>
                </w:rPr>
                <w:delText>3</w:delText>
              </w:r>
            </w:del>
          </w:p>
        </w:tc>
        <w:tc>
          <w:tcPr>
            <w:tcW w:w="867" w:type="dxa"/>
            <w:tcPrChange w:id="2674" w:author="kiemlongJr" w:date="2023-09-26T21:24:00Z">
              <w:tcPr>
                <w:tcW w:w="1026" w:type="dxa"/>
              </w:tcPr>
            </w:tcPrChange>
          </w:tcPr>
          <w:p w14:paraId="601924D5" w14:textId="1BB06977"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675" w:author="Admin" w:date="2023-10-02T17:55:00Z"/>
                <w:rFonts w:asciiTheme="majorHAnsi" w:hAnsiTheme="majorHAnsi" w:cstheme="majorHAnsi"/>
                <w:sz w:val="26"/>
                <w:szCs w:val="26"/>
                <w:rPrChange w:id="2676" w:author="kiemlongJr" w:date="2023-09-26T21:26:00Z">
                  <w:rPr>
                    <w:del w:id="2677" w:author="Admin" w:date="2023-10-02T17:55:00Z"/>
                    <w:sz w:val="20"/>
                    <w:szCs w:val="20"/>
                    <w:lang w:val="vi-VN"/>
                  </w:rPr>
                </w:rPrChange>
              </w:rPr>
            </w:pPr>
            <w:del w:id="2678" w:author="Admin" w:date="2023-10-02T17:55:00Z">
              <w:r w:rsidRPr="009D2D6D" w:rsidDel="00FA0EB2">
                <w:rPr>
                  <w:rFonts w:asciiTheme="majorHAnsi" w:hAnsiTheme="majorHAnsi" w:cstheme="majorHAnsi"/>
                  <w:sz w:val="26"/>
                  <w:szCs w:val="26"/>
                  <w:rPrChange w:id="2679" w:author="kiemlongJr" w:date="2023-09-26T21:26:00Z">
                    <w:rPr>
                      <w:sz w:val="20"/>
                      <w:szCs w:val="20"/>
                    </w:rPr>
                  </w:rPrChange>
                </w:rPr>
                <w:delText>Bình luận thất bại</w:delText>
              </w:r>
            </w:del>
          </w:p>
        </w:tc>
        <w:tc>
          <w:tcPr>
            <w:tcW w:w="2699" w:type="dxa"/>
            <w:tcPrChange w:id="2680" w:author="kiemlongJr" w:date="2023-09-26T21:24:00Z">
              <w:tcPr>
                <w:tcW w:w="2790" w:type="dxa"/>
                <w:gridSpan w:val="2"/>
              </w:tcPr>
            </w:tcPrChange>
          </w:tcPr>
          <w:p w14:paraId="3FA6EEDF" w14:textId="38C895B4"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681" w:author="Admin" w:date="2023-10-02T17:55:00Z"/>
                <w:rFonts w:asciiTheme="majorHAnsi" w:hAnsiTheme="majorHAnsi" w:cstheme="majorHAnsi"/>
                <w:sz w:val="26"/>
                <w:szCs w:val="26"/>
                <w:rPrChange w:id="2682" w:author="kiemlongJr" w:date="2023-09-26T21:26:00Z">
                  <w:rPr>
                    <w:del w:id="2683" w:author="Admin" w:date="2023-10-02T17:55:00Z"/>
                    <w:sz w:val="20"/>
                    <w:szCs w:val="20"/>
                    <w:lang w:val="vi-VN"/>
                  </w:rPr>
                </w:rPrChange>
              </w:rPr>
            </w:pPr>
            <w:del w:id="2684" w:author="Admin" w:date="2023-10-02T17:55:00Z">
              <w:r w:rsidRPr="009D2D6D" w:rsidDel="00FA0EB2">
                <w:rPr>
                  <w:rFonts w:asciiTheme="majorHAnsi" w:hAnsiTheme="majorHAnsi" w:cstheme="majorHAnsi"/>
                  <w:sz w:val="26"/>
                  <w:szCs w:val="26"/>
                  <w:rPrChange w:id="2685" w:author="kiemlongJr" w:date="2023-09-26T21:26:00Z">
                    <w:rPr>
                      <w:sz w:val="20"/>
                      <w:szCs w:val="20"/>
                    </w:rPr>
                  </w:rPrChange>
                </w:rPr>
                <w:delText>Tên: Ngọc</w:delText>
              </w:r>
              <w:r w:rsidRPr="009D2D6D" w:rsidDel="00FA0EB2">
                <w:rPr>
                  <w:rFonts w:asciiTheme="majorHAnsi" w:hAnsiTheme="majorHAnsi" w:cstheme="majorHAnsi"/>
                  <w:sz w:val="26"/>
                  <w:szCs w:val="26"/>
                  <w:rPrChange w:id="2686" w:author="kiemlongJr" w:date="2023-09-26T21:26:00Z">
                    <w:rPr>
                      <w:sz w:val="20"/>
                      <w:szCs w:val="20"/>
                    </w:rPr>
                  </w:rPrChange>
                </w:rPr>
                <w:br/>
                <w:delText>Email: vutringoc.com</w:delText>
              </w:r>
              <w:r w:rsidRPr="009D2D6D" w:rsidDel="00FA0EB2">
                <w:rPr>
                  <w:rFonts w:asciiTheme="majorHAnsi" w:hAnsiTheme="majorHAnsi" w:cstheme="majorHAnsi"/>
                  <w:sz w:val="26"/>
                  <w:szCs w:val="26"/>
                  <w:rPrChange w:id="2687" w:author="kiemlongJr" w:date="2023-09-26T21:26:00Z">
                    <w:rPr>
                      <w:sz w:val="20"/>
                      <w:szCs w:val="20"/>
                    </w:rPr>
                  </w:rPrChange>
                </w:rPr>
                <w:br/>
                <w:delText>Nội dung bình luận: Thông tin rất hữu ích</w:delText>
              </w:r>
            </w:del>
          </w:p>
        </w:tc>
        <w:tc>
          <w:tcPr>
            <w:tcW w:w="2172" w:type="dxa"/>
            <w:tcPrChange w:id="2688" w:author="kiemlongJr" w:date="2023-09-26T21:24:00Z">
              <w:tcPr>
                <w:tcW w:w="2359" w:type="dxa"/>
                <w:gridSpan w:val="2"/>
              </w:tcPr>
            </w:tcPrChange>
          </w:tcPr>
          <w:p w14:paraId="0226C5A5" w14:textId="52378268"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689" w:author="Admin" w:date="2023-10-02T17:55:00Z"/>
                <w:rFonts w:asciiTheme="majorHAnsi" w:hAnsiTheme="majorHAnsi" w:cstheme="majorHAnsi"/>
                <w:sz w:val="26"/>
                <w:szCs w:val="26"/>
                <w:rPrChange w:id="2690" w:author="kiemlongJr" w:date="2023-09-26T21:26:00Z">
                  <w:rPr>
                    <w:del w:id="2691" w:author="Admin" w:date="2023-10-02T17:55:00Z"/>
                    <w:sz w:val="20"/>
                    <w:szCs w:val="20"/>
                    <w:lang w:val="vi-VN"/>
                  </w:rPr>
                </w:rPrChange>
              </w:rPr>
            </w:pPr>
            <w:del w:id="2692" w:author="Admin" w:date="2023-10-02T17:55:00Z">
              <w:r w:rsidRPr="009D2D6D" w:rsidDel="00FA0EB2">
                <w:rPr>
                  <w:rFonts w:asciiTheme="majorHAnsi" w:hAnsiTheme="majorHAnsi" w:cstheme="majorHAnsi"/>
                  <w:sz w:val="26"/>
                  <w:szCs w:val="26"/>
                  <w:rPrChange w:id="2693" w:author="kiemlongJr" w:date="2023-09-26T21:26:00Z">
                    <w:rPr>
                      <w:sz w:val="20"/>
                      <w:szCs w:val="20"/>
                    </w:rPr>
                  </w:rPrChange>
                </w:rPr>
                <w:delText xml:space="preserve">Hiển thị thông báo </w:delText>
              </w:r>
              <w:r w:rsidRPr="009D2D6D" w:rsidDel="00FA0EB2">
                <w:rPr>
                  <w:rFonts w:asciiTheme="majorHAnsi" w:hAnsiTheme="majorHAnsi" w:cstheme="majorHAnsi"/>
                  <w:sz w:val="26"/>
                  <w:szCs w:val="26"/>
                  <w:rPrChange w:id="2694" w:author="kiemlongJr" w:date="2023-09-26T21:26:00Z">
                    <w:rPr>
                      <w:sz w:val="20"/>
                      <w:szCs w:val="20"/>
                    </w:rPr>
                  </w:rPrChange>
                </w:rPr>
                <w:br/>
                <w:delText>“Vui lòng nhập đúng định dạng email” Hệ thống cho phép Bình luận thành công</w:delText>
              </w:r>
            </w:del>
          </w:p>
        </w:tc>
        <w:tc>
          <w:tcPr>
            <w:tcW w:w="1756" w:type="dxa"/>
            <w:tcPrChange w:id="2695" w:author="kiemlongJr" w:date="2023-09-26T21:24:00Z">
              <w:tcPr>
                <w:tcW w:w="1948" w:type="dxa"/>
              </w:tcPr>
            </w:tcPrChange>
          </w:tcPr>
          <w:p w14:paraId="2478FC3F" w14:textId="511A1DE3"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696" w:author="Admin" w:date="2023-10-02T17:55:00Z"/>
                <w:rFonts w:asciiTheme="majorHAnsi" w:hAnsiTheme="majorHAnsi" w:cstheme="majorHAnsi"/>
                <w:sz w:val="26"/>
                <w:szCs w:val="26"/>
                <w:rPrChange w:id="2697" w:author="kiemlongJr" w:date="2023-09-26T21:26:00Z">
                  <w:rPr>
                    <w:del w:id="2698" w:author="Admin" w:date="2023-10-02T17:55:00Z"/>
                    <w:sz w:val="20"/>
                    <w:szCs w:val="20"/>
                    <w:lang w:val="vi-VN"/>
                  </w:rPr>
                </w:rPrChange>
              </w:rPr>
            </w:pPr>
            <w:del w:id="2699" w:author="Admin" w:date="2023-10-02T17:55:00Z">
              <w:r w:rsidRPr="009D2D6D" w:rsidDel="00FA0EB2">
                <w:rPr>
                  <w:rFonts w:asciiTheme="majorHAnsi" w:hAnsiTheme="majorHAnsi" w:cstheme="majorHAnsi"/>
                  <w:sz w:val="26"/>
                  <w:szCs w:val="26"/>
                  <w:rPrChange w:id="2700" w:author="kiemlongJr" w:date="2023-09-26T21:26:00Z">
                    <w:rPr>
                      <w:sz w:val="20"/>
                      <w:szCs w:val="20"/>
                    </w:rPr>
                  </w:rPrChange>
                </w:rPr>
                <w:delText>Bình luận không thành công, hiển thị thông báo “Vui lòng điền trường này”</w:delText>
              </w:r>
            </w:del>
          </w:p>
        </w:tc>
        <w:tc>
          <w:tcPr>
            <w:tcW w:w="708" w:type="dxa"/>
            <w:tcPrChange w:id="2701" w:author="kiemlongJr" w:date="2023-09-26T21:24:00Z">
              <w:tcPr>
                <w:tcW w:w="979" w:type="dxa"/>
              </w:tcPr>
            </w:tcPrChange>
          </w:tcPr>
          <w:p w14:paraId="5071C44C" w14:textId="076A539B"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702" w:author="Admin" w:date="2023-10-02T17:55:00Z"/>
                <w:rFonts w:asciiTheme="majorHAnsi" w:hAnsiTheme="majorHAnsi" w:cstheme="majorHAnsi"/>
                <w:sz w:val="26"/>
                <w:szCs w:val="26"/>
                <w:rPrChange w:id="2703" w:author="kiemlongJr" w:date="2023-09-26T21:26:00Z">
                  <w:rPr>
                    <w:del w:id="2704" w:author="Admin" w:date="2023-10-02T17:55:00Z"/>
                    <w:sz w:val="20"/>
                    <w:szCs w:val="20"/>
                    <w:lang w:val="vi-VN"/>
                  </w:rPr>
                </w:rPrChange>
              </w:rPr>
            </w:pPr>
            <w:del w:id="2705" w:author="Admin" w:date="2023-10-02T17:55:00Z">
              <w:r w:rsidRPr="009D2D6D" w:rsidDel="00FA0EB2">
                <w:rPr>
                  <w:rFonts w:asciiTheme="majorHAnsi" w:hAnsiTheme="majorHAnsi" w:cstheme="majorHAnsi"/>
                  <w:sz w:val="26"/>
                  <w:szCs w:val="26"/>
                  <w:rPrChange w:id="2706" w:author="kiemlongJr" w:date="2023-09-26T21:26:00Z">
                    <w:rPr>
                      <w:sz w:val="20"/>
                      <w:szCs w:val="20"/>
                    </w:rPr>
                  </w:rPrChange>
                </w:rPr>
                <w:delText>Fail</w:delText>
              </w:r>
            </w:del>
          </w:p>
        </w:tc>
      </w:tr>
      <w:tr w:rsidR="006839B2" w:rsidRPr="009D2D6D" w:rsidDel="00FA0EB2" w14:paraId="60A503C4" w14:textId="21425922" w:rsidTr="00246833">
        <w:trPr>
          <w:cnfStyle w:val="000000100000" w:firstRow="0" w:lastRow="0" w:firstColumn="0" w:lastColumn="0" w:oddVBand="0" w:evenVBand="0" w:oddHBand="1" w:evenHBand="0" w:firstRowFirstColumn="0" w:firstRowLastColumn="0" w:lastRowFirstColumn="0" w:lastRowLastColumn="0"/>
          <w:del w:id="2707" w:author="Admin" w:date="2023-10-02T17:55:00Z"/>
        </w:trPr>
        <w:tc>
          <w:tcPr>
            <w:cnfStyle w:val="001000000000" w:firstRow="0" w:lastRow="0" w:firstColumn="1" w:lastColumn="0" w:oddVBand="0" w:evenVBand="0" w:oddHBand="0" w:evenHBand="0" w:firstRowFirstColumn="0" w:firstRowLastColumn="0" w:lastRowFirstColumn="0" w:lastRowLastColumn="0"/>
            <w:tcW w:w="708" w:type="dxa"/>
            <w:tcPrChange w:id="2708" w:author="kiemlongJr" w:date="2023-09-26T21:24:00Z">
              <w:tcPr>
                <w:tcW w:w="594" w:type="dxa"/>
              </w:tcPr>
            </w:tcPrChange>
          </w:tcPr>
          <w:p w14:paraId="6D4C2E1B" w14:textId="250EDC31" w:rsidR="0069312D" w:rsidRPr="009D2D6D" w:rsidDel="00FA0EB2" w:rsidRDefault="006839B2" w:rsidP="006D394B">
            <w:pPr>
              <w:pStyle w:val="Heading3"/>
              <w:jc w:val="both"/>
              <w:outlineLvl w:val="2"/>
              <w:cnfStyle w:val="001000100000" w:firstRow="0" w:lastRow="0" w:firstColumn="1" w:lastColumn="0" w:oddVBand="0" w:evenVBand="0" w:oddHBand="1" w:evenHBand="0" w:firstRowFirstColumn="0" w:firstRowLastColumn="0" w:lastRowFirstColumn="0" w:lastRowLastColumn="0"/>
              <w:rPr>
                <w:del w:id="2709" w:author="Admin" w:date="2023-10-02T17:55:00Z"/>
                <w:rFonts w:asciiTheme="majorHAnsi" w:hAnsiTheme="majorHAnsi" w:cstheme="majorHAnsi"/>
                <w:b/>
                <w:bCs/>
                <w:sz w:val="26"/>
                <w:szCs w:val="26"/>
                <w:rPrChange w:id="2710" w:author="kiemlongJr" w:date="2023-09-26T21:26:00Z">
                  <w:rPr>
                    <w:del w:id="2711" w:author="Admin" w:date="2023-10-02T17:55:00Z"/>
                    <w:b/>
                    <w:bCs/>
                    <w:sz w:val="20"/>
                    <w:szCs w:val="20"/>
                    <w:lang w:val="vi-VN"/>
                  </w:rPr>
                </w:rPrChange>
              </w:rPr>
            </w:pPr>
            <w:ins w:id="2712" w:author="kiemlongJr" w:date="2023-09-26T21:23:00Z">
              <w:del w:id="2713" w:author="Admin" w:date="2023-10-02T17:55:00Z">
                <w:r w:rsidRPr="009D2D6D" w:rsidDel="00FA0EB2">
                  <w:rPr>
                    <w:rFonts w:asciiTheme="majorHAnsi" w:hAnsiTheme="majorHAnsi" w:cstheme="majorHAnsi"/>
                    <w:b/>
                    <w:bCs/>
                    <w:sz w:val="26"/>
                    <w:szCs w:val="26"/>
                    <w:rPrChange w:id="2714" w:author="kiemlongJr" w:date="2023-09-26T21:26:00Z">
                      <w:rPr>
                        <w:b/>
                        <w:bCs/>
                        <w:sz w:val="20"/>
                        <w:szCs w:val="20"/>
                      </w:rPr>
                    </w:rPrChange>
                  </w:rPr>
                  <w:delText>TC</w:delText>
                </w:r>
              </w:del>
            </w:ins>
            <w:del w:id="2715" w:author="Admin" w:date="2023-10-02T17:55:00Z">
              <w:r w:rsidR="0069312D" w:rsidRPr="009D2D6D" w:rsidDel="00FA0EB2">
                <w:rPr>
                  <w:rFonts w:asciiTheme="majorHAnsi" w:hAnsiTheme="majorHAnsi" w:cstheme="majorHAnsi"/>
                  <w:b/>
                  <w:bCs/>
                  <w:sz w:val="26"/>
                  <w:szCs w:val="26"/>
                  <w:rPrChange w:id="2716" w:author="kiemlongJr" w:date="2023-09-26T21:26:00Z">
                    <w:rPr>
                      <w:b/>
                      <w:bCs/>
                      <w:sz w:val="20"/>
                      <w:szCs w:val="20"/>
                    </w:rPr>
                  </w:rPrChange>
                </w:rPr>
                <w:delText>4</w:delText>
              </w:r>
            </w:del>
          </w:p>
        </w:tc>
        <w:tc>
          <w:tcPr>
            <w:tcW w:w="867" w:type="dxa"/>
            <w:tcPrChange w:id="2717" w:author="kiemlongJr" w:date="2023-09-26T21:24:00Z">
              <w:tcPr>
                <w:tcW w:w="1026" w:type="dxa"/>
              </w:tcPr>
            </w:tcPrChange>
          </w:tcPr>
          <w:p w14:paraId="1E91A7CA" w14:textId="0146DAF8"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718" w:author="Admin" w:date="2023-10-02T17:55:00Z"/>
                <w:rFonts w:asciiTheme="majorHAnsi" w:hAnsiTheme="majorHAnsi" w:cstheme="majorHAnsi"/>
                <w:sz w:val="26"/>
                <w:szCs w:val="26"/>
                <w:rPrChange w:id="2719" w:author="kiemlongJr" w:date="2023-09-26T21:26:00Z">
                  <w:rPr>
                    <w:del w:id="2720" w:author="Admin" w:date="2023-10-02T17:55:00Z"/>
                    <w:sz w:val="20"/>
                    <w:szCs w:val="20"/>
                    <w:lang w:val="vi-VN"/>
                  </w:rPr>
                </w:rPrChange>
              </w:rPr>
            </w:pPr>
            <w:del w:id="2721" w:author="Admin" w:date="2023-10-02T17:55:00Z">
              <w:r w:rsidRPr="009D2D6D" w:rsidDel="00FA0EB2">
                <w:rPr>
                  <w:rFonts w:asciiTheme="majorHAnsi" w:hAnsiTheme="majorHAnsi" w:cstheme="majorHAnsi"/>
                  <w:sz w:val="26"/>
                  <w:szCs w:val="26"/>
                  <w:rPrChange w:id="2722" w:author="kiemlongJr" w:date="2023-09-26T21:26:00Z">
                    <w:rPr>
                      <w:sz w:val="20"/>
                      <w:szCs w:val="20"/>
                    </w:rPr>
                  </w:rPrChange>
                </w:rPr>
                <w:delText>Bình luận thất bại</w:delText>
              </w:r>
            </w:del>
          </w:p>
        </w:tc>
        <w:tc>
          <w:tcPr>
            <w:tcW w:w="2699" w:type="dxa"/>
            <w:tcPrChange w:id="2723" w:author="kiemlongJr" w:date="2023-09-26T21:24:00Z">
              <w:tcPr>
                <w:tcW w:w="2700" w:type="dxa"/>
              </w:tcPr>
            </w:tcPrChange>
          </w:tcPr>
          <w:p w14:paraId="54DEAC1A" w14:textId="193D0208"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724" w:author="Admin" w:date="2023-10-02T17:55:00Z"/>
                <w:rFonts w:asciiTheme="majorHAnsi" w:hAnsiTheme="majorHAnsi" w:cstheme="majorHAnsi"/>
                <w:sz w:val="26"/>
                <w:szCs w:val="26"/>
                <w:rPrChange w:id="2725" w:author="kiemlongJr" w:date="2023-09-26T21:26:00Z">
                  <w:rPr>
                    <w:del w:id="2726" w:author="Admin" w:date="2023-10-02T17:55:00Z"/>
                    <w:sz w:val="20"/>
                    <w:szCs w:val="20"/>
                    <w:lang w:val="vi-VN"/>
                  </w:rPr>
                </w:rPrChange>
              </w:rPr>
            </w:pPr>
            <w:del w:id="2727" w:author="Admin" w:date="2023-10-02T17:55:00Z">
              <w:r w:rsidRPr="009D2D6D" w:rsidDel="00FA0EB2">
                <w:rPr>
                  <w:rFonts w:asciiTheme="majorHAnsi" w:hAnsiTheme="majorHAnsi" w:cstheme="majorHAnsi"/>
                  <w:sz w:val="26"/>
                  <w:szCs w:val="26"/>
                  <w:rPrChange w:id="2728" w:author="kiemlongJr" w:date="2023-09-26T21:26:00Z">
                    <w:rPr>
                      <w:sz w:val="20"/>
                      <w:szCs w:val="20"/>
                    </w:rPr>
                  </w:rPrChange>
                </w:rPr>
                <w:delText>Tên: Ngọc</w:delText>
              </w:r>
              <w:r w:rsidRPr="009D2D6D" w:rsidDel="00FA0EB2">
                <w:rPr>
                  <w:rFonts w:asciiTheme="majorHAnsi" w:hAnsiTheme="majorHAnsi" w:cstheme="majorHAnsi"/>
                  <w:sz w:val="26"/>
                  <w:szCs w:val="26"/>
                  <w:rPrChange w:id="2729" w:author="kiemlongJr" w:date="2023-09-26T21:26:00Z">
                    <w:rPr>
                      <w:sz w:val="20"/>
                      <w:szCs w:val="20"/>
                    </w:rPr>
                  </w:rPrChange>
                </w:rPr>
                <w:br/>
                <w:delText xml:space="preserve">Email: </w:delText>
              </w:r>
              <w:r w:rsidRPr="009D2D6D" w:rsidDel="00FA0EB2">
                <w:rPr>
                  <w:rFonts w:asciiTheme="majorHAnsi" w:hAnsiTheme="majorHAnsi" w:cstheme="majorHAnsi"/>
                  <w:sz w:val="26"/>
                  <w:szCs w:val="26"/>
                  <w:rPrChange w:id="2730" w:author="kiemlongJr" w:date="2023-09-26T21:26:00Z">
                    <w:rPr>
                      <w:sz w:val="20"/>
                      <w:szCs w:val="20"/>
                    </w:rPr>
                  </w:rPrChange>
                </w:rPr>
                <w:br/>
                <w:delText>Nội dung bình luận:Thông tin rất hữu ích</w:delText>
              </w:r>
            </w:del>
          </w:p>
        </w:tc>
        <w:tc>
          <w:tcPr>
            <w:tcW w:w="2172" w:type="dxa"/>
            <w:tcPrChange w:id="2731" w:author="kiemlongJr" w:date="2023-09-26T21:24:00Z">
              <w:tcPr>
                <w:tcW w:w="2250" w:type="dxa"/>
                <w:gridSpan w:val="2"/>
              </w:tcPr>
            </w:tcPrChange>
          </w:tcPr>
          <w:p w14:paraId="7D7D325D" w14:textId="4E05DD3C"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732" w:author="Admin" w:date="2023-10-02T17:55:00Z"/>
                <w:rFonts w:asciiTheme="majorHAnsi" w:hAnsiTheme="majorHAnsi" w:cstheme="majorHAnsi"/>
                <w:sz w:val="26"/>
                <w:szCs w:val="26"/>
                <w:rPrChange w:id="2733" w:author="kiemlongJr" w:date="2023-09-26T21:26:00Z">
                  <w:rPr>
                    <w:del w:id="2734" w:author="Admin" w:date="2023-10-02T17:55:00Z"/>
                    <w:sz w:val="20"/>
                    <w:szCs w:val="20"/>
                    <w:lang w:val="vi-VN"/>
                  </w:rPr>
                </w:rPrChange>
              </w:rPr>
            </w:pPr>
            <w:del w:id="2735" w:author="Admin" w:date="2023-10-02T17:55:00Z">
              <w:r w:rsidRPr="009D2D6D" w:rsidDel="00FA0EB2">
                <w:rPr>
                  <w:rFonts w:asciiTheme="majorHAnsi" w:hAnsiTheme="majorHAnsi" w:cstheme="majorHAnsi"/>
                  <w:sz w:val="26"/>
                  <w:szCs w:val="26"/>
                  <w:rPrChange w:id="2736" w:author="kiemlongJr" w:date="2023-09-26T21:26:00Z">
                    <w:rPr>
                      <w:sz w:val="20"/>
                      <w:szCs w:val="20"/>
                    </w:rPr>
                  </w:rPrChange>
                </w:rPr>
                <w:delText xml:space="preserve">Hiển thị thông báo </w:delText>
              </w:r>
              <w:r w:rsidRPr="009D2D6D" w:rsidDel="00FA0EB2">
                <w:rPr>
                  <w:rFonts w:asciiTheme="majorHAnsi" w:hAnsiTheme="majorHAnsi" w:cstheme="majorHAnsi"/>
                  <w:sz w:val="26"/>
                  <w:szCs w:val="26"/>
                  <w:rPrChange w:id="2737" w:author="kiemlongJr" w:date="2023-09-26T21:26:00Z">
                    <w:rPr>
                      <w:sz w:val="20"/>
                      <w:szCs w:val="20"/>
                    </w:rPr>
                  </w:rPrChange>
                </w:rPr>
                <w:br/>
                <w:delText>“Nội dung email không được để trống” Hệ thống cho phép Bình luận thành công</w:delText>
              </w:r>
            </w:del>
          </w:p>
        </w:tc>
        <w:tc>
          <w:tcPr>
            <w:tcW w:w="1756" w:type="dxa"/>
            <w:tcPrChange w:id="2738" w:author="kiemlongJr" w:date="2023-09-26T21:24:00Z">
              <w:tcPr>
                <w:tcW w:w="2147" w:type="dxa"/>
                <w:gridSpan w:val="2"/>
              </w:tcPr>
            </w:tcPrChange>
          </w:tcPr>
          <w:p w14:paraId="47022095" w14:textId="732C3952"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739" w:author="Admin" w:date="2023-10-02T17:55:00Z"/>
                <w:rFonts w:asciiTheme="majorHAnsi" w:hAnsiTheme="majorHAnsi" w:cstheme="majorHAnsi"/>
                <w:sz w:val="26"/>
                <w:szCs w:val="26"/>
                <w:rPrChange w:id="2740" w:author="kiemlongJr" w:date="2023-09-26T21:26:00Z">
                  <w:rPr>
                    <w:del w:id="2741" w:author="Admin" w:date="2023-10-02T17:55:00Z"/>
                    <w:sz w:val="20"/>
                    <w:szCs w:val="20"/>
                    <w:lang w:val="vi-VN"/>
                  </w:rPr>
                </w:rPrChange>
              </w:rPr>
            </w:pPr>
            <w:del w:id="2742" w:author="Admin" w:date="2023-10-02T17:55:00Z">
              <w:r w:rsidRPr="009D2D6D" w:rsidDel="00FA0EB2">
                <w:rPr>
                  <w:rFonts w:asciiTheme="majorHAnsi" w:hAnsiTheme="majorHAnsi" w:cstheme="majorHAnsi"/>
                  <w:sz w:val="26"/>
                  <w:szCs w:val="26"/>
                  <w:rPrChange w:id="2743" w:author="kiemlongJr" w:date="2023-09-26T21:26:00Z">
                    <w:rPr>
                      <w:sz w:val="20"/>
                      <w:szCs w:val="20"/>
                    </w:rPr>
                  </w:rPrChange>
                </w:rPr>
                <w:delText>Bình luận không thành công, hiển thị thông báo “Vui lòng điền trường này”</w:delText>
              </w:r>
            </w:del>
          </w:p>
        </w:tc>
        <w:tc>
          <w:tcPr>
            <w:tcW w:w="708" w:type="dxa"/>
            <w:tcPrChange w:id="2744" w:author="kiemlongJr" w:date="2023-09-26T21:24:00Z">
              <w:tcPr>
                <w:tcW w:w="979" w:type="dxa"/>
              </w:tcPr>
            </w:tcPrChange>
          </w:tcPr>
          <w:p w14:paraId="37A8C547" w14:textId="4B3A93BB"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745" w:author="Admin" w:date="2023-10-02T17:55:00Z"/>
                <w:rFonts w:asciiTheme="majorHAnsi" w:hAnsiTheme="majorHAnsi" w:cstheme="majorHAnsi"/>
                <w:sz w:val="26"/>
                <w:szCs w:val="26"/>
                <w:rPrChange w:id="2746" w:author="kiemlongJr" w:date="2023-09-26T21:26:00Z">
                  <w:rPr>
                    <w:del w:id="2747" w:author="Admin" w:date="2023-10-02T17:55:00Z"/>
                    <w:sz w:val="20"/>
                    <w:szCs w:val="20"/>
                    <w:lang w:val="vi-VN"/>
                  </w:rPr>
                </w:rPrChange>
              </w:rPr>
            </w:pPr>
            <w:del w:id="2748" w:author="Admin" w:date="2023-10-02T17:55:00Z">
              <w:r w:rsidRPr="009D2D6D" w:rsidDel="00FA0EB2">
                <w:rPr>
                  <w:rFonts w:asciiTheme="majorHAnsi" w:hAnsiTheme="majorHAnsi" w:cstheme="majorHAnsi"/>
                  <w:sz w:val="26"/>
                  <w:szCs w:val="26"/>
                  <w:rPrChange w:id="2749" w:author="kiemlongJr" w:date="2023-09-26T21:26:00Z">
                    <w:rPr>
                      <w:sz w:val="20"/>
                      <w:szCs w:val="20"/>
                    </w:rPr>
                  </w:rPrChange>
                </w:rPr>
                <w:delText>Fail</w:delText>
              </w:r>
            </w:del>
          </w:p>
        </w:tc>
      </w:tr>
      <w:tr w:rsidR="006839B2" w:rsidRPr="009D2D6D" w:rsidDel="00FA0EB2" w14:paraId="52AA40A0" w14:textId="719E3758" w:rsidTr="00246833">
        <w:trPr>
          <w:del w:id="2750" w:author="Admin" w:date="2023-10-02T17:55:00Z"/>
        </w:trPr>
        <w:tc>
          <w:tcPr>
            <w:cnfStyle w:val="001000000000" w:firstRow="0" w:lastRow="0" w:firstColumn="1" w:lastColumn="0" w:oddVBand="0" w:evenVBand="0" w:oddHBand="0" w:evenHBand="0" w:firstRowFirstColumn="0" w:firstRowLastColumn="0" w:lastRowFirstColumn="0" w:lastRowLastColumn="0"/>
            <w:tcW w:w="708" w:type="dxa"/>
            <w:tcPrChange w:id="2751" w:author="kiemlongJr" w:date="2023-09-26T21:24:00Z">
              <w:tcPr>
                <w:tcW w:w="594" w:type="dxa"/>
              </w:tcPr>
            </w:tcPrChange>
          </w:tcPr>
          <w:p w14:paraId="358E6147" w14:textId="476F0B94" w:rsidR="0069312D" w:rsidRPr="009D2D6D" w:rsidDel="00FA0EB2" w:rsidRDefault="006839B2" w:rsidP="006D394B">
            <w:pPr>
              <w:pStyle w:val="Heading3"/>
              <w:jc w:val="both"/>
              <w:outlineLvl w:val="2"/>
              <w:rPr>
                <w:del w:id="2752" w:author="Admin" w:date="2023-10-02T17:55:00Z"/>
                <w:rFonts w:asciiTheme="majorHAnsi" w:hAnsiTheme="majorHAnsi" w:cstheme="majorHAnsi"/>
                <w:b/>
                <w:bCs/>
                <w:sz w:val="26"/>
                <w:szCs w:val="26"/>
                <w:rPrChange w:id="2753" w:author="kiemlongJr" w:date="2023-09-26T21:26:00Z">
                  <w:rPr>
                    <w:del w:id="2754" w:author="Admin" w:date="2023-10-02T17:55:00Z"/>
                    <w:b/>
                    <w:bCs/>
                    <w:sz w:val="20"/>
                    <w:szCs w:val="20"/>
                    <w:lang w:val="vi-VN"/>
                  </w:rPr>
                </w:rPrChange>
              </w:rPr>
            </w:pPr>
            <w:ins w:id="2755" w:author="kiemlongJr" w:date="2023-09-26T21:23:00Z">
              <w:del w:id="2756" w:author="Admin" w:date="2023-10-02T17:55:00Z">
                <w:r w:rsidRPr="009D2D6D" w:rsidDel="00FA0EB2">
                  <w:rPr>
                    <w:rFonts w:asciiTheme="majorHAnsi" w:hAnsiTheme="majorHAnsi" w:cstheme="majorHAnsi"/>
                    <w:b/>
                    <w:bCs/>
                    <w:sz w:val="26"/>
                    <w:szCs w:val="26"/>
                    <w:rPrChange w:id="2757" w:author="kiemlongJr" w:date="2023-09-26T21:26:00Z">
                      <w:rPr>
                        <w:b/>
                        <w:bCs/>
                        <w:sz w:val="20"/>
                        <w:szCs w:val="20"/>
                      </w:rPr>
                    </w:rPrChange>
                  </w:rPr>
                  <w:delText>TC</w:delText>
                </w:r>
              </w:del>
            </w:ins>
            <w:del w:id="2758" w:author="Admin" w:date="2023-10-02T17:55:00Z">
              <w:r w:rsidR="0069312D" w:rsidRPr="009D2D6D" w:rsidDel="00FA0EB2">
                <w:rPr>
                  <w:rFonts w:asciiTheme="majorHAnsi" w:hAnsiTheme="majorHAnsi" w:cstheme="majorHAnsi"/>
                  <w:b/>
                  <w:bCs/>
                  <w:sz w:val="26"/>
                  <w:szCs w:val="26"/>
                  <w:rPrChange w:id="2759" w:author="kiemlongJr" w:date="2023-09-26T21:26:00Z">
                    <w:rPr>
                      <w:b/>
                      <w:bCs/>
                      <w:sz w:val="20"/>
                      <w:szCs w:val="20"/>
                    </w:rPr>
                  </w:rPrChange>
                </w:rPr>
                <w:delText>5</w:delText>
              </w:r>
            </w:del>
          </w:p>
        </w:tc>
        <w:tc>
          <w:tcPr>
            <w:tcW w:w="867" w:type="dxa"/>
            <w:tcPrChange w:id="2760" w:author="kiemlongJr" w:date="2023-09-26T21:24:00Z">
              <w:tcPr>
                <w:tcW w:w="1026" w:type="dxa"/>
              </w:tcPr>
            </w:tcPrChange>
          </w:tcPr>
          <w:p w14:paraId="3236A9ED" w14:textId="1B1C573C"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761" w:author="Admin" w:date="2023-10-02T17:55:00Z"/>
                <w:rFonts w:asciiTheme="majorHAnsi" w:hAnsiTheme="majorHAnsi" w:cstheme="majorHAnsi"/>
                <w:sz w:val="26"/>
                <w:szCs w:val="26"/>
                <w:rPrChange w:id="2762" w:author="kiemlongJr" w:date="2023-09-26T21:26:00Z">
                  <w:rPr>
                    <w:del w:id="2763" w:author="Admin" w:date="2023-10-02T17:55:00Z"/>
                    <w:sz w:val="20"/>
                    <w:szCs w:val="20"/>
                    <w:lang w:val="vi-VN"/>
                  </w:rPr>
                </w:rPrChange>
              </w:rPr>
            </w:pPr>
            <w:del w:id="2764" w:author="Admin" w:date="2023-10-02T17:55:00Z">
              <w:r w:rsidRPr="009D2D6D" w:rsidDel="00FA0EB2">
                <w:rPr>
                  <w:rFonts w:asciiTheme="majorHAnsi" w:hAnsiTheme="majorHAnsi" w:cstheme="majorHAnsi"/>
                  <w:sz w:val="26"/>
                  <w:szCs w:val="26"/>
                  <w:rPrChange w:id="2765" w:author="kiemlongJr" w:date="2023-09-26T21:26:00Z">
                    <w:rPr>
                      <w:sz w:val="20"/>
                      <w:szCs w:val="20"/>
                    </w:rPr>
                  </w:rPrChange>
                </w:rPr>
                <w:delText>Bình luận thất bại</w:delText>
              </w:r>
            </w:del>
          </w:p>
        </w:tc>
        <w:tc>
          <w:tcPr>
            <w:tcW w:w="2699" w:type="dxa"/>
            <w:tcPrChange w:id="2766" w:author="kiemlongJr" w:date="2023-09-26T21:24:00Z">
              <w:tcPr>
                <w:tcW w:w="2790" w:type="dxa"/>
                <w:gridSpan w:val="2"/>
              </w:tcPr>
            </w:tcPrChange>
          </w:tcPr>
          <w:p w14:paraId="7621A75C" w14:textId="3958D8C5"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767" w:author="Admin" w:date="2023-10-02T17:55:00Z"/>
                <w:rFonts w:asciiTheme="majorHAnsi" w:hAnsiTheme="majorHAnsi" w:cstheme="majorHAnsi"/>
                <w:sz w:val="26"/>
                <w:szCs w:val="26"/>
                <w:rPrChange w:id="2768" w:author="kiemlongJr" w:date="2023-09-26T21:26:00Z">
                  <w:rPr>
                    <w:del w:id="2769" w:author="Admin" w:date="2023-10-02T17:55:00Z"/>
                    <w:sz w:val="20"/>
                    <w:szCs w:val="20"/>
                    <w:lang w:val="vi-VN"/>
                  </w:rPr>
                </w:rPrChange>
              </w:rPr>
            </w:pPr>
            <w:del w:id="2770" w:author="Admin" w:date="2023-10-02T17:55:00Z">
              <w:r w:rsidRPr="009D2D6D" w:rsidDel="00FA0EB2">
                <w:rPr>
                  <w:rFonts w:asciiTheme="majorHAnsi" w:hAnsiTheme="majorHAnsi" w:cstheme="majorHAnsi"/>
                  <w:sz w:val="26"/>
                  <w:szCs w:val="26"/>
                  <w:rPrChange w:id="2771" w:author="kiemlongJr" w:date="2023-09-26T21:26:00Z">
                    <w:rPr>
                      <w:sz w:val="20"/>
                      <w:szCs w:val="20"/>
                    </w:rPr>
                  </w:rPrChange>
                </w:rPr>
                <w:delText>Tên: Ngọc</w:delText>
              </w:r>
              <w:r w:rsidRPr="009D2D6D" w:rsidDel="00FA0EB2">
                <w:rPr>
                  <w:rFonts w:asciiTheme="majorHAnsi" w:hAnsiTheme="majorHAnsi" w:cstheme="majorHAnsi"/>
                  <w:sz w:val="26"/>
                  <w:szCs w:val="26"/>
                  <w:rPrChange w:id="2772" w:author="kiemlongJr" w:date="2023-09-26T21:26:00Z">
                    <w:rPr>
                      <w:sz w:val="20"/>
                      <w:szCs w:val="20"/>
                    </w:rPr>
                  </w:rPrChange>
                </w:rPr>
                <w:br/>
                <w:delText>Email:</w:delText>
              </w:r>
              <w:r w:rsidRPr="009D2D6D" w:rsidDel="00FA0EB2">
                <w:rPr>
                  <w:rFonts w:asciiTheme="majorHAnsi" w:hAnsiTheme="majorHAnsi" w:cstheme="majorHAnsi"/>
                  <w:sz w:val="26"/>
                  <w:szCs w:val="26"/>
                  <w:rPrChange w:id="2773" w:author="kiemlongJr" w:date="2023-09-26T21:26:00Z">
                    <w:rPr>
                      <w:sz w:val="20"/>
                      <w:szCs w:val="20"/>
                    </w:rPr>
                  </w:rPrChange>
                </w:rPr>
                <w:br/>
                <w:delText>Nội dung bình luận:</w:delText>
              </w:r>
            </w:del>
          </w:p>
        </w:tc>
        <w:tc>
          <w:tcPr>
            <w:tcW w:w="2172" w:type="dxa"/>
            <w:tcPrChange w:id="2774" w:author="kiemlongJr" w:date="2023-09-26T21:24:00Z">
              <w:tcPr>
                <w:tcW w:w="2359" w:type="dxa"/>
                <w:gridSpan w:val="2"/>
              </w:tcPr>
            </w:tcPrChange>
          </w:tcPr>
          <w:p w14:paraId="041E7275" w14:textId="0B472452"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775" w:author="Admin" w:date="2023-10-02T17:55:00Z"/>
                <w:rFonts w:asciiTheme="majorHAnsi" w:hAnsiTheme="majorHAnsi" w:cstheme="majorHAnsi"/>
                <w:sz w:val="26"/>
                <w:szCs w:val="26"/>
                <w:rPrChange w:id="2776" w:author="kiemlongJr" w:date="2023-09-26T21:26:00Z">
                  <w:rPr>
                    <w:del w:id="2777" w:author="Admin" w:date="2023-10-02T17:55:00Z"/>
                    <w:sz w:val="20"/>
                    <w:szCs w:val="20"/>
                    <w:lang w:val="vi-VN"/>
                  </w:rPr>
                </w:rPrChange>
              </w:rPr>
            </w:pPr>
            <w:del w:id="2778" w:author="Admin" w:date="2023-10-02T17:55:00Z">
              <w:r w:rsidRPr="009D2D6D" w:rsidDel="00FA0EB2">
                <w:rPr>
                  <w:rFonts w:asciiTheme="majorHAnsi" w:hAnsiTheme="majorHAnsi" w:cstheme="majorHAnsi"/>
                  <w:sz w:val="26"/>
                  <w:szCs w:val="26"/>
                  <w:rPrChange w:id="2779" w:author="kiemlongJr" w:date="2023-09-26T21:26:00Z">
                    <w:rPr>
                      <w:sz w:val="20"/>
                      <w:szCs w:val="20"/>
                    </w:rPr>
                  </w:rPrChange>
                </w:rPr>
                <w:delText xml:space="preserve">Hiển thị thông báo </w:delText>
              </w:r>
              <w:r w:rsidRPr="009D2D6D" w:rsidDel="00FA0EB2">
                <w:rPr>
                  <w:rFonts w:asciiTheme="majorHAnsi" w:hAnsiTheme="majorHAnsi" w:cstheme="majorHAnsi"/>
                  <w:sz w:val="26"/>
                  <w:szCs w:val="26"/>
                  <w:rPrChange w:id="2780" w:author="kiemlongJr" w:date="2023-09-26T21:26:00Z">
                    <w:rPr>
                      <w:sz w:val="20"/>
                      <w:szCs w:val="20"/>
                    </w:rPr>
                  </w:rPrChange>
                </w:rPr>
                <w:br/>
                <w:delText>“Nội dung email, nội dung bình luận không được để trống” Hệ thống cho phép Bình luận thành công</w:delText>
              </w:r>
            </w:del>
          </w:p>
        </w:tc>
        <w:tc>
          <w:tcPr>
            <w:tcW w:w="1756" w:type="dxa"/>
            <w:tcPrChange w:id="2781" w:author="kiemlongJr" w:date="2023-09-26T21:24:00Z">
              <w:tcPr>
                <w:tcW w:w="1948" w:type="dxa"/>
              </w:tcPr>
            </w:tcPrChange>
          </w:tcPr>
          <w:p w14:paraId="1F1993B3" w14:textId="32443C2B"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782" w:author="Admin" w:date="2023-10-02T17:55:00Z"/>
                <w:rFonts w:asciiTheme="majorHAnsi" w:hAnsiTheme="majorHAnsi" w:cstheme="majorHAnsi"/>
                <w:sz w:val="26"/>
                <w:szCs w:val="26"/>
                <w:rPrChange w:id="2783" w:author="kiemlongJr" w:date="2023-09-26T21:26:00Z">
                  <w:rPr>
                    <w:del w:id="2784" w:author="Admin" w:date="2023-10-02T17:55:00Z"/>
                    <w:sz w:val="20"/>
                    <w:szCs w:val="20"/>
                    <w:lang w:val="vi-VN"/>
                  </w:rPr>
                </w:rPrChange>
              </w:rPr>
            </w:pPr>
            <w:del w:id="2785" w:author="Admin" w:date="2023-10-02T17:55:00Z">
              <w:r w:rsidRPr="009D2D6D" w:rsidDel="00FA0EB2">
                <w:rPr>
                  <w:rFonts w:asciiTheme="majorHAnsi" w:hAnsiTheme="majorHAnsi" w:cstheme="majorHAnsi"/>
                  <w:sz w:val="26"/>
                  <w:szCs w:val="26"/>
                  <w:rPrChange w:id="2786" w:author="kiemlongJr" w:date="2023-09-26T21:26:00Z">
                    <w:rPr>
                      <w:sz w:val="20"/>
                      <w:szCs w:val="20"/>
                    </w:rPr>
                  </w:rPrChange>
                </w:rPr>
                <w:delText>Bình luận không thành công, hiển thị thông báo “Vui lòng điền trường này”</w:delText>
              </w:r>
            </w:del>
          </w:p>
        </w:tc>
        <w:tc>
          <w:tcPr>
            <w:tcW w:w="708" w:type="dxa"/>
            <w:tcPrChange w:id="2787" w:author="kiemlongJr" w:date="2023-09-26T21:24:00Z">
              <w:tcPr>
                <w:tcW w:w="979" w:type="dxa"/>
              </w:tcPr>
            </w:tcPrChange>
          </w:tcPr>
          <w:p w14:paraId="3343FF69" w14:textId="65F48BA5" w:rsidR="0069312D" w:rsidRPr="009D2D6D" w:rsidDel="00FA0EB2" w:rsidRDefault="0069312D" w:rsidP="006D394B">
            <w:pPr>
              <w:pStyle w:val="Heading3"/>
              <w:jc w:val="both"/>
              <w:outlineLvl w:val="2"/>
              <w:cnfStyle w:val="000000000000" w:firstRow="0" w:lastRow="0" w:firstColumn="0" w:lastColumn="0" w:oddVBand="0" w:evenVBand="0" w:oddHBand="0" w:evenHBand="0" w:firstRowFirstColumn="0" w:firstRowLastColumn="0" w:lastRowFirstColumn="0" w:lastRowLastColumn="0"/>
              <w:rPr>
                <w:del w:id="2788" w:author="Admin" w:date="2023-10-02T17:55:00Z"/>
                <w:rFonts w:asciiTheme="majorHAnsi" w:hAnsiTheme="majorHAnsi" w:cstheme="majorHAnsi"/>
                <w:sz w:val="26"/>
                <w:szCs w:val="26"/>
                <w:rPrChange w:id="2789" w:author="kiemlongJr" w:date="2023-09-26T21:26:00Z">
                  <w:rPr>
                    <w:del w:id="2790" w:author="Admin" w:date="2023-10-02T17:55:00Z"/>
                    <w:sz w:val="20"/>
                    <w:szCs w:val="20"/>
                    <w:lang w:val="vi-VN"/>
                  </w:rPr>
                </w:rPrChange>
              </w:rPr>
            </w:pPr>
            <w:del w:id="2791" w:author="Admin" w:date="2023-10-02T17:55:00Z">
              <w:r w:rsidRPr="009D2D6D" w:rsidDel="00FA0EB2">
                <w:rPr>
                  <w:rFonts w:asciiTheme="majorHAnsi" w:hAnsiTheme="majorHAnsi" w:cstheme="majorHAnsi"/>
                  <w:sz w:val="26"/>
                  <w:szCs w:val="26"/>
                  <w:rPrChange w:id="2792" w:author="kiemlongJr" w:date="2023-09-26T21:26:00Z">
                    <w:rPr>
                      <w:sz w:val="20"/>
                      <w:szCs w:val="20"/>
                    </w:rPr>
                  </w:rPrChange>
                </w:rPr>
                <w:delText>Fail</w:delText>
              </w:r>
            </w:del>
          </w:p>
        </w:tc>
      </w:tr>
    </w:tbl>
    <w:p w14:paraId="687E2006" w14:textId="6129792C" w:rsidR="0069312D" w:rsidRPr="009D2D6D" w:rsidDel="00FA0EB2" w:rsidRDefault="0069312D" w:rsidP="006D394B">
      <w:pPr>
        <w:pStyle w:val="Heading3"/>
        <w:jc w:val="both"/>
        <w:rPr>
          <w:del w:id="2793" w:author="Admin" w:date="2023-10-02T17:55:00Z"/>
          <w:rFonts w:asciiTheme="majorHAnsi" w:hAnsiTheme="majorHAnsi" w:cstheme="majorHAnsi"/>
          <w:szCs w:val="26"/>
        </w:rPr>
      </w:pPr>
      <w:del w:id="2794" w:author="Admin" w:date="2023-10-02T17:55:00Z">
        <w:r w:rsidRPr="009D2D6D" w:rsidDel="00FA0EB2">
          <w:rPr>
            <w:rFonts w:asciiTheme="majorHAnsi" w:hAnsiTheme="majorHAnsi" w:cstheme="majorHAnsi"/>
            <w:szCs w:val="26"/>
            <w:lang w:val="en-US"/>
          </w:rPr>
          <w:br/>
          <w:delText>Bảng test report chức năng bình luận:</w:delText>
        </w:r>
      </w:del>
    </w:p>
    <w:tbl>
      <w:tblPr>
        <w:tblStyle w:val="GridTable4-Accent41"/>
        <w:tblW w:w="8910" w:type="dxa"/>
        <w:tblInd w:w="85" w:type="dxa"/>
        <w:tblLook w:val="04A0" w:firstRow="1" w:lastRow="0" w:firstColumn="1" w:lastColumn="0" w:noHBand="0" w:noVBand="1"/>
        <w:tblPrChange w:id="2795" w:author="kiemlongJr" w:date="2023-09-26T21:24:00Z">
          <w:tblPr>
            <w:tblStyle w:val="GridTable4-Accent41"/>
            <w:tblW w:w="9776" w:type="dxa"/>
            <w:tblLook w:val="04A0" w:firstRow="1" w:lastRow="0" w:firstColumn="1" w:lastColumn="0" w:noHBand="0" w:noVBand="1"/>
          </w:tblPr>
        </w:tblPrChange>
      </w:tblPr>
      <w:tblGrid>
        <w:gridCol w:w="1620"/>
        <w:gridCol w:w="1800"/>
        <w:gridCol w:w="178"/>
        <w:gridCol w:w="1712"/>
        <w:gridCol w:w="1800"/>
        <w:gridCol w:w="1800"/>
        <w:tblGridChange w:id="2796">
          <w:tblGrid>
            <w:gridCol w:w="1833"/>
            <w:gridCol w:w="1850"/>
            <w:gridCol w:w="1832"/>
            <w:gridCol w:w="1993"/>
            <w:gridCol w:w="2268"/>
          </w:tblGrid>
        </w:tblGridChange>
      </w:tblGrid>
      <w:tr w:rsidR="0069312D" w:rsidRPr="009D2D6D" w:rsidDel="00FA0EB2" w14:paraId="6BBB844F" w14:textId="252C3969" w:rsidTr="006839B2">
        <w:trPr>
          <w:cnfStyle w:val="100000000000" w:firstRow="1" w:lastRow="0" w:firstColumn="0" w:lastColumn="0" w:oddVBand="0" w:evenVBand="0" w:oddHBand="0" w:evenHBand="0" w:firstRowFirstColumn="0" w:firstRowLastColumn="0" w:lastRowFirstColumn="0" w:lastRowLastColumn="0"/>
          <w:del w:id="2797" w:author="Admin" w:date="2023-10-02T17:55:00Z"/>
        </w:trPr>
        <w:tc>
          <w:tcPr>
            <w:cnfStyle w:val="001000000000" w:firstRow="0" w:lastRow="0" w:firstColumn="1" w:lastColumn="0" w:oddVBand="0" w:evenVBand="0" w:oddHBand="0" w:evenHBand="0" w:firstRowFirstColumn="0" w:firstRowLastColumn="0" w:lastRowFirstColumn="0" w:lastRowLastColumn="0"/>
            <w:tcW w:w="1620" w:type="dxa"/>
            <w:tcPrChange w:id="2798" w:author="kiemlongJr" w:date="2023-09-26T21:24:00Z">
              <w:tcPr>
                <w:tcW w:w="1833" w:type="dxa"/>
              </w:tcPr>
            </w:tcPrChange>
          </w:tcPr>
          <w:p w14:paraId="499F8795" w14:textId="3270F4FB" w:rsidR="0069312D" w:rsidRPr="009D2D6D" w:rsidDel="00FA0EB2" w:rsidRDefault="0069312D" w:rsidP="006D394B">
            <w:pPr>
              <w:pStyle w:val="Heading3"/>
              <w:jc w:val="both"/>
              <w:outlineLvl w:val="2"/>
              <w:cnfStyle w:val="101000000000" w:firstRow="1" w:lastRow="0" w:firstColumn="1" w:lastColumn="0" w:oddVBand="0" w:evenVBand="0" w:oddHBand="0" w:evenHBand="0" w:firstRowFirstColumn="0" w:firstRowLastColumn="0" w:lastRowFirstColumn="0" w:lastRowLastColumn="0"/>
              <w:rPr>
                <w:del w:id="2799" w:author="Admin" w:date="2023-10-02T17:55:00Z"/>
                <w:rFonts w:asciiTheme="majorHAnsi" w:hAnsiTheme="majorHAnsi" w:cstheme="majorHAnsi"/>
                <w:b/>
                <w:bCs/>
                <w:color w:val="FFFFFF" w:themeColor="background1"/>
                <w:sz w:val="26"/>
                <w:szCs w:val="26"/>
                <w:rPrChange w:id="2800" w:author="kiemlongJr" w:date="2023-09-26T21:27:00Z">
                  <w:rPr>
                    <w:del w:id="2801" w:author="Admin" w:date="2023-10-02T17:55:00Z"/>
                    <w:b/>
                    <w:bCs/>
                    <w:color w:val="auto"/>
                    <w:sz w:val="20"/>
                    <w:szCs w:val="20"/>
                    <w:lang w:val="vi-VN"/>
                  </w:rPr>
                </w:rPrChange>
              </w:rPr>
            </w:pPr>
          </w:p>
        </w:tc>
        <w:tc>
          <w:tcPr>
            <w:tcW w:w="1800" w:type="dxa"/>
            <w:tcPrChange w:id="2802" w:author="kiemlongJr" w:date="2023-09-26T21:24:00Z">
              <w:tcPr>
                <w:tcW w:w="1850" w:type="dxa"/>
              </w:tcPr>
            </w:tcPrChange>
          </w:tcPr>
          <w:p w14:paraId="08212D35" w14:textId="33F74C39" w:rsidR="0069312D" w:rsidRPr="009D2D6D" w:rsidDel="00FA0EB2" w:rsidRDefault="0069312D" w:rsidP="006D394B">
            <w:pPr>
              <w:pStyle w:val="Heading3"/>
              <w:jc w:val="both"/>
              <w:outlineLvl w:val="2"/>
              <w:cnfStyle w:val="100000000000" w:firstRow="1" w:lastRow="0" w:firstColumn="0" w:lastColumn="0" w:oddVBand="0" w:evenVBand="0" w:oddHBand="0" w:evenHBand="0" w:firstRowFirstColumn="0" w:firstRowLastColumn="0" w:lastRowFirstColumn="0" w:lastRowLastColumn="0"/>
              <w:rPr>
                <w:del w:id="2803" w:author="Admin" w:date="2023-10-02T17:55:00Z"/>
                <w:rFonts w:asciiTheme="majorHAnsi" w:hAnsiTheme="majorHAnsi" w:cstheme="majorHAnsi"/>
                <w:b/>
                <w:bCs/>
                <w:color w:val="FFFFFF" w:themeColor="background1"/>
                <w:sz w:val="26"/>
                <w:szCs w:val="26"/>
                <w:rPrChange w:id="2804" w:author="kiemlongJr" w:date="2023-09-26T21:27:00Z">
                  <w:rPr>
                    <w:del w:id="2805" w:author="Admin" w:date="2023-10-02T17:55:00Z"/>
                    <w:b/>
                    <w:bCs/>
                    <w:color w:val="auto"/>
                    <w:sz w:val="20"/>
                    <w:szCs w:val="20"/>
                    <w:lang w:val="vi-VN"/>
                  </w:rPr>
                </w:rPrChange>
              </w:rPr>
            </w:pPr>
            <w:del w:id="2806" w:author="Admin" w:date="2023-10-02T17:55:00Z">
              <w:r w:rsidRPr="009D2D6D" w:rsidDel="00FA0EB2">
                <w:rPr>
                  <w:rFonts w:asciiTheme="majorHAnsi" w:hAnsiTheme="majorHAnsi" w:cstheme="majorHAnsi"/>
                  <w:b/>
                  <w:bCs/>
                  <w:sz w:val="26"/>
                  <w:szCs w:val="26"/>
                  <w:rPrChange w:id="2807" w:author="kiemlongJr" w:date="2023-09-26T21:27:00Z">
                    <w:rPr>
                      <w:b/>
                      <w:bCs/>
                      <w:sz w:val="20"/>
                      <w:szCs w:val="20"/>
                    </w:rPr>
                  </w:rPrChange>
                </w:rPr>
                <w:delText>Số lượng passed</w:delText>
              </w:r>
            </w:del>
          </w:p>
        </w:tc>
        <w:tc>
          <w:tcPr>
            <w:tcW w:w="1890" w:type="dxa"/>
            <w:gridSpan w:val="2"/>
            <w:tcPrChange w:id="2808" w:author="kiemlongJr" w:date="2023-09-26T21:24:00Z">
              <w:tcPr>
                <w:tcW w:w="1832" w:type="dxa"/>
              </w:tcPr>
            </w:tcPrChange>
          </w:tcPr>
          <w:p w14:paraId="7BD00811" w14:textId="27D4B02E" w:rsidR="0069312D" w:rsidRPr="009D2D6D" w:rsidDel="00FA0EB2" w:rsidRDefault="0069312D" w:rsidP="006D394B">
            <w:pPr>
              <w:pStyle w:val="Heading3"/>
              <w:jc w:val="both"/>
              <w:outlineLvl w:val="2"/>
              <w:cnfStyle w:val="100000000000" w:firstRow="1" w:lastRow="0" w:firstColumn="0" w:lastColumn="0" w:oddVBand="0" w:evenVBand="0" w:oddHBand="0" w:evenHBand="0" w:firstRowFirstColumn="0" w:firstRowLastColumn="0" w:lastRowFirstColumn="0" w:lastRowLastColumn="0"/>
              <w:rPr>
                <w:del w:id="2809" w:author="Admin" w:date="2023-10-02T17:55:00Z"/>
                <w:rFonts w:asciiTheme="majorHAnsi" w:hAnsiTheme="majorHAnsi" w:cstheme="majorHAnsi"/>
                <w:b/>
                <w:bCs/>
                <w:color w:val="FFFFFF" w:themeColor="background1"/>
                <w:sz w:val="26"/>
                <w:szCs w:val="26"/>
                <w:rPrChange w:id="2810" w:author="kiemlongJr" w:date="2023-09-26T21:27:00Z">
                  <w:rPr>
                    <w:del w:id="2811" w:author="Admin" w:date="2023-10-02T17:55:00Z"/>
                    <w:b/>
                    <w:bCs/>
                    <w:color w:val="auto"/>
                    <w:sz w:val="20"/>
                    <w:szCs w:val="20"/>
                    <w:lang w:val="vi-VN"/>
                  </w:rPr>
                </w:rPrChange>
              </w:rPr>
            </w:pPr>
            <w:del w:id="2812" w:author="Admin" w:date="2023-10-02T17:55:00Z">
              <w:r w:rsidRPr="009D2D6D" w:rsidDel="00FA0EB2">
                <w:rPr>
                  <w:rFonts w:asciiTheme="majorHAnsi" w:hAnsiTheme="majorHAnsi" w:cstheme="majorHAnsi"/>
                  <w:b/>
                  <w:bCs/>
                  <w:sz w:val="26"/>
                  <w:szCs w:val="26"/>
                  <w:rPrChange w:id="2813" w:author="kiemlongJr" w:date="2023-09-26T21:27:00Z">
                    <w:rPr>
                      <w:b/>
                      <w:bCs/>
                      <w:sz w:val="20"/>
                      <w:szCs w:val="20"/>
                    </w:rPr>
                  </w:rPrChange>
                </w:rPr>
                <w:delText>Số lượng fail</w:delText>
              </w:r>
            </w:del>
          </w:p>
        </w:tc>
        <w:tc>
          <w:tcPr>
            <w:tcW w:w="1800" w:type="dxa"/>
            <w:tcPrChange w:id="2814" w:author="kiemlongJr" w:date="2023-09-26T21:24:00Z">
              <w:tcPr>
                <w:tcW w:w="1993" w:type="dxa"/>
              </w:tcPr>
            </w:tcPrChange>
          </w:tcPr>
          <w:p w14:paraId="76D26EC1" w14:textId="1C4A606D" w:rsidR="0069312D" w:rsidRPr="009D2D6D" w:rsidDel="00FA0EB2" w:rsidRDefault="0069312D" w:rsidP="006D394B">
            <w:pPr>
              <w:pStyle w:val="Heading3"/>
              <w:jc w:val="both"/>
              <w:outlineLvl w:val="2"/>
              <w:cnfStyle w:val="100000000000" w:firstRow="1" w:lastRow="0" w:firstColumn="0" w:lastColumn="0" w:oddVBand="0" w:evenVBand="0" w:oddHBand="0" w:evenHBand="0" w:firstRowFirstColumn="0" w:firstRowLastColumn="0" w:lastRowFirstColumn="0" w:lastRowLastColumn="0"/>
              <w:rPr>
                <w:del w:id="2815" w:author="Admin" w:date="2023-10-02T17:55:00Z"/>
                <w:rFonts w:asciiTheme="majorHAnsi" w:hAnsiTheme="majorHAnsi" w:cstheme="majorHAnsi"/>
                <w:b/>
                <w:bCs/>
                <w:color w:val="FFFFFF" w:themeColor="background1"/>
                <w:sz w:val="26"/>
                <w:szCs w:val="26"/>
                <w:rPrChange w:id="2816" w:author="kiemlongJr" w:date="2023-09-26T21:27:00Z">
                  <w:rPr>
                    <w:del w:id="2817" w:author="Admin" w:date="2023-10-02T17:55:00Z"/>
                    <w:b/>
                    <w:bCs/>
                    <w:color w:val="auto"/>
                    <w:sz w:val="20"/>
                    <w:szCs w:val="20"/>
                    <w:lang w:val="vi-VN"/>
                  </w:rPr>
                </w:rPrChange>
              </w:rPr>
            </w:pPr>
            <w:del w:id="2818" w:author="Admin" w:date="2023-10-02T17:55:00Z">
              <w:r w:rsidRPr="009D2D6D" w:rsidDel="00FA0EB2">
                <w:rPr>
                  <w:rFonts w:asciiTheme="majorHAnsi" w:hAnsiTheme="majorHAnsi" w:cstheme="majorHAnsi"/>
                  <w:b/>
                  <w:bCs/>
                  <w:sz w:val="26"/>
                  <w:szCs w:val="26"/>
                  <w:rPrChange w:id="2819" w:author="kiemlongJr" w:date="2023-09-26T21:27:00Z">
                    <w:rPr>
                      <w:b/>
                      <w:bCs/>
                      <w:sz w:val="20"/>
                      <w:szCs w:val="20"/>
                    </w:rPr>
                  </w:rPrChange>
                </w:rPr>
                <w:delText>Số lượng test không chạy</w:delText>
              </w:r>
            </w:del>
          </w:p>
        </w:tc>
        <w:tc>
          <w:tcPr>
            <w:tcW w:w="1800" w:type="dxa"/>
            <w:tcPrChange w:id="2820" w:author="kiemlongJr" w:date="2023-09-26T21:24:00Z">
              <w:tcPr>
                <w:tcW w:w="2268" w:type="dxa"/>
              </w:tcPr>
            </w:tcPrChange>
          </w:tcPr>
          <w:p w14:paraId="01EFE89D" w14:textId="4DA745C3" w:rsidR="0069312D" w:rsidRPr="009D2D6D" w:rsidDel="00FA0EB2" w:rsidRDefault="0069312D" w:rsidP="006D394B">
            <w:pPr>
              <w:pStyle w:val="Heading3"/>
              <w:jc w:val="both"/>
              <w:outlineLvl w:val="2"/>
              <w:cnfStyle w:val="100000000000" w:firstRow="1" w:lastRow="0" w:firstColumn="0" w:lastColumn="0" w:oddVBand="0" w:evenVBand="0" w:oddHBand="0" w:evenHBand="0" w:firstRowFirstColumn="0" w:firstRowLastColumn="0" w:lastRowFirstColumn="0" w:lastRowLastColumn="0"/>
              <w:rPr>
                <w:del w:id="2821" w:author="Admin" w:date="2023-10-02T17:55:00Z"/>
                <w:rFonts w:asciiTheme="majorHAnsi" w:hAnsiTheme="majorHAnsi" w:cstheme="majorHAnsi"/>
                <w:b/>
                <w:bCs/>
                <w:color w:val="FFFFFF" w:themeColor="background1"/>
                <w:sz w:val="26"/>
                <w:szCs w:val="26"/>
                <w:rPrChange w:id="2822" w:author="kiemlongJr" w:date="2023-09-26T21:27:00Z">
                  <w:rPr>
                    <w:del w:id="2823" w:author="Admin" w:date="2023-10-02T17:55:00Z"/>
                    <w:b/>
                    <w:bCs/>
                    <w:color w:val="auto"/>
                    <w:sz w:val="20"/>
                    <w:szCs w:val="20"/>
                    <w:lang w:val="vi-VN"/>
                  </w:rPr>
                </w:rPrChange>
              </w:rPr>
            </w:pPr>
            <w:del w:id="2824" w:author="Admin" w:date="2023-10-02T17:55:00Z">
              <w:r w:rsidRPr="009D2D6D" w:rsidDel="00FA0EB2">
                <w:rPr>
                  <w:rFonts w:asciiTheme="majorHAnsi" w:hAnsiTheme="majorHAnsi" w:cstheme="majorHAnsi"/>
                  <w:b/>
                  <w:bCs/>
                  <w:sz w:val="26"/>
                  <w:szCs w:val="26"/>
                  <w:rPrChange w:id="2825" w:author="kiemlongJr" w:date="2023-09-26T21:27:00Z">
                    <w:rPr>
                      <w:b/>
                      <w:bCs/>
                      <w:sz w:val="20"/>
                      <w:szCs w:val="20"/>
                    </w:rPr>
                  </w:rPrChange>
                </w:rPr>
                <w:delText>Phần trăm thành công</w:delText>
              </w:r>
            </w:del>
          </w:p>
        </w:tc>
      </w:tr>
      <w:tr w:rsidR="0069312D" w:rsidRPr="009D2D6D" w:rsidDel="00FA0EB2" w14:paraId="40B43844" w14:textId="3941A382" w:rsidTr="006839B2">
        <w:trPr>
          <w:cnfStyle w:val="000000100000" w:firstRow="0" w:lastRow="0" w:firstColumn="0" w:lastColumn="0" w:oddVBand="0" w:evenVBand="0" w:oddHBand="1" w:evenHBand="0" w:firstRowFirstColumn="0" w:firstRowLastColumn="0" w:lastRowFirstColumn="0" w:lastRowLastColumn="0"/>
          <w:del w:id="2826" w:author="Admin" w:date="2023-10-02T17:55:00Z"/>
        </w:trPr>
        <w:tc>
          <w:tcPr>
            <w:cnfStyle w:val="001000000000" w:firstRow="0" w:lastRow="0" w:firstColumn="1" w:lastColumn="0" w:oddVBand="0" w:evenVBand="0" w:oddHBand="0" w:evenHBand="0" w:firstRowFirstColumn="0" w:firstRowLastColumn="0" w:lastRowFirstColumn="0" w:lastRowLastColumn="0"/>
            <w:tcW w:w="1620" w:type="dxa"/>
            <w:tcPrChange w:id="2827" w:author="kiemlongJr" w:date="2023-09-26T21:24:00Z">
              <w:tcPr>
                <w:tcW w:w="1833" w:type="dxa"/>
              </w:tcPr>
            </w:tcPrChange>
          </w:tcPr>
          <w:p w14:paraId="13CFAA2A" w14:textId="0C69FAC9" w:rsidR="0069312D" w:rsidRPr="009D2D6D" w:rsidDel="00FA0EB2" w:rsidRDefault="0069312D" w:rsidP="006D394B">
            <w:pPr>
              <w:pStyle w:val="Heading3"/>
              <w:jc w:val="both"/>
              <w:outlineLvl w:val="2"/>
              <w:cnfStyle w:val="001000100000" w:firstRow="0" w:lastRow="0" w:firstColumn="1" w:lastColumn="0" w:oddVBand="0" w:evenVBand="0" w:oddHBand="1" w:evenHBand="0" w:firstRowFirstColumn="0" w:firstRowLastColumn="0" w:lastRowFirstColumn="0" w:lastRowLastColumn="0"/>
              <w:rPr>
                <w:del w:id="2828" w:author="Admin" w:date="2023-10-02T17:55:00Z"/>
                <w:rFonts w:asciiTheme="majorHAnsi" w:hAnsiTheme="majorHAnsi" w:cstheme="majorHAnsi"/>
                <w:b/>
                <w:bCs/>
                <w:sz w:val="26"/>
                <w:szCs w:val="26"/>
                <w:rPrChange w:id="2829" w:author="kiemlongJr" w:date="2023-09-26T21:27:00Z">
                  <w:rPr>
                    <w:del w:id="2830" w:author="Admin" w:date="2023-10-02T17:55:00Z"/>
                    <w:b/>
                    <w:bCs/>
                    <w:sz w:val="20"/>
                    <w:szCs w:val="20"/>
                    <w:lang w:val="vi-VN"/>
                  </w:rPr>
                </w:rPrChange>
              </w:rPr>
            </w:pPr>
            <w:del w:id="2831" w:author="Admin" w:date="2023-10-02T17:55:00Z">
              <w:r w:rsidRPr="009D2D6D" w:rsidDel="00FA0EB2">
                <w:rPr>
                  <w:rFonts w:asciiTheme="majorHAnsi" w:hAnsiTheme="majorHAnsi" w:cstheme="majorHAnsi"/>
                  <w:b/>
                  <w:bCs/>
                  <w:sz w:val="26"/>
                  <w:szCs w:val="26"/>
                  <w:rPrChange w:id="2832" w:author="kiemlongJr" w:date="2023-09-26T21:27:00Z">
                    <w:rPr>
                      <w:b/>
                      <w:bCs/>
                      <w:sz w:val="20"/>
                      <w:szCs w:val="20"/>
                    </w:rPr>
                  </w:rPrChange>
                </w:rPr>
                <w:delText>8</w:delText>
              </w:r>
            </w:del>
          </w:p>
        </w:tc>
        <w:tc>
          <w:tcPr>
            <w:tcW w:w="1978" w:type="dxa"/>
            <w:gridSpan w:val="2"/>
            <w:tcPrChange w:id="2833" w:author="kiemlongJr" w:date="2023-09-26T21:24:00Z">
              <w:tcPr>
                <w:tcW w:w="1850" w:type="dxa"/>
              </w:tcPr>
            </w:tcPrChange>
          </w:tcPr>
          <w:p w14:paraId="20BFC12F" w14:textId="5AAC6AC3"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834" w:author="Admin" w:date="2023-10-02T17:55:00Z"/>
                <w:rFonts w:asciiTheme="majorHAnsi" w:hAnsiTheme="majorHAnsi" w:cstheme="majorHAnsi"/>
                <w:sz w:val="26"/>
                <w:szCs w:val="26"/>
                <w:rPrChange w:id="2835" w:author="kiemlongJr" w:date="2023-09-26T21:27:00Z">
                  <w:rPr>
                    <w:del w:id="2836" w:author="Admin" w:date="2023-10-02T17:55:00Z"/>
                    <w:sz w:val="20"/>
                    <w:szCs w:val="20"/>
                    <w:lang w:val="vi-VN"/>
                  </w:rPr>
                </w:rPrChange>
              </w:rPr>
            </w:pPr>
            <w:del w:id="2837" w:author="Admin" w:date="2023-10-02T17:55:00Z">
              <w:r w:rsidRPr="009D2D6D" w:rsidDel="00FA0EB2">
                <w:rPr>
                  <w:rFonts w:asciiTheme="majorHAnsi" w:hAnsiTheme="majorHAnsi" w:cstheme="majorHAnsi"/>
                  <w:sz w:val="26"/>
                  <w:szCs w:val="26"/>
                  <w:rPrChange w:id="2838" w:author="kiemlongJr" w:date="2023-09-26T21:27:00Z">
                    <w:rPr>
                      <w:sz w:val="20"/>
                      <w:szCs w:val="20"/>
                    </w:rPr>
                  </w:rPrChange>
                </w:rPr>
                <w:delText>0</w:delText>
              </w:r>
            </w:del>
          </w:p>
        </w:tc>
        <w:tc>
          <w:tcPr>
            <w:tcW w:w="1712" w:type="dxa"/>
            <w:tcPrChange w:id="2839" w:author="kiemlongJr" w:date="2023-09-26T21:24:00Z">
              <w:tcPr>
                <w:tcW w:w="1832" w:type="dxa"/>
              </w:tcPr>
            </w:tcPrChange>
          </w:tcPr>
          <w:p w14:paraId="7762FD31" w14:textId="49079108"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840" w:author="Admin" w:date="2023-10-02T17:55:00Z"/>
                <w:rFonts w:asciiTheme="majorHAnsi" w:hAnsiTheme="majorHAnsi" w:cstheme="majorHAnsi"/>
                <w:sz w:val="26"/>
                <w:szCs w:val="26"/>
                <w:rPrChange w:id="2841" w:author="kiemlongJr" w:date="2023-09-26T21:27:00Z">
                  <w:rPr>
                    <w:del w:id="2842" w:author="Admin" w:date="2023-10-02T17:55:00Z"/>
                    <w:sz w:val="20"/>
                    <w:szCs w:val="20"/>
                    <w:lang w:val="vi-VN"/>
                  </w:rPr>
                </w:rPrChange>
              </w:rPr>
            </w:pPr>
            <w:del w:id="2843" w:author="Admin" w:date="2023-10-02T17:55:00Z">
              <w:r w:rsidRPr="009D2D6D" w:rsidDel="00FA0EB2">
                <w:rPr>
                  <w:rFonts w:asciiTheme="majorHAnsi" w:hAnsiTheme="majorHAnsi" w:cstheme="majorHAnsi"/>
                  <w:sz w:val="26"/>
                  <w:szCs w:val="26"/>
                  <w:rPrChange w:id="2844" w:author="kiemlongJr" w:date="2023-09-26T21:27:00Z">
                    <w:rPr>
                      <w:sz w:val="20"/>
                      <w:szCs w:val="20"/>
                    </w:rPr>
                  </w:rPrChange>
                </w:rPr>
                <w:delText>8</w:delText>
              </w:r>
            </w:del>
          </w:p>
        </w:tc>
        <w:tc>
          <w:tcPr>
            <w:tcW w:w="1800" w:type="dxa"/>
            <w:tcPrChange w:id="2845" w:author="kiemlongJr" w:date="2023-09-26T21:24:00Z">
              <w:tcPr>
                <w:tcW w:w="1993" w:type="dxa"/>
              </w:tcPr>
            </w:tcPrChange>
          </w:tcPr>
          <w:p w14:paraId="2B9827D4" w14:textId="1FA2563A"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846" w:author="Admin" w:date="2023-10-02T17:55:00Z"/>
                <w:rFonts w:asciiTheme="majorHAnsi" w:hAnsiTheme="majorHAnsi" w:cstheme="majorHAnsi"/>
                <w:sz w:val="26"/>
                <w:szCs w:val="26"/>
                <w:rPrChange w:id="2847" w:author="kiemlongJr" w:date="2023-09-26T21:27:00Z">
                  <w:rPr>
                    <w:del w:id="2848" w:author="Admin" w:date="2023-10-02T17:55:00Z"/>
                    <w:sz w:val="20"/>
                    <w:szCs w:val="20"/>
                    <w:lang w:val="vi-VN"/>
                  </w:rPr>
                </w:rPrChange>
              </w:rPr>
            </w:pPr>
            <w:del w:id="2849" w:author="Admin" w:date="2023-10-02T17:55:00Z">
              <w:r w:rsidRPr="009D2D6D" w:rsidDel="00FA0EB2">
                <w:rPr>
                  <w:rFonts w:asciiTheme="majorHAnsi" w:hAnsiTheme="majorHAnsi" w:cstheme="majorHAnsi"/>
                  <w:sz w:val="26"/>
                  <w:szCs w:val="26"/>
                  <w:rPrChange w:id="2850" w:author="kiemlongJr" w:date="2023-09-26T21:27:00Z">
                    <w:rPr>
                      <w:sz w:val="20"/>
                      <w:szCs w:val="20"/>
                    </w:rPr>
                  </w:rPrChange>
                </w:rPr>
                <w:delText>0</w:delText>
              </w:r>
            </w:del>
          </w:p>
        </w:tc>
        <w:tc>
          <w:tcPr>
            <w:tcW w:w="1800" w:type="dxa"/>
            <w:tcPrChange w:id="2851" w:author="kiemlongJr" w:date="2023-09-26T21:24:00Z">
              <w:tcPr>
                <w:tcW w:w="2268" w:type="dxa"/>
              </w:tcPr>
            </w:tcPrChange>
          </w:tcPr>
          <w:p w14:paraId="073CC091" w14:textId="7B16EAFB" w:rsidR="0069312D" w:rsidRPr="009D2D6D" w:rsidDel="00FA0EB2" w:rsidRDefault="0069312D" w:rsidP="006D394B">
            <w:pPr>
              <w:pStyle w:val="Heading3"/>
              <w:jc w:val="both"/>
              <w:outlineLvl w:val="2"/>
              <w:cnfStyle w:val="000000100000" w:firstRow="0" w:lastRow="0" w:firstColumn="0" w:lastColumn="0" w:oddVBand="0" w:evenVBand="0" w:oddHBand="1" w:evenHBand="0" w:firstRowFirstColumn="0" w:firstRowLastColumn="0" w:lastRowFirstColumn="0" w:lastRowLastColumn="0"/>
              <w:rPr>
                <w:del w:id="2852" w:author="Admin" w:date="2023-10-02T17:55:00Z"/>
                <w:rFonts w:asciiTheme="majorHAnsi" w:hAnsiTheme="majorHAnsi" w:cstheme="majorHAnsi"/>
                <w:sz w:val="26"/>
                <w:szCs w:val="26"/>
                <w:rPrChange w:id="2853" w:author="kiemlongJr" w:date="2023-09-26T21:27:00Z">
                  <w:rPr>
                    <w:del w:id="2854" w:author="Admin" w:date="2023-10-02T17:55:00Z"/>
                    <w:sz w:val="20"/>
                    <w:szCs w:val="20"/>
                    <w:lang w:val="vi-VN"/>
                  </w:rPr>
                </w:rPrChange>
              </w:rPr>
            </w:pPr>
            <w:del w:id="2855" w:author="Admin" w:date="2023-10-02T17:55:00Z">
              <w:r w:rsidRPr="009D2D6D" w:rsidDel="00FA0EB2">
                <w:rPr>
                  <w:rFonts w:asciiTheme="majorHAnsi" w:hAnsiTheme="majorHAnsi" w:cstheme="majorHAnsi"/>
                  <w:sz w:val="26"/>
                  <w:szCs w:val="26"/>
                  <w:rPrChange w:id="2856" w:author="kiemlongJr" w:date="2023-09-26T21:27:00Z">
                    <w:rPr>
                      <w:sz w:val="20"/>
                      <w:szCs w:val="20"/>
                    </w:rPr>
                  </w:rPrChange>
                </w:rPr>
                <w:delText>0%</w:delText>
              </w:r>
            </w:del>
          </w:p>
        </w:tc>
      </w:tr>
    </w:tbl>
    <w:p w14:paraId="68572742" w14:textId="7A94BAE4" w:rsidR="003577AA" w:rsidRPr="003577AA" w:rsidRDefault="003577AA" w:rsidP="003577AA">
      <w:pPr>
        <w:pStyle w:val="Heading3"/>
        <w:rPr>
          <w:rFonts w:asciiTheme="majorHAnsi" w:hAnsiTheme="majorHAnsi" w:cstheme="majorHAnsi"/>
          <w:b w:val="0"/>
          <w:szCs w:val="26"/>
          <w:lang w:val="en-US"/>
        </w:rPr>
      </w:pPr>
      <w:bookmarkStart w:id="2857" w:name="_Toc147230982"/>
      <w:r>
        <w:rPr>
          <w:rFonts w:asciiTheme="majorHAnsi" w:hAnsiTheme="majorHAnsi" w:cstheme="majorHAnsi"/>
          <w:szCs w:val="26"/>
          <w:lang w:val="en-US"/>
        </w:rPr>
        <w:t>5.5 Chức năng bình luận</w:t>
      </w:r>
    </w:p>
    <w:p w14:paraId="037E4E51" w14:textId="55014325" w:rsidR="00FA0EB2" w:rsidRPr="009D7C1C" w:rsidRDefault="00FA0EB2" w:rsidP="006D394B">
      <w:pPr>
        <w:jc w:val="both"/>
        <w:rPr>
          <w:ins w:id="2858" w:author="Admin" w:date="2023-10-02T17:56:00Z"/>
          <w:rFonts w:asciiTheme="majorHAnsi" w:hAnsiTheme="majorHAnsi" w:cstheme="majorHAnsi"/>
          <w:b/>
          <w:szCs w:val="26"/>
        </w:rPr>
      </w:pPr>
      <w:ins w:id="2859" w:author="Admin" w:date="2023-10-02T17:56:00Z">
        <w:r w:rsidRPr="009D7C1C">
          <w:rPr>
            <w:rFonts w:asciiTheme="majorHAnsi" w:hAnsiTheme="majorHAnsi" w:cstheme="majorHAnsi"/>
            <w:b/>
            <w:szCs w:val="26"/>
          </w:rPr>
          <w:t>Phân tích điều kiện:</w:t>
        </w:r>
        <w:bookmarkEnd w:id="2857"/>
        <w:r w:rsidRPr="009D7C1C">
          <w:rPr>
            <w:rFonts w:asciiTheme="majorHAnsi" w:hAnsiTheme="majorHAnsi" w:cstheme="majorHAnsi"/>
            <w:b/>
            <w:szCs w:val="26"/>
          </w:rPr>
          <w:t xml:space="preserve"> </w:t>
        </w:r>
      </w:ins>
    </w:p>
    <w:p w14:paraId="1F8F20FD" w14:textId="77777777" w:rsidR="00FA0EB2" w:rsidRPr="009D2D6D" w:rsidRDefault="00FA0EB2" w:rsidP="00FA0EB2">
      <w:pPr>
        <w:pStyle w:val="ListParagraph"/>
        <w:numPr>
          <w:ilvl w:val="0"/>
          <w:numId w:val="39"/>
        </w:numPr>
        <w:spacing w:after="160" w:line="360" w:lineRule="auto"/>
        <w:jc w:val="both"/>
        <w:rPr>
          <w:ins w:id="2860" w:author="Admin" w:date="2023-10-02T17:56:00Z"/>
          <w:rFonts w:asciiTheme="majorHAnsi" w:hAnsiTheme="majorHAnsi" w:cstheme="majorHAnsi"/>
          <w:szCs w:val="26"/>
          <w:lang w:val="en-US"/>
        </w:rPr>
      </w:pPr>
      <w:ins w:id="2861" w:author="Admin" w:date="2023-10-02T17:56:00Z">
        <w:r w:rsidRPr="009D2D6D">
          <w:rPr>
            <w:rFonts w:asciiTheme="majorHAnsi" w:hAnsiTheme="majorHAnsi" w:cstheme="majorHAnsi"/>
            <w:szCs w:val="26"/>
            <w:lang w:val="en-US"/>
          </w:rPr>
          <w:t xml:space="preserve">ĐK1: </w:t>
        </w:r>
        <w:r w:rsidRPr="009D2D6D">
          <w:rPr>
            <w:rFonts w:asciiTheme="majorHAnsi" w:hAnsiTheme="majorHAnsi" w:cstheme="majorHAnsi"/>
            <w:szCs w:val="26"/>
          </w:rPr>
          <w:t xml:space="preserve">Nhập </w:t>
        </w:r>
        <w:r w:rsidRPr="009D2D6D">
          <w:rPr>
            <w:rFonts w:asciiTheme="majorHAnsi" w:hAnsiTheme="majorHAnsi" w:cstheme="majorHAnsi"/>
            <w:szCs w:val="26"/>
            <w:lang w:val="en-US"/>
          </w:rPr>
          <w:t>tên</w:t>
        </w:r>
        <w:r w:rsidRPr="009D2D6D">
          <w:rPr>
            <w:rFonts w:asciiTheme="majorHAnsi" w:hAnsiTheme="majorHAnsi" w:cstheme="majorHAnsi"/>
            <w:szCs w:val="26"/>
          </w:rPr>
          <w:t xml:space="preserve"> | Giá trị điều kiện</w:t>
        </w:r>
        <w:r w:rsidRPr="009D2D6D">
          <w:rPr>
            <w:rFonts w:asciiTheme="majorHAnsi" w:hAnsiTheme="majorHAnsi" w:cstheme="majorHAnsi"/>
            <w:szCs w:val="26"/>
            <w:lang w:val="en-US"/>
          </w:rPr>
          <w:t xml:space="preserve"> 1</w:t>
        </w:r>
        <w:r w:rsidRPr="009D2D6D">
          <w:rPr>
            <w:rFonts w:asciiTheme="majorHAnsi" w:hAnsiTheme="majorHAnsi" w:cstheme="majorHAnsi"/>
            <w:szCs w:val="26"/>
          </w:rPr>
          <w:t>: T</w:t>
        </w:r>
        <w:r w:rsidRPr="009D2D6D">
          <w:rPr>
            <w:rFonts w:asciiTheme="majorHAnsi" w:hAnsiTheme="majorHAnsi" w:cstheme="majorHAnsi"/>
            <w:szCs w:val="26"/>
            <w:lang w:val="en-US"/>
          </w:rPr>
          <w:t>, F,</w:t>
        </w:r>
        <w:r w:rsidRPr="009D2D6D">
          <w:rPr>
            <w:rFonts w:asciiTheme="majorHAnsi" w:hAnsiTheme="majorHAnsi" w:cstheme="majorHAnsi"/>
            <w:szCs w:val="26"/>
          </w:rPr>
          <w:t xml:space="preserve"> B</w:t>
        </w:r>
        <w:r w:rsidRPr="009D2D6D">
          <w:rPr>
            <w:rFonts w:asciiTheme="majorHAnsi" w:hAnsiTheme="majorHAnsi" w:cstheme="majorHAnsi"/>
            <w:szCs w:val="26"/>
            <w:lang w:val="en-US"/>
          </w:rPr>
          <w:t xml:space="preserve"> (T: True, B: Blank)</w:t>
        </w:r>
      </w:ins>
    </w:p>
    <w:p w14:paraId="50F16027" w14:textId="77777777" w:rsidR="00FA0EB2" w:rsidRPr="009D2D6D" w:rsidRDefault="00FA0EB2" w:rsidP="00FA0EB2">
      <w:pPr>
        <w:pStyle w:val="ListParagraph"/>
        <w:numPr>
          <w:ilvl w:val="0"/>
          <w:numId w:val="39"/>
        </w:numPr>
        <w:spacing w:after="160" w:line="360" w:lineRule="auto"/>
        <w:jc w:val="both"/>
        <w:rPr>
          <w:ins w:id="2862" w:author="Admin" w:date="2023-10-02T17:56:00Z"/>
          <w:rFonts w:asciiTheme="majorHAnsi" w:hAnsiTheme="majorHAnsi" w:cstheme="majorHAnsi"/>
          <w:szCs w:val="26"/>
          <w:lang w:val="en-US"/>
        </w:rPr>
      </w:pPr>
      <w:ins w:id="2863" w:author="Admin" w:date="2023-10-02T17:56:00Z">
        <w:r w:rsidRPr="009D2D6D">
          <w:rPr>
            <w:rFonts w:asciiTheme="majorHAnsi" w:hAnsiTheme="majorHAnsi" w:cstheme="majorHAnsi"/>
            <w:szCs w:val="26"/>
            <w:lang w:val="en-US"/>
          </w:rPr>
          <w:t>ĐK2:</w:t>
        </w:r>
        <w:r w:rsidRPr="009D2D6D">
          <w:rPr>
            <w:rFonts w:asciiTheme="majorHAnsi" w:hAnsiTheme="majorHAnsi" w:cstheme="majorHAnsi"/>
            <w:szCs w:val="26"/>
          </w:rPr>
          <w:t xml:space="preserve"> Nhập</w:t>
        </w:r>
        <w:r w:rsidRPr="009D2D6D">
          <w:rPr>
            <w:rFonts w:asciiTheme="majorHAnsi" w:hAnsiTheme="majorHAnsi" w:cstheme="majorHAnsi"/>
            <w:szCs w:val="26"/>
            <w:lang w:val="en-US"/>
          </w:rPr>
          <w:t xml:space="preserve"> email | </w:t>
        </w:r>
        <w:r w:rsidRPr="009D2D6D">
          <w:rPr>
            <w:rFonts w:asciiTheme="majorHAnsi" w:hAnsiTheme="majorHAnsi" w:cstheme="majorHAnsi"/>
            <w:szCs w:val="26"/>
          </w:rPr>
          <w:t>Giá trị điều kiện</w:t>
        </w:r>
        <w:r w:rsidRPr="009D2D6D">
          <w:rPr>
            <w:rFonts w:asciiTheme="majorHAnsi" w:hAnsiTheme="majorHAnsi" w:cstheme="majorHAnsi"/>
            <w:szCs w:val="26"/>
            <w:lang w:val="en-US"/>
          </w:rPr>
          <w:t xml:space="preserve"> 2</w:t>
        </w:r>
        <w:r w:rsidRPr="009D2D6D">
          <w:rPr>
            <w:rFonts w:asciiTheme="majorHAnsi" w:hAnsiTheme="majorHAnsi" w:cstheme="majorHAnsi"/>
            <w:szCs w:val="26"/>
          </w:rPr>
          <w:t>: T,</w:t>
        </w:r>
        <w:r w:rsidRPr="009D2D6D">
          <w:rPr>
            <w:rFonts w:asciiTheme="majorHAnsi" w:hAnsiTheme="majorHAnsi" w:cstheme="majorHAnsi"/>
            <w:szCs w:val="26"/>
            <w:lang w:val="en-US"/>
          </w:rPr>
          <w:t xml:space="preserve"> F,</w:t>
        </w:r>
        <w:r w:rsidRPr="009D2D6D">
          <w:rPr>
            <w:rFonts w:asciiTheme="majorHAnsi" w:hAnsiTheme="majorHAnsi" w:cstheme="majorHAnsi"/>
            <w:szCs w:val="26"/>
          </w:rPr>
          <w:t xml:space="preserve"> B</w:t>
        </w:r>
        <w:r w:rsidRPr="009D2D6D">
          <w:rPr>
            <w:rFonts w:asciiTheme="majorHAnsi" w:hAnsiTheme="majorHAnsi" w:cstheme="majorHAnsi"/>
            <w:szCs w:val="26"/>
            <w:lang w:val="en-US"/>
          </w:rPr>
          <w:t xml:space="preserve"> (T: đúng định dạng có chứa @,  F: không đúng định dạng, B: Blank)</w:t>
        </w:r>
      </w:ins>
    </w:p>
    <w:p w14:paraId="570294A1" w14:textId="77777777" w:rsidR="00FA0EB2" w:rsidRPr="009D2D6D" w:rsidRDefault="00FA0EB2" w:rsidP="00FA0EB2">
      <w:pPr>
        <w:pStyle w:val="ListParagraph"/>
        <w:numPr>
          <w:ilvl w:val="0"/>
          <w:numId w:val="39"/>
        </w:numPr>
        <w:spacing w:after="160" w:line="360" w:lineRule="auto"/>
        <w:jc w:val="both"/>
        <w:rPr>
          <w:ins w:id="2864" w:author="Admin" w:date="2023-10-02T17:56:00Z"/>
          <w:rFonts w:asciiTheme="majorHAnsi" w:hAnsiTheme="majorHAnsi" w:cstheme="majorHAnsi"/>
          <w:szCs w:val="26"/>
          <w:lang w:val="en-US"/>
        </w:rPr>
      </w:pPr>
      <w:ins w:id="2865" w:author="Admin" w:date="2023-10-02T17:56:00Z">
        <w:r w:rsidRPr="009D2D6D">
          <w:rPr>
            <w:rFonts w:asciiTheme="majorHAnsi" w:hAnsiTheme="majorHAnsi" w:cstheme="majorHAnsi"/>
            <w:szCs w:val="26"/>
            <w:lang w:val="en-US"/>
          </w:rPr>
          <w:t xml:space="preserve">ĐK3: Nhập bình luận | </w:t>
        </w:r>
        <w:r w:rsidRPr="009D2D6D">
          <w:rPr>
            <w:rFonts w:asciiTheme="majorHAnsi" w:hAnsiTheme="majorHAnsi" w:cstheme="majorHAnsi"/>
            <w:szCs w:val="26"/>
          </w:rPr>
          <w:t>Giá trị điều kiện</w:t>
        </w:r>
        <w:r w:rsidRPr="009D2D6D">
          <w:rPr>
            <w:rFonts w:asciiTheme="majorHAnsi" w:hAnsiTheme="majorHAnsi" w:cstheme="majorHAnsi"/>
            <w:szCs w:val="26"/>
            <w:lang w:val="en-US"/>
          </w:rPr>
          <w:t xml:space="preserve"> 3</w:t>
        </w:r>
        <w:r w:rsidRPr="009D2D6D">
          <w:rPr>
            <w:rFonts w:asciiTheme="majorHAnsi" w:hAnsiTheme="majorHAnsi" w:cstheme="majorHAnsi"/>
            <w:szCs w:val="26"/>
          </w:rPr>
          <w:t>: T</w:t>
        </w:r>
        <w:r w:rsidRPr="009D2D6D">
          <w:rPr>
            <w:rFonts w:asciiTheme="majorHAnsi" w:hAnsiTheme="majorHAnsi" w:cstheme="majorHAnsi"/>
            <w:szCs w:val="26"/>
            <w:lang w:val="en-US"/>
          </w:rPr>
          <w:t>,</w:t>
        </w:r>
        <w:r w:rsidRPr="009D2D6D">
          <w:rPr>
            <w:rFonts w:asciiTheme="majorHAnsi" w:hAnsiTheme="majorHAnsi" w:cstheme="majorHAnsi"/>
            <w:szCs w:val="26"/>
          </w:rPr>
          <w:t xml:space="preserve"> B</w:t>
        </w:r>
        <w:r w:rsidRPr="009D2D6D">
          <w:rPr>
            <w:rFonts w:asciiTheme="majorHAnsi" w:hAnsiTheme="majorHAnsi" w:cstheme="majorHAnsi"/>
            <w:szCs w:val="26"/>
            <w:lang w:val="en-US"/>
          </w:rPr>
          <w:t xml:space="preserve"> (T: True, B: Blank)</w:t>
        </w:r>
      </w:ins>
    </w:p>
    <w:p w14:paraId="19C3249F" w14:textId="37F7F65F" w:rsidR="00FA0EB2" w:rsidRPr="009D7C1C" w:rsidRDefault="00FA0EB2" w:rsidP="009D7C1C">
      <w:pPr>
        <w:spacing w:line="360" w:lineRule="auto"/>
        <w:jc w:val="both"/>
        <w:rPr>
          <w:ins w:id="2866" w:author="Admin" w:date="2023-10-02T17:56:00Z"/>
          <w:rFonts w:asciiTheme="majorHAnsi" w:eastAsiaTheme="minorEastAsia" w:hAnsiTheme="majorHAnsi" w:cstheme="majorHAnsi"/>
          <w:szCs w:val="26"/>
          <w:lang w:val="en-US"/>
        </w:rPr>
      </w:pPr>
      <w:ins w:id="2867" w:author="Admin" w:date="2023-10-02T17:56:00Z">
        <w:r w:rsidRPr="009D7C1C">
          <w:rPr>
            <w:rFonts w:asciiTheme="majorHAnsi" w:hAnsiTheme="majorHAnsi" w:cstheme="majorHAnsi"/>
            <w:b/>
            <w:szCs w:val="26"/>
          </w:rPr>
          <w:t>Các hành động:</w:t>
        </w:r>
        <w:r w:rsidRPr="009D7C1C">
          <w:rPr>
            <w:rFonts w:asciiTheme="majorHAnsi" w:hAnsiTheme="majorHAnsi" w:cstheme="majorHAnsi"/>
            <w:szCs w:val="26"/>
          </w:rPr>
          <w:t xml:space="preserve"> </w:t>
        </w:r>
      </w:ins>
      <w:r w:rsidR="00704F01" w:rsidRPr="009D7C1C">
        <w:rPr>
          <w:rFonts w:asciiTheme="majorHAnsi" w:hAnsiTheme="majorHAnsi" w:cstheme="majorHAnsi"/>
          <w:szCs w:val="26"/>
          <w:lang w:val="en-US"/>
        </w:rPr>
        <w:t>B</w:t>
      </w:r>
      <w:ins w:id="2868" w:author="Admin" w:date="2023-10-02T17:56:00Z">
        <w:r w:rsidRPr="009D7C1C">
          <w:rPr>
            <w:rFonts w:asciiTheme="majorHAnsi" w:hAnsiTheme="majorHAnsi" w:cstheme="majorHAnsi"/>
            <w:szCs w:val="26"/>
            <w:lang w:val="en-US"/>
          </w:rPr>
          <w:t>ình luận</w:t>
        </w:r>
        <w:r w:rsidRPr="009D7C1C">
          <w:rPr>
            <w:rFonts w:asciiTheme="majorHAnsi" w:hAnsiTheme="majorHAnsi" w:cstheme="majorHAnsi"/>
            <w:szCs w:val="26"/>
          </w:rPr>
          <w:t xml:space="preserve"> </w:t>
        </w:r>
        <w:r w:rsidRPr="009D7C1C">
          <w:rPr>
            <w:rFonts w:asciiTheme="majorHAnsi" w:hAnsiTheme="majorHAnsi" w:cstheme="majorHAnsi"/>
            <w:szCs w:val="26"/>
            <w:lang w:val="en-US"/>
          </w:rPr>
          <w:t>thành công</w:t>
        </w:r>
        <w:r w:rsidRPr="009D7C1C">
          <w:rPr>
            <w:rFonts w:asciiTheme="majorHAnsi" w:hAnsiTheme="majorHAnsi" w:cstheme="majorHAnsi"/>
            <w:szCs w:val="26"/>
          </w:rPr>
          <w:t xml:space="preserve">, </w:t>
        </w:r>
        <w:r w:rsidRPr="009D7C1C">
          <w:rPr>
            <w:rFonts w:asciiTheme="majorHAnsi" w:hAnsiTheme="majorHAnsi" w:cstheme="majorHAnsi"/>
            <w:szCs w:val="26"/>
            <w:lang w:val="en-US"/>
          </w:rPr>
          <w:t>bình luận</w:t>
        </w:r>
        <w:r w:rsidRPr="009D7C1C">
          <w:rPr>
            <w:rFonts w:asciiTheme="majorHAnsi" w:hAnsiTheme="majorHAnsi" w:cstheme="majorHAnsi"/>
            <w:szCs w:val="26"/>
          </w:rPr>
          <w:t xml:space="preserve"> </w:t>
        </w:r>
        <w:r w:rsidRPr="009D7C1C">
          <w:rPr>
            <w:rFonts w:asciiTheme="majorHAnsi" w:hAnsiTheme="majorHAnsi" w:cstheme="majorHAnsi"/>
            <w:szCs w:val="26"/>
            <w:lang w:val="en-US"/>
          </w:rPr>
          <w:t>không thành công</w:t>
        </w:r>
      </w:ins>
    </w:p>
    <w:p w14:paraId="6E609CBC" w14:textId="77777777" w:rsidR="00FA0EB2" w:rsidRPr="009D7C1C" w:rsidRDefault="00FA0EB2" w:rsidP="009D7C1C">
      <w:pPr>
        <w:spacing w:line="360" w:lineRule="auto"/>
        <w:jc w:val="both"/>
        <w:rPr>
          <w:ins w:id="2869" w:author="Admin" w:date="2023-10-02T17:56:00Z"/>
          <w:rFonts w:asciiTheme="majorHAnsi" w:eastAsiaTheme="minorEastAsia" w:hAnsiTheme="majorHAnsi" w:cstheme="majorHAnsi"/>
          <w:szCs w:val="26"/>
          <w:lang w:val="en-US"/>
        </w:rPr>
      </w:pPr>
      <w:ins w:id="2870" w:author="Admin" w:date="2023-10-02T17:56:00Z">
        <w:r w:rsidRPr="009D7C1C">
          <w:rPr>
            <w:rFonts w:asciiTheme="majorHAnsi" w:hAnsiTheme="majorHAnsi" w:cstheme="majorHAnsi"/>
            <w:b/>
            <w:szCs w:val="26"/>
          </w:rPr>
          <w:t>Giá trị hành động</w:t>
        </w:r>
        <w:r w:rsidRPr="009D7C1C">
          <w:rPr>
            <w:rFonts w:asciiTheme="majorHAnsi" w:hAnsiTheme="majorHAnsi" w:cstheme="majorHAnsi"/>
            <w:b/>
            <w:szCs w:val="26"/>
            <w:lang w:val="en-US"/>
          </w:rPr>
          <w:t>:</w:t>
        </w:r>
        <w:r w:rsidRPr="009D7C1C">
          <w:rPr>
            <w:rFonts w:asciiTheme="majorHAnsi" w:hAnsiTheme="majorHAnsi" w:cstheme="majorHAnsi"/>
            <w:szCs w:val="26"/>
          </w:rPr>
          <w:t xml:space="preserve"> T, F</w:t>
        </w:r>
        <w:r w:rsidRPr="009D7C1C">
          <w:rPr>
            <w:rFonts w:asciiTheme="majorHAnsi" w:hAnsiTheme="majorHAnsi" w:cstheme="majorHAnsi"/>
            <w:szCs w:val="26"/>
            <w:lang w:val="en-US"/>
          </w:rPr>
          <w:t xml:space="preserve"> (T: True, F: False)</w:t>
        </w:r>
      </w:ins>
    </w:p>
    <w:p w14:paraId="756822D0" w14:textId="28A5C52B" w:rsidR="00FA0EB2" w:rsidRPr="009D2D6D" w:rsidRDefault="00FA0EB2" w:rsidP="00807671">
      <w:pPr>
        <w:tabs>
          <w:tab w:val="center" w:pos="4536"/>
          <w:tab w:val="left" w:pos="5928"/>
        </w:tabs>
        <w:spacing w:line="360" w:lineRule="auto"/>
        <w:jc w:val="both"/>
        <w:rPr>
          <w:ins w:id="2871" w:author="Admin" w:date="2023-10-02T17:56:00Z"/>
          <w:rFonts w:asciiTheme="majorHAnsi" w:hAnsiTheme="majorHAnsi" w:cstheme="majorHAnsi"/>
          <w:b/>
          <w:bCs/>
          <w:szCs w:val="26"/>
        </w:rPr>
      </w:pPr>
      <w:ins w:id="2872" w:author="Admin" w:date="2023-10-02T17:56:00Z">
        <w:r w:rsidRPr="0050665F">
          <w:rPr>
            <w:rFonts w:asciiTheme="majorHAnsi" w:hAnsiTheme="majorHAnsi" w:cstheme="majorHAnsi"/>
            <w:i/>
            <w:szCs w:val="26"/>
          </w:rPr>
          <w:t>- : không xét (bỏ qua)</w:t>
        </w:r>
        <w:r w:rsidRPr="009D2D6D">
          <w:rPr>
            <w:rFonts w:asciiTheme="majorHAnsi" w:hAnsiTheme="majorHAnsi" w:cstheme="majorHAnsi"/>
            <w:szCs w:val="26"/>
          </w:rPr>
          <w:tab/>
        </w:r>
        <w:r w:rsidRPr="009D2D6D">
          <w:rPr>
            <w:rFonts w:asciiTheme="majorHAnsi" w:hAnsiTheme="majorHAnsi" w:cstheme="majorHAnsi"/>
            <w:szCs w:val="26"/>
          </w:rPr>
          <w:tab/>
        </w:r>
        <w:r w:rsidRPr="009D2D6D">
          <w:rPr>
            <w:rFonts w:asciiTheme="majorHAnsi" w:hAnsiTheme="majorHAnsi" w:cstheme="majorHAnsi"/>
            <w:szCs w:val="26"/>
          </w:rPr>
          <w:br/>
        </w:r>
        <w:r w:rsidRPr="009D2D6D">
          <w:rPr>
            <w:rFonts w:asciiTheme="majorHAnsi" w:hAnsiTheme="majorHAnsi" w:cstheme="majorHAnsi"/>
            <w:b/>
            <w:bCs/>
            <w:szCs w:val="26"/>
          </w:rPr>
          <w:t>Bảng quyết định chức năng bình luận</w:t>
        </w:r>
        <w:r w:rsidRPr="009D2D6D">
          <w:rPr>
            <w:rFonts w:asciiTheme="majorHAnsi" w:hAnsiTheme="majorHAnsi" w:cstheme="majorHAnsi"/>
            <w:b/>
            <w:bCs/>
            <w:szCs w:val="26"/>
            <w:lang w:val="en-US"/>
          </w:rPr>
          <w:t>:</w:t>
        </w:r>
      </w:ins>
    </w:p>
    <w:tbl>
      <w:tblPr>
        <w:tblStyle w:val="GridTable4-Accent41"/>
        <w:tblW w:w="7225" w:type="dxa"/>
        <w:jc w:val="center"/>
        <w:tblLayout w:type="fixed"/>
        <w:tblLook w:val="04A0" w:firstRow="1" w:lastRow="0" w:firstColumn="1" w:lastColumn="0" w:noHBand="0" w:noVBand="1"/>
      </w:tblPr>
      <w:tblGrid>
        <w:gridCol w:w="2963"/>
        <w:gridCol w:w="715"/>
        <w:gridCol w:w="715"/>
        <w:gridCol w:w="640"/>
        <w:gridCol w:w="780"/>
        <w:gridCol w:w="706"/>
        <w:gridCol w:w="706"/>
      </w:tblGrid>
      <w:tr w:rsidR="00FA0EB2" w:rsidRPr="009D2D6D" w14:paraId="1C857DB0" w14:textId="77777777" w:rsidTr="009D2D6D">
        <w:trPr>
          <w:cnfStyle w:val="100000000000" w:firstRow="1" w:lastRow="0" w:firstColumn="0" w:lastColumn="0" w:oddVBand="0" w:evenVBand="0" w:oddHBand="0" w:evenHBand="0" w:firstRowFirstColumn="0" w:firstRowLastColumn="0" w:lastRowFirstColumn="0" w:lastRowLastColumn="0"/>
          <w:trHeight w:val="420"/>
          <w:jc w:val="center"/>
          <w:ins w:id="2873" w:author="Admin" w:date="2023-10-02T17:56:00Z"/>
        </w:trPr>
        <w:tc>
          <w:tcPr>
            <w:cnfStyle w:val="001000000000" w:firstRow="0" w:lastRow="0" w:firstColumn="1" w:lastColumn="0" w:oddVBand="0" w:evenVBand="0" w:oddHBand="0" w:evenHBand="0" w:firstRowFirstColumn="0" w:firstRowLastColumn="0" w:lastRowFirstColumn="0" w:lastRowLastColumn="0"/>
            <w:tcW w:w="2982" w:type="dxa"/>
            <w:tcBorders>
              <w:top w:val="nil"/>
              <w:left w:val="nil"/>
              <w:bottom w:val="nil"/>
            </w:tcBorders>
            <w:shd w:val="clear" w:color="auto" w:fill="FFC000"/>
          </w:tcPr>
          <w:p w14:paraId="370C895D" w14:textId="77777777" w:rsidR="00FA0EB2" w:rsidRPr="009D2D6D" w:rsidRDefault="00FA0EB2" w:rsidP="009D2D6D">
            <w:pPr>
              <w:spacing w:after="120" w:line="360" w:lineRule="auto"/>
              <w:jc w:val="center"/>
              <w:rPr>
                <w:ins w:id="2874" w:author="Admin" w:date="2023-10-02T17:56:00Z"/>
                <w:rFonts w:asciiTheme="majorHAnsi" w:hAnsiTheme="majorHAnsi" w:cstheme="majorHAnsi"/>
                <w:sz w:val="26"/>
                <w:szCs w:val="26"/>
              </w:rPr>
            </w:pPr>
            <w:ins w:id="2875" w:author="Admin" w:date="2023-10-02T17:56:00Z">
              <w:r w:rsidRPr="009D2D6D">
                <w:rPr>
                  <w:rFonts w:asciiTheme="majorHAnsi" w:hAnsiTheme="majorHAnsi" w:cstheme="majorHAnsi"/>
                  <w:sz w:val="26"/>
                  <w:szCs w:val="26"/>
                </w:rPr>
                <w:lastRenderedPageBreak/>
                <w:t>Điều kiện</w:t>
              </w:r>
            </w:ins>
          </w:p>
        </w:tc>
        <w:tc>
          <w:tcPr>
            <w:tcW w:w="718" w:type="dxa"/>
            <w:tcBorders>
              <w:top w:val="nil"/>
              <w:bottom w:val="nil"/>
            </w:tcBorders>
            <w:shd w:val="clear" w:color="auto" w:fill="FFC000"/>
          </w:tcPr>
          <w:p w14:paraId="76FE7BBD" w14:textId="77777777" w:rsidR="00FA0EB2" w:rsidRPr="009D2D6D" w:rsidRDefault="00FA0EB2" w:rsidP="009D2D6D">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2876" w:author="Admin" w:date="2023-10-02T17:56:00Z"/>
                <w:rFonts w:asciiTheme="majorHAnsi" w:hAnsiTheme="majorHAnsi" w:cstheme="majorHAnsi"/>
                <w:sz w:val="26"/>
                <w:szCs w:val="26"/>
              </w:rPr>
            </w:pPr>
            <w:ins w:id="2877" w:author="Admin" w:date="2023-10-02T17:56:00Z">
              <w:r w:rsidRPr="009D2D6D">
                <w:rPr>
                  <w:rFonts w:asciiTheme="majorHAnsi" w:hAnsiTheme="majorHAnsi" w:cstheme="majorHAnsi"/>
                  <w:sz w:val="26"/>
                  <w:szCs w:val="26"/>
                </w:rPr>
                <w:t>TH1</w:t>
              </w:r>
            </w:ins>
          </w:p>
        </w:tc>
        <w:tc>
          <w:tcPr>
            <w:tcW w:w="718" w:type="dxa"/>
            <w:tcBorders>
              <w:top w:val="nil"/>
              <w:bottom w:val="nil"/>
            </w:tcBorders>
            <w:shd w:val="clear" w:color="auto" w:fill="FFC000"/>
          </w:tcPr>
          <w:p w14:paraId="1BDE0264" w14:textId="77777777" w:rsidR="00FA0EB2" w:rsidRPr="009D2D6D" w:rsidRDefault="00FA0EB2" w:rsidP="009D2D6D">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2878" w:author="Admin" w:date="2023-10-02T17:56:00Z"/>
                <w:rFonts w:asciiTheme="majorHAnsi" w:hAnsiTheme="majorHAnsi" w:cstheme="majorHAnsi"/>
                <w:sz w:val="26"/>
                <w:szCs w:val="26"/>
              </w:rPr>
            </w:pPr>
            <w:ins w:id="2879" w:author="Admin" w:date="2023-10-02T17:56:00Z">
              <w:r w:rsidRPr="009D2D6D">
                <w:rPr>
                  <w:rFonts w:asciiTheme="majorHAnsi" w:hAnsiTheme="majorHAnsi" w:cstheme="majorHAnsi"/>
                  <w:sz w:val="26"/>
                  <w:szCs w:val="26"/>
                </w:rPr>
                <w:t>TH2</w:t>
              </w:r>
            </w:ins>
          </w:p>
        </w:tc>
        <w:tc>
          <w:tcPr>
            <w:tcW w:w="643" w:type="dxa"/>
            <w:tcBorders>
              <w:top w:val="nil"/>
              <w:bottom w:val="nil"/>
            </w:tcBorders>
            <w:shd w:val="clear" w:color="auto" w:fill="FFC000"/>
          </w:tcPr>
          <w:p w14:paraId="2F0E6C34" w14:textId="77777777" w:rsidR="00FA0EB2" w:rsidRPr="009D2D6D" w:rsidRDefault="00FA0EB2" w:rsidP="009D2D6D">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2880" w:author="Admin" w:date="2023-10-02T17:56:00Z"/>
                <w:rFonts w:asciiTheme="majorHAnsi" w:hAnsiTheme="majorHAnsi" w:cstheme="majorHAnsi"/>
                <w:sz w:val="26"/>
                <w:szCs w:val="26"/>
              </w:rPr>
            </w:pPr>
            <w:ins w:id="2881" w:author="Admin" w:date="2023-10-02T17:56:00Z">
              <w:r w:rsidRPr="009D2D6D">
                <w:rPr>
                  <w:rFonts w:asciiTheme="majorHAnsi" w:hAnsiTheme="majorHAnsi" w:cstheme="majorHAnsi"/>
                  <w:sz w:val="26"/>
                  <w:szCs w:val="26"/>
                </w:rPr>
                <w:t>TH3</w:t>
              </w:r>
            </w:ins>
          </w:p>
        </w:tc>
        <w:tc>
          <w:tcPr>
            <w:tcW w:w="746" w:type="dxa"/>
            <w:tcBorders>
              <w:top w:val="nil"/>
              <w:bottom w:val="nil"/>
            </w:tcBorders>
            <w:shd w:val="clear" w:color="auto" w:fill="FFC000"/>
          </w:tcPr>
          <w:p w14:paraId="5759D15E" w14:textId="77777777" w:rsidR="00FA0EB2" w:rsidRPr="009D2D6D" w:rsidRDefault="00FA0EB2" w:rsidP="009D2D6D">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2882" w:author="Admin" w:date="2023-10-02T17:56:00Z"/>
                <w:rFonts w:asciiTheme="majorHAnsi" w:hAnsiTheme="majorHAnsi" w:cstheme="majorHAnsi"/>
                <w:sz w:val="26"/>
                <w:szCs w:val="26"/>
              </w:rPr>
            </w:pPr>
            <w:ins w:id="2883" w:author="Admin" w:date="2023-10-02T17:56:00Z">
              <w:r w:rsidRPr="009D2D6D">
                <w:rPr>
                  <w:rFonts w:asciiTheme="majorHAnsi" w:hAnsiTheme="majorHAnsi" w:cstheme="majorHAnsi"/>
                  <w:sz w:val="26"/>
                  <w:szCs w:val="26"/>
                </w:rPr>
                <w:t>TH4</w:t>
              </w:r>
            </w:ins>
          </w:p>
        </w:tc>
        <w:tc>
          <w:tcPr>
            <w:tcW w:w="709" w:type="dxa"/>
            <w:tcBorders>
              <w:top w:val="nil"/>
              <w:bottom w:val="nil"/>
            </w:tcBorders>
            <w:shd w:val="clear" w:color="auto" w:fill="FFC000"/>
          </w:tcPr>
          <w:p w14:paraId="2BC1F21E" w14:textId="77777777" w:rsidR="00FA0EB2" w:rsidRPr="009D2D6D" w:rsidRDefault="00FA0EB2" w:rsidP="009D2D6D">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2884" w:author="Admin" w:date="2023-10-02T17:56:00Z"/>
                <w:rFonts w:asciiTheme="majorHAnsi" w:hAnsiTheme="majorHAnsi" w:cstheme="majorHAnsi"/>
                <w:sz w:val="26"/>
                <w:szCs w:val="26"/>
              </w:rPr>
            </w:pPr>
            <w:ins w:id="2885" w:author="Admin" w:date="2023-10-02T17:56:00Z">
              <w:r w:rsidRPr="009D2D6D">
                <w:rPr>
                  <w:rFonts w:asciiTheme="majorHAnsi" w:hAnsiTheme="majorHAnsi" w:cstheme="majorHAnsi"/>
                  <w:sz w:val="26"/>
                  <w:szCs w:val="26"/>
                </w:rPr>
                <w:t>TH5</w:t>
              </w:r>
            </w:ins>
          </w:p>
        </w:tc>
        <w:tc>
          <w:tcPr>
            <w:tcW w:w="709" w:type="dxa"/>
            <w:tcBorders>
              <w:top w:val="nil"/>
              <w:bottom w:val="nil"/>
              <w:right w:val="nil"/>
            </w:tcBorders>
            <w:shd w:val="clear" w:color="auto" w:fill="FFC000"/>
          </w:tcPr>
          <w:p w14:paraId="4A72431D" w14:textId="77777777" w:rsidR="00FA0EB2" w:rsidRPr="009D2D6D" w:rsidRDefault="00FA0EB2" w:rsidP="009D2D6D">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2886" w:author="Admin" w:date="2023-10-02T17:56:00Z"/>
                <w:rFonts w:asciiTheme="majorHAnsi" w:hAnsiTheme="majorHAnsi" w:cstheme="majorHAnsi"/>
                <w:sz w:val="26"/>
                <w:szCs w:val="26"/>
              </w:rPr>
            </w:pPr>
            <w:ins w:id="2887" w:author="Admin" w:date="2023-10-02T17:56:00Z">
              <w:r w:rsidRPr="009D2D6D">
                <w:rPr>
                  <w:rFonts w:asciiTheme="majorHAnsi" w:hAnsiTheme="majorHAnsi" w:cstheme="majorHAnsi"/>
                  <w:sz w:val="26"/>
                  <w:szCs w:val="26"/>
                </w:rPr>
                <w:t>TH6</w:t>
              </w:r>
            </w:ins>
          </w:p>
        </w:tc>
      </w:tr>
      <w:tr w:rsidR="00FA0EB2" w:rsidRPr="009D2D6D" w14:paraId="0548BB4E" w14:textId="77777777" w:rsidTr="009D2D6D">
        <w:trPr>
          <w:cnfStyle w:val="000000100000" w:firstRow="0" w:lastRow="0" w:firstColumn="0" w:lastColumn="0" w:oddVBand="0" w:evenVBand="0" w:oddHBand="1" w:evenHBand="0" w:firstRowFirstColumn="0" w:firstRowLastColumn="0" w:lastRowFirstColumn="0" w:lastRowLastColumn="0"/>
          <w:jc w:val="center"/>
          <w:ins w:id="2888" w:author="Admin" w:date="2023-10-02T17:56:00Z"/>
        </w:trPr>
        <w:tc>
          <w:tcPr>
            <w:cnfStyle w:val="001000000000" w:firstRow="0" w:lastRow="0" w:firstColumn="1" w:lastColumn="0" w:oddVBand="0" w:evenVBand="0" w:oddHBand="0" w:evenHBand="0" w:firstRowFirstColumn="0" w:firstRowLastColumn="0" w:lastRowFirstColumn="0" w:lastRowLastColumn="0"/>
            <w:tcW w:w="2982" w:type="dxa"/>
            <w:tcBorders>
              <w:top w:val="nil"/>
            </w:tcBorders>
          </w:tcPr>
          <w:p w14:paraId="48338DB9" w14:textId="77777777" w:rsidR="00FA0EB2" w:rsidRPr="009D2D6D" w:rsidRDefault="00FA0EB2" w:rsidP="009D2D6D">
            <w:pPr>
              <w:spacing w:after="120" w:line="360" w:lineRule="auto"/>
              <w:rPr>
                <w:ins w:id="2889" w:author="Admin" w:date="2023-10-02T17:56:00Z"/>
                <w:rFonts w:asciiTheme="majorHAnsi" w:hAnsiTheme="majorHAnsi" w:cstheme="majorHAnsi"/>
                <w:sz w:val="26"/>
                <w:szCs w:val="26"/>
              </w:rPr>
            </w:pPr>
            <w:ins w:id="2890" w:author="Admin" w:date="2023-10-02T17:56:00Z">
              <w:r w:rsidRPr="009D2D6D">
                <w:rPr>
                  <w:rFonts w:asciiTheme="majorHAnsi" w:hAnsiTheme="majorHAnsi" w:cstheme="majorHAnsi"/>
                  <w:sz w:val="26"/>
                  <w:szCs w:val="26"/>
                </w:rPr>
                <w:t>Tên (T, B)</w:t>
              </w:r>
            </w:ins>
          </w:p>
        </w:tc>
        <w:tc>
          <w:tcPr>
            <w:tcW w:w="718" w:type="dxa"/>
            <w:tcBorders>
              <w:top w:val="nil"/>
            </w:tcBorders>
          </w:tcPr>
          <w:p w14:paraId="7CD0C24D"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891" w:author="Admin" w:date="2023-10-02T17:56:00Z"/>
                <w:rFonts w:asciiTheme="majorHAnsi" w:hAnsiTheme="majorHAnsi" w:cstheme="majorHAnsi"/>
                <w:sz w:val="26"/>
                <w:szCs w:val="26"/>
              </w:rPr>
            </w:pPr>
            <w:ins w:id="2892" w:author="Admin" w:date="2023-10-02T17:56:00Z">
              <w:r w:rsidRPr="009D2D6D">
                <w:rPr>
                  <w:rFonts w:asciiTheme="majorHAnsi" w:hAnsiTheme="majorHAnsi" w:cstheme="majorHAnsi"/>
                  <w:sz w:val="26"/>
                  <w:szCs w:val="26"/>
                </w:rPr>
                <w:t>T</w:t>
              </w:r>
            </w:ins>
          </w:p>
        </w:tc>
        <w:tc>
          <w:tcPr>
            <w:tcW w:w="718" w:type="dxa"/>
            <w:tcBorders>
              <w:top w:val="nil"/>
            </w:tcBorders>
          </w:tcPr>
          <w:p w14:paraId="6FBB0AD7"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893" w:author="Admin" w:date="2023-10-02T17:56:00Z"/>
                <w:rFonts w:asciiTheme="majorHAnsi" w:hAnsiTheme="majorHAnsi" w:cstheme="majorHAnsi"/>
                <w:sz w:val="26"/>
                <w:szCs w:val="26"/>
              </w:rPr>
            </w:pPr>
            <w:ins w:id="2894" w:author="Admin" w:date="2023-10-02T17:56:00Z">
              <w:r w:rsidRPr="009D2D6D">
                <w:rPr>
                  <w:rFonts w:asciiTheme="majorHAnsi" w:hAnsiTheme="majorHAnsi" w:cstheme="majorHAnsi"/>
                  <w:sz w:val="26"/>
                  <w:szCs w:val="26"/>
                </w:rPr>
                <w:t>T</w:t>
              </w:r>
            </w:ins>
          </w:p>
        </w:tc>
        <w:tc>
          <w:tcPr>
            <w:tcW w:w="643" w:type="dxa"/>
            <w:tcBorders>
              <w:top w:val="nil"/>
            </w:tcBorders>
          </w:tcPr>
          <w:p w14:paraId="759BD882"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895" w:author="Admin" w:date="2023-10-02T17:56:00Z"/>
                <w:rFonts w:asciiTheme="majorHAnsi" w:hAnsiTheme="majorHAnsi" w:cstheme="majorHAnsi"/>
                <w:sz w:val="26"/>
                <w:szCs w:val="26"/>
              </w:rPr>
            </w:pPr>
            <w:ins w:id="2896" w:author="Admin" w:date="2023-10-02T17:56:00Z">
              <w:r w:rsidRPr="009D2D6D">
                <w:rPr>
                  <w:rFonts w:asciiTheme="majorHAnsi" w:hAnsiTheme="majorHAnsi" w:cstheme="majorHAnsi"/>
                  <w:sz w:val="26"/>
                  <w:szCs w:val="26"/>
                </w:rPr>
                <w:t>T</w:t>
              </w:r>
            </w:ins>
          </w:p>
        </w:tc>
        <w:tc>
          <w:tcPr>
            <w:tcW w:w="746" w:type="dxa"/>
            <w:tcBorders>
              <w:top w:val="nil"/>
            </w:tcBorders>
          </w:tcPr>
          <w:p w14:paraId="76CDDD8C"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897" w:author="Admin" w:date="2023-10-02T17:56:00Z"/>
                <w:rFonts w:asciiTheme="majorHAnsi" w:hAnsiTheme="majorHAnsi" w:cstheme="majorHAnsi"/>
                <w:sz w:val="26"/>
                <w:szCs w:val="26"/>
              </w:rPr>
            </w:pPr>
            <w:ins w:id="2898" w:author="Admin" w:date="2023-10-02T17:56:00Z">
              <w:r w:rsidRPr="009D2D6D">
                <w:rPr>
                  <w:rFonts w:asciiTheme="majorHAnsi" w:hAnsiTheme="majorHAnsi" w:cstheme="majorHAnsi"/>
                  <w:sz w:val="26"/>
                  <w:szCs w:val="26"/>
                </w:rPr>
                <w:t>T</w:t>
              </w:r>
            </w:ins>
          </w:p>
        </w:tc>
        <w:tc>
          <w:tcPr>
            <w:tcW w:w="709" w:type="dxa"/>
            <w:tcBorders>
              <w:top w:val="nil"/>
            </w:tcBorders>
          </w:tcPr>
          <w:p w14:paraId="52B93A78"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899" w:author="Admin" w:date="2023-10-02T17:56:00Z"/>
                <w:rFonts w:asciiTheme="majorHAnsi" w:hAnsiTheme="majorHAnsi" w:cstheme="majorHAnsi"/>
                <w:sz w:val="26"/>
                <w:szCs w:val="26"/>
              </w:rPr>
            </w:pPr>
            <w:ins w:id="2900" w:author="Admin" w:date="2023-10-02T17:56:00Z">
              <w:r w:rsidRPr="009D2D6D">
                <w:rPr>
                  <w:rFonts w:asciiTheme="majorHAnsi" w:hAnsiTheme="majorHAnsi" w:cstheme="majorHAnsi"/>
                  <w:sz w:val="26"/>
                  <w:szCs w:val="26"/>
                </w:rPr>
                <w:t>T</w:t>
              </w:r>
            </w:ins>
          </w:p>
        </w:tc>
        <w:tc>
          <w:tcPr>
            <w:tcW w:w="709" w:type="dxa"/>
            <w:tcBorders>
              <w:top w:val="nil"/>
            </w:tcBorders>
          </w:tcPr>
          <w:p w14:paraId="2704FC1D"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01" w:author="Admin" w:date="2023-10-02T17:56:00Z"/>
                <w:rFonts w:asciiTheme="majorHAnsi" w:hAnsiTheme="majorHAnsi" w:cstheme="majorHAnsi"/>
                <w:sz w:val="26"/>
                <w:szCs w:val="26"/>
              </w:rPr>
            </w:pPr>
            <w:ins w:id="2902" w:author="Admin" w:date="2023-10-02T17:56:00Z">
              <w:r w:rsidRPr="009D2D6D">
                <w:rPr>
                  <w:rFonts w:asciiTheme="majorHAnsi" w:hAnsiTheme="majorHAnsi" w:cstheme="majorHAnsi"/>
                  <w:sz w:val="26"/>
                  <w:szCs w:val="26"/>
                </w:rPr>
                <w:t>B</w:t>
              </w:r>
            </w:ins>
          </w:p>
        </w:tc>
      </w:tr>
      <w:tr w:rsidR="00FA0EB2" w:rsidRPr="009D2D6D" w14:paraId="108B8876" w14:textId="77777777" w:rsidTr="009D2D6D">
        <w:trPr>
          <w:jc w:val="center"/>
          <w:ins w:id="2903" w:author="Admin" w:date="2023-10-02T17:56:00Z"/>
        </w:trPr>
        <w:tc>
          <w:tcPr>
            <w:cnfStyle w:val="001000000000" w:firstRow="0" w:lastRow="0" w:firstColumn="1" w:lastColumn="0" w:oddVBand="0" w:evenVBand="0" w:oddHBand="0" w:evenHBand="0" w:firstRowFirstColumn="0" w:firstRowLastColumn="0" w:lastRowFirstColumn="0" w:lastRowLastColumn="0"/>
            <w:tcW w:w="2982" w:type="dxa"/>
          </w:tcPr>
          <w:p w14:paraId="52465FD9" w14:textId="77777777" w:rsidR="00FA0EB2" w:rsidRPr="009D2D6D" w:rsidRDefault="00FA0EB2" w:rsidP="009D2D6D">
            <w:pPr>
              <w:spacing w:after="120" w:line="360" w:lineRule="auto"/>
              <w:rPr>
                <w:ins w:id="2904" w:author="Admin" w:date="2023-10-02T17:56:00Z"/>
                <w:rFonts w:asciiTheme="majorHAnsi" w:hAnsiTheme="majorHAnsi" w:cstheme="majorHAnsi"/>
                <w:sz w:val="26"/>
                <w:szCs w:val="26"/>
              </w:rPr>
            </w:pPr>
            <w:ins w:id="2905" w:author="Admin" w:date="2023-10-02T17:56:00Z">
              <w:r w:rsidRPr="009D2D6D">
                <w:rPr>
                  <w:rFonts w:asciiTheme="majorHAnsi" w:hAnsiTheme="majorHAnsi" w:cstheme="majorHAnsi"/>
                  <w:sz w:val="26"/>
                  <w:szCs w:val="26"/>
                </w:rPr>
                <w:t>Email  (T, F, B)</w:t>
              </w:r>
            </w:ins>
          </w:p>
        </w:tc>
        <w:tc>
          <w:tcPr>
            <w:tcW w:w="718" w:type="dxa"/>
          </w:tcPr>
          <w:p w14:paraId="70D7F0BB" w14:textId="77777777" w:rsidR="00FA0EB2" w:rsidRPr="009D2D6D" w:rsidRDefault="00FA0EB2" w:rsidP="009D2D6D">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2906" w:author="Admin" w:date="2023-10-02T17:56:00Z"/>
                <w:rFonts w:asciiTheme="majorHAnsi" w:hAnsiTheme="majorHAnsi" w:cstheme="majorHAnsi"/>
                <w:sz w:val="26"/>
                <w:szCs w:val="26"/>
              </w:rPr>
            </w:pPr>
            <w:ins w:id="2907" w:author="Admin" w:date="2023-10-02T17:56:00Z">
              <w:r w:rsidRPr="009D2D6D">
                <w:rPr>
                  <w:rFonts w:asciiTheme="majorHAnsi" w:hAnsiTheme="majorHAnsi" w:cstheme="majorHAnsi"/>
                  <w:sz w:val="26"/>
                  <w:szCs w:val="26"/>
                </w:rPr>
                <w:t>T</w:t>
              </w:r>
            </w:ins>
          </w:p>
        </w:tc>
        <w:tc>
          <w:tcPr>
            <w:tcW w:w="718" w:type="dxa"/>
          </w:tcPr>
          <w:p w14:paraId="273B1B2A" w14:textId="77777777" w:rsidR="00FA0EB2" w:rsidRPr="009D2D6D" w:rsidRDefault="00FA0EB2" w:rsidP="009D2D6D">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2908" w:author="Admin" w:date="2023-10-02T17:56:00Z"/>
                <w:rFonts w:asciiTheme="majorHAnsi" w:hAnsiTheme="majorHAnsi" w:cstheme="majorHAnsi"/>
                <w:sz w:val="26"/>
                <w:szCs w:val="26"/>
              </w:rPr>
            </w:pPr>
            <w:ins w:id="2909" w:author="Admin" w:date="2023-10-02T17:56:00Z">
              <w:r w:rsidRPr="009D2D6D">
                <w:rPr>
                  <w:rFonts w:asciiTheme="majorHAnsi" w:hAnsiTheme="majorHAnsi" w:cstheme="majorHAnsi"/>
                  <w:sz w:val="26"/>
                  <w:szCs w:val="26"/>
                </w:rPr>
                <w:t>T</w:t>
              </w:r>
            </w:ins>
          </w:p>
        </w:tc>
        <w:tc>
          <w:tcPr>
            <w:tcW w:w="643" w:type="dxa"/>
          </w:tcPr>
          <w:p w14:paraId="218DDD05" w14:textId="77777777" w:rsidR="00FA0EB2" w:rsidRPr="009D2D6D" w:rsidRDefault="00FA0EB2" w:rsidP="009D2D6D">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2910" w:author="Admin" w:date="2023-10-02T17:56:00Z"/>
                <w:rFonts w:asciiTheme="majorHAnsi" w:hAnsiTheme="majorHAnsi" w:cstheme="majorHAnsi"/>
                <w:sz w:val="26"/>
                <w:szCs w:val="26"/>
              </w:rPr>
            </w:pPr>
            <w:ins w:id="2911" w:author="Admin" w:date="2023-10-02T17:56:00Z">
              <w:r w:rsidRPr="009D2D6D">
                <w:rPr>
                  <w:rFonts w:asciiTheme="majorHAnsi" w:hAnsiTheme="majorHAnsi" w:cstheme="majorHAnsi"/>
                  <w:sz w:val="26"/>
                  <w:szCs w:val="26"/>
                </w:rPr>
                <w:t>F</w:t>
              </w:r>
            </w:ins>
          </w:p>
        </w:tc>
        <w:tc>
          <w:tcPr>
            <w:tcW w:w="746" w:type="dxa"/>
          </w:tcPr>
          <w:p w14:paraId="5A64DC96" w14:textId="77777777" w:rsidR="00FA0EB2" w:rsidRPr="009D2D6D" w:rsidRDefault="00FA0EB2" w:rsidP="009D2D6D">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2912" w:author="Admin" w:date="2023-10-02T17:56:00Z"/>
                <w:rFonts w:asciiTheme="majorHAnsi" w:hAnsiTheme="majorHAnsi" w:cstheme="majorHAnsi"/>
                <w:sz w:val="26"/>
                <w:szCs w:val="26"/>
              </w:rPr>
            </w:pPr>
            <w:ins w:id="2913" w:author="Admin" w:date="2023-10-02T17:56:00Z">
              <w:r w:rsidRPr="009D2D6D">
                <w:rPr>
                  <w:rFonts w:asciiTheme="majorHAnsi" w:hAnsiTheme="majorHAnsi" w:cstheme="majorHAnsi"/>
                  <w:sz w:val="26"/>
                  <w:szCs w:val="26"/>
                </w:rPr>
                <w:t>F</w:t>
              </w:r>
            </w:ins>
          </w:p>
        </w:tc>
        <w:tc>
          <w:tcPr>
            <w:tcW w:w="709" w:type="dxa"/>
          </w:tcPr>
          <w:p w14:paraId="6A6F432D" w14:textId="77777777" w:rsidR="00FA0EB2" w:rsidRPr="009D2D6D" w:rsidRDefault="00FA0EB2" w:rsidP="009D2D6D">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2914" w:author="Admin" w:date="2023-10-02T17:56:00Z"/>
                <w:rFonts w:asciiTheme="majorHAnsi" w:hAnsiTheme="majorHAnsi" w:cstheme="majorHAnsi"/>
                <w:sz w:val="26"/>
                <w:szCs w:val="26"/>
              </w:rPr>
            </w:pPr>
            <w:ins w:id="2915" w:author="Admin" w:date="2023-10-02T17:56:00Z">
              <w:r w:rsidRPr="009D2D6D">
                <w:rPr>
                  <w:rFonts w:asciiTheme="majorHAnsi" w:hAnsiTheme="majorHAnsi" w:cstheme="majorHAnsi"/>
                  <w:sz w:val="26"/>
                  <w:szCs w:val="26"/>
                </w:rPr>
                <w:t>B</w:t>
              </w:r>
            </w:ins>
          </w:p>
        </w:tc>
        <w:tc>
          <w:tcPr>
            <w:tcW w:w="709" w:type="dxa"/>
          </w:tcPr>
          <w:p w14:paraId="497109A3" w14:textId="77777777" w:rsidR="00FA0EB2" w:rsidRPr="009D2D6D" w:rsidRDefault="00FA0EB2" w:rsidP="009D2D6D">
            <w:pPr>
              <w:spacing w:after="120" w:line="360" w:lineRule="auto"/>
              <w:jc w:val="center"/>
              <w:cnfStyle w:val="000000000000" w:firstRow="0" w:lastRow="0" w:firstColumn="0" w:lastColumn="0" w:oddVBand="0" w:evenVBand="0" w:oddHBand="0" w:evenHBand="0" w:firstRowFirstColumn="0" w:firstRowLastColumn="0" w:lastRowFirstColumn="0" w:lastRowLastColumn="0"/>
              <w:rPr>
                <w:ins w:id="2916" w:author="Admin" w:date="2023-10-02T17:56:00Z"/>
                <w:rFonts w:asciiTheme="majorHAnsi" w:hAnsiTheme="majorHAnsi" w:cstheme="majorHAnsi"/>
                <w:sz w:val="26"/>
                <w:szCs w:val="26"/>
              </w:rPr>
            </w:pPr>
            <w:ins w:id="2917" w:author="Admin" w:date="2023-10-02T17:56:00Z">
              <w:r w:rsidRPr="009D2D6D">
                <w:rPr>
                  <w:rFonts w:asciiTheme="majorHAnsi" w:hAnsiTheme="majorHAnsi" w:cstheme="majorHAnsi"/>
                  <w:sz w:val="26"/>
                  <w:szCs w:val="26"/>
                </w:rPr>
                <w:t>_</w:t>
              </w:r>
            </w:ins>
          </w:p>
        </w:tc>
      </w:tr>
      <w:tr w:rsidR="00FA0EB2" w:rsidRPr="009D2D6D" w14:paraId="656C92EF" w14:textId="77777777" w:rsidTr="009D2D6D">
        <w:trPr>
          <w:cnfStyle w:val="000000100000" w:firstRow="0" w:lastRow="0" w:firstColumn="0" w:lastColumn="0" w:oddVBand="0" w:evenVBand="0" w:oddHBand="1" w:evenHBand="0" w:firstRowFirstColumn="0" w:firstRowLastColumn="0" w:lastRowFirstColumn="0" w:lastRowLastColumn="0"/>
          <w:trHeight w:val="552"/>
          <w:jc w:val="center"/>
          <w:ins w:id="2918" w:author="Admin" w:date="2023-10-02T17:56:00Z"/>
        </w:trPr>
        <w:tc>
          <w:tcPr>
            <w:cnfStyle w:val="001000000000" w:firstRow="0" w:lastRow="0" w:firstColumn="1" w:lastColumn="0" w:oddVBand="0" w:evenVBand="0" w:oddHBand="0" w:evenHBand="0" w:firstRowFirstColumn="0" w:firstRowLastColumn="0" w:lastRowFirstColumn="0" w:lastRowLastColumn="0"/>
            <w:tcW w:w="2982" w:type="dxa"/>
          </w:tcPr>
          <w:p w14:paraId="53FECCF7" w14:textId="77777777" w:rsidR="00FA0EB2" w:rsidRPr="009D2D6D" w:rsidRDefault="00FA0EB2" w:rsidP="009D2D6D">
            <w:pPr>
              <w:spacing w:after="120" w:line="360" w:lineRule="auto"/>
              <w:rPr>
                <w:ins w:id="2919" w:author="Admin" w:date="2023-10-02T17:56:00Z"/>
                <w:rFonts w:asciiTheme="majorHAnsi" w:hAnsiTheme="majorHAnsi" w:cstheme="majorHAnsi"/>
                <w:sz w:val="26"/>
                <w:szCs w:val="26"/>
              </w:rPr>
            </w:pPr>
            <w:ins w:id="2920" w:author="Admin" w:date="2023-10-02T17:56:00Z">
              <w:r w:rsidRPr="009D2D6D">
                <w:rPr>
                  <w:rFonts w:asciiTheme="majorHAnsi" w:hAnsiTheme="majorHAnsi" w:cstheme="majorHAnsi"/>
                  <w:sz w:val="26"/>
                  <w:szCs w:val="26"/>
                </w:rPr>
                <w:t>Nội dung bình luận (T, B)</w:t>
              </w:r>
            </w:ins>
          </w:p>
        </w:tc>
        <w:tc>
          <w:tcPr>
            <w:tcW w:w="718" w:type="dxa"/>
          </w:tcPr>
          <w:p w14:paraId="7109FF1D"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21" w:author="Admin" w:date="2023-10-02T17:56:00Z"/>
                <w:rFonts w:asciiTheme="majorHAnsi" w:hAnsiTheme="majorHAnsi" w:cstheme="majorHAnsi"/>
                <w:sz w:val="26"/>
                <w:szCs w:val="26"/>
              </w:rPr>
            </w:pPr>
            <w:ins w:id="2922" w:author="Admin" w:date="2023-10-02T17:56:00Z">
              <w:r w:rsidRPr="009D2D6D">
                <w:rPr>
                  <w:rFonts w:asciiTheme="majorHAnsi" w:hAnsiTheme="majorHAnsi" w:cstheme="majorHAnsi"/>
                  <w:sz w:val="26"/>
                  <w:szCs w:val="26"/>
                </w:rPr>
                <w:t>T</w:t>
              </w:r>
            </w:ins>
          </w:p>
        </w:tc>
        <w:tc>
          <w:tcPr>
            <w:tcW w:w="718" w:type="dxa"/>
          </w:tcPr>
          <w:p w14:paraId="278CDE25"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23" w:author="Admin" w:date="2023-10-02T17:56:00Z"/>
                <w:rFonts w:asciiTheme="majorHAnsi" w:hAnsiTheme="majorHAnsi" w:cstheme="majorHAnsi"/>
                <w:sz w:val="26"/>
                <w:szCs w:val="26"/>
              </w:rPr>
            </w:pPr>
            <w:ins w:id="2924" w:author="Admin" w:date="2023-10-02T17:56:00Z">
              <w:r w:rsidRPr="009D2D6D">
                <w:rPr>
                  <w:rFonts w:asciiTheme="majorHAnsi" w:hAnsiTheme="majorHAnsi" w:cstheme="majorHAnsi"/>
                  <w:sz w:val="26"/>
                  <w:szCs w:val="26"/>
                </w:rPr>
                <w:t>B</w:t>
              </w:r>
            </w:ins>
          </w:p>
        </w:tc>
        <w:tc>
          <w:tcPr>
            <w:tcW w:w="643" w:type="dxa"/>
          </w:tcPr>
          <w:p w14:paraId="6232E66A"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25" w:author="Admin" w:date="2023-10-02T17:56:00Z"/>
                <w:rFonts w:asciiTheme="majorHAnsi" w:hAnsiTheme="majorHAnsi" w:cstheme="majorHAnsi"/>
                <w:sz w:val="26"/>
                <w:szCs w:val="26"/>
              </w:rPr>
            </w:pPr>
            <w:ins w:id="2926" w:author="Admin" w:date="2023-10-02T17:56:00Z">
              <w:r w:rsidRPr="009D2D6D">
                <w:rPr>
                  <w:rFonts w:asciiTheme="majorHAnsi" w:hAnsiTheme="majorHAnsi" w:cstheme="majorHAnsi"/>
                  <w:sz w:val="26"/>
                  <w:szCs w:val="26"/>
                </w:rPr>
                <w:t>T</w:t>
              </w:r>
            </w:ins>
          </w:p>
        </w:tc>
        <w:tc>
          <w:tcPr>
            <w:tcW w:w="746" w:type="dxa"/>
          </w:tcPr>
          <w:p w14:paraId="55BE5A75"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27" w:author="Admin" w:date="2023-10-02T17:56:00Z"/>
                <w:rFonts w:asciiTheme="majorHAnsi" w:hAnsiTheme="majorHAnsi" w:cstheme="majorHAnsi"/>
                <w:sz w:val="26"/>
                <w:szCs w:val="26"/>
              </w:rPr>
            </w:pPr>
            <w:ins w:id="2928" w:author="Admin" w:date="2023-10-02T17:56:00Z">
              <w:r w:rsidRPr="009D2D6D">
                <w:rPr>
                  <w:rFonts w:asciiTheme="majorHAnsi" w:hAnsiTheme="majorHAnsi" w:cstheme="majorHAnsi"/>
                  <w:sz w:val="26"/>
                  <w:szCs w:val="26"/>
                </w:rPr>
                <w:t>B</w:t>
              </w:r>
            </w:ins>
          </w:p>
        </w:tc>
        <w:tc>
          <w:tcPr>
            <w:tcW w:w="709" w:type="dxa"/>
          </w:tcPr>
          <w:p w14:paraId="02A10E34"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29" w:author="Admin" w:date="2023-10-02T17:56:00Z"/>
                <w:rFonts w:asciiTheme="majorHAnsi" w:hAnsiTheme="majorHAnsi" w:cstheme="majorHAnsi"/>
                <w:sz w:val="26"/>
                <w:szCs w:val="26"/>
              </w:rPr>
            </w:pPr>
            <w:ins w:id="2930" w:author="Admin" w:date="2023-10-02T17:56:00Z">
              <w:r w:rsidRPr="009D2D6D">
                <w:rPr>
                  <w:rFonts w:asciiTheme="majorHAnsi" w:hAnsiTheme="majorHAnsi" w:cstheme="majorHAnsi"/>
                  <w:sz w:val="26"/>
                  <w:szCs w:val="26"/>
                </w:rPr>
                <w:t>_</w:t>
              </w:r>
            </w:ins>
          </w:p>
        </w:tc>
        <w:tc>
          <w:tcPr>
            <w:tcW w:w="709" w:type="dxa"/>
          </w:tcPr>
          <w:p w14:paraId="77AA903E"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31" w:author="Admin" w:date="2023-10-02T17:56:00Z"/>
                <w:rFonts w:asciiTheme="majorHAnsi" w:hAnsiTheme="majorHAnsi" w:cstheme="majorHAnsi"/>
                <w:sz w:val="26"/>
                <w:szCs w:val="26"/>
              </w:rPr>
            </w:pPr>
            <w:ins w:id="2932" w:author="Admin" w:date="2023-10-02T17:56:00Z">
              <w:r w:rsidRPr="009D2D6D">
                <w:rPr>
                  <w:rFonts w:asciiTheme="majorHAnsi" w:hAnsiTheme="majorHAnsi" w:cstheme="majorHAnsi"/>
                  <w:sz w:val="26"/>
                  <w:szCs w:val="26"/>
                </w:rPr>
                <w:t>_</w:t>
              </w:r>
            </w:ins>
          </w:p>
        </w:tc>
      </w:tr>
      <w:tr w:rsidR="00FA0EB2" w:rsidRPr="009D2D6D" w14:paraId="6FF2CE94" w14:textId="77777777" w:rsidTr="009D2D6D">
        <w:trPr>
          <w:jc w:val="center"/>
          <w:ins w:id="2933" w:author="Admin" w:date="2023-10-02T17:56:00Z"/>
        </w:trPr>
        <w:tc>
          <w:tcPr>
            <w:cnfStyle w:val="001000000000" w:firstRow="0" w:lastRow="0" w:firstColumn="1" w:lastColumn="0" w:oddVBand="0" w:evenVBand="0" w:oddHBand="0" w:evenHBand="0" w:firstRowFirstColumn="0" w:firstRowLastColumn="0" w:lastRowFirstColumn="0" w:lastRowLastColumn="0"/>
            <w:tcW w:w="7225" w:type="dxa"/>
            <w:gridSpan w:val="7"/>
          </w:tcPr>
          <w:p w14:paraId="114DC7B3" w14:textId="77777777" w:rsidR="00FA0EB2" w:rsidRPr="009D2D6D" w:rsidRDefault="00FA0EB2" w:rsidP="009D2D6D">
            <w:pPr>
              <w:spacing w:after="120" w:line="360" w:lineRule="auto"/>
              <w:rPr>
                <w:ins w:id="2934" w:author="Admin" w:date="2023-10-02T17:56:00Z"/>
                <w:rFonts w:asciiTheme="majorHAnsi" w:hAnsiTheme="majorHAnsi" w:cstheme="majorHAnsi"/>
                <w:sz w:val="26"/>
                <w:szCs w:val="26"/>
              </w:rPr>
            </w:pPr>
            <w:ins w:id="2935" w:author="Admin" w:date="2023-10-02T17:56:00Z">
              <w:r w:rsidRPr="009D2D6D">
                <w:rPr>
                  <w:rFonts w:asciiTheme="majorHAnsi" w:hAnsiTheme="majorHAnsi" w:cstheme="majorHAnsi"/>
                  <w:sz w:val="26"/>
                  <w:szCs w:val="26"/>
                </w:rPr>
                <w:t>Hành động hệ thống</w:t>
              </w:r>
            </w:ins>
          </w:p>
        </w:tc>
      </w:tr>
      <w:tr w:rsidR="00FA0EB2" w:rsidRPr="009D2D6D" w14:paraId="73986CCB" w14:textId="77777777" w:rsidTr="009D2D6D">
        <w:trPr>
          <w:cnfStyle w:val="000000100000" w:firstRow="0" w:lastRow="0" w:firstColumn="0" w:lastColumn="0" w:oddVBand="0" w:evenVBand="0" w:oddHBand="1" w:evenHBand="0" w:firstRowFirstColumn="0" w:firstRowLastColumn="0" w:lastRowFirstColumn="0" w:lastRowLastColumn="0"/>
          <w:jc w:val="center"/>
          <w:ins w:id="2936" w:author="Admin" w:date="2023-10-02T17:56:00Z"/>
        </w:trPr>
        <w:tc>
          <w:tcPr>
            <w:cnfStyle w:val="001000000000" w:firstRow="0" w:lastRow="0" w:firstColumn="1" w:lastColumn="0" w:oddVBand="0" w:evenVBand="0" w:oddHBand="0" w:evenHBand="0" w:firstRowFirstColumn="0" w:firstRowLastColumn="0" w:lastRowFirstColumn="0" w:lastRowLastColumn="0"/>
            <w:tcW w:w="2982" w:type="dxa"/>
          </w:tcPr>
          <w:p w14:paraId="50EBF894" w14:textId="77777777" w:rsidR="00FA0EB2" w:rsidRPr="009D2D6D" w:rsidRDefault="00FA0EB2" w:rsidP="009D2D6D">
            <w:pPr>
              <w:spacing w:after="120" w:line="360" w:lineRule="auto"/>
              <w:rPr>
                <w:ins w:id="2937" w:author="Admin" w:date="2023-10-02T17:56:00Z"/>
                <w:rFonts w:asciiTheme="majorHAnsi" w:hAnsiTheme="majorHAnsi" w:cstheme="majorHAnsi"/>
                <w:sz w:val="26"/>
                <w:szCs w:val="26"/>
              </w:rPr>
            </w:pPr>
            <w:ins w:id="2938" w:author="Admin" w:date="2023-10-02T17:56:00Z">
              <w:r w:rsidRPr="009D2D6D">
                <w:rPr>
                  <w:rFonts w:asciiTheme="majorHAnsi" w:hAnsiTheme="majorHAnsi" w:cstheme="majorHAnsi"/>
                  <w:sz w:val="26"/>
                  <w:szCs w:val="26"/>
                </w:rPr>
                <w:t>Bình luận thành công hay không (T,F)</w:t>
              </w:r>
            </w:ins>
          </w:p>
        </w:tc>
        <w:tc>
          <w:tcPr>
            <w:tcW w:w="718" w:type="dxa"/>
          </w:tcPr>
          <w:p w14:paraId="07AC2680"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39" w:author="Admin" w:date="2023-10-02T17:56:00Z"/>
                <w:rFonts w:asciiTheme="majorHAnsi" w:hAnsiTheme="majorHAnsi" w:cstheme="majorHAnsi"/>
                <w:b/>
                <w:sz w:val="26"/>
                <w:szCs w:val="26"/>
              </w:rPr>
            </w:pPr>
            <w:ins w:id="2940" w:author="Admin" w:date="2023-10-02T17:56:00Z">
              <w:r w:rsidRPr="009D2D6D">
                <w:rPr>
                  <w:rFonts w:asciiTheme="majorHAnsi" w:hAnsiTheme="majorHAnsi" w:cstheme="majorHAnsi"/>
                  <w:b/>
                  <w:sz w:val="26"/>
                  <w:szCs w:val="26"/>
                </w:rPr>
                <w:t>T</w:t>
              </w:r>
            </w:ins>
          </w:p>
        </w:tc>
        <w:tc>
          <w:tcPr>
            <w:tcW w:w="718" w:type="dxa"/>
          </w:tcPr>
          <w:p w14:paraId="724DC314"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41" w:author="Admin" w:date="2023-10-02T17:56:00Z"/>
                <w:rFonts w:asciiTheme="majorHAnsi" w:hAnsiTheme="majorHAnsi" w:cstheme="majorHAnsi"/>
                <w:b/>
                <w:sz w:val="26"/>
                <w:szCs w:val="26"/>
              </w:rPr>
            </w:pPr>
            <w:ins w:id="2942" w:author="Admin" w:date="2023-10-02T17:56:00Z">
              <w:r w:rsidRPr="009D2D6D">
                <w:rPr>
                  <w:rFonts w:asciiTheme="majorHAnsi" w:hAnsiTheme="majorHAnsi" w:cstheme="majorHAnsi"/>
                  <w:b/>
                  <w:sz w:val="26"/>
                  <w:szCs w:val="26"/>
                </w:rPr>
                <w:t>F</w:t>
              </w:r>
            </w:ins>
          </w:p>
        </w:tc>
        <w:tc>
          <w:tcPr>
            <w:tcW w:w="605" w:type="dxa"/>
          </w:tcPr>
          <w:p w14:paraId="2C41DA84"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43" w:author="Admin" w:date="2023-10-02T17:56:00Z"/>
                <w:rFonts w:asciiTheme="majorHAnsi" w:hAnsiTheme="majorHAnsi" w:cstheme="majorHAnsi"/>
                <w:b/>
                <w:sz w:val="26"/>
                <w:szCs w:val="26"/>
              </w:rPr>
            </w:pPr>
            <w:ins w:id="2944" w:author="Admin" w:date="2023-10-02T17:56:00Z">
              <w:r w:rsidRPr="009D2D6D">
                <w:rPr>
                  <w:rFonts w:asciiTheme="majorHAnsi" w:hAnsiTheme="majorHAnsi" w:cstheme="majorHAnsi"/>
                  <w:b/>
                  <w:sz w:val="26"/>
                  <w:szCs w:val="26"/>
                </w:rPr>
                <w:t>F</w:t>
              </w:r>
            </w:ins>
          </w:p>
        </w:tc>
        <w:tc>
          <w:tcPr>
            <w:tcW w:w="784" w:type="dxa"/>
          </w:tcPr>
          <w:p w14:paraId="7568C45B"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45" w:author="Admin" w:date="2023-10-02T17:56:00Z"/>
                <w:rFonts w:asciiTheme="majorHAnsi" w:hAnsiTheme="majorHAnsi" w:cstheme="majorHAnsi"/>
                <w:b/>
                <w:sz w:val="26"/>
                <w:szCs w:val="26"/>
              </w:rPr>
            </w:pPr>
            <w:ins w:id="2946" w:author="Admin" w:date="2023-10-02T17:56:00Z">
              <w:r w:rsidRPr="009D2D6D">
                <w:rPr>
                  <w:rFonts w:asciiTheme="majorHAnsi" w:hAnsiTheme="majorHAnsi" w:cstheme="majorHAnsi"/>
                  <w:b/>
                  <w:sz w:val="26"/>
                  <w:szCs w:val="26"/>
                </w:rPr>
                <w:t>F</w:t>
              </w:r>
            </w:ins>
          </w:p>
        </w:tc>
        <w:tc>
          <w:tcPr>
            <w:tcW w:w="709" w:type="dxa"/>
          </w:tcPr>
          <w:p w14:paraId="4F41BF0F"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47" w:author="Admin" w:date="2023-10-02T17:56:00Z"/>
                <w:rFonts w:asciiTheme="majorHAnsi" w:hAnsiTheme="majorHAnsi" w:cstheme="majorHAnsi"/>
                <w:b/>
                <w:sz w:val="26"/>
                <w:szCs w:val="26"/>
              </w:rPr>
            </w:pPr>
            <w:ins w:id="2948" w:author="Admin" w:date="2023-10-02T17:56:00Z">
              <w:r w:rsidRPr="009D2D6D">
                <w:rPr>
                  <w:rFonts w:asciiTheme="majorHAnsi" w:hAnsiTheme="majorHAnsi" w:cstheme="majorHAnsi"/>
                  <w:b/>
                  <w:sz w:val="26"/>
                  <w:szCs w:val="26"/>
                </w:rPr>
                <w:t>F</w:t>
              </w:r>
            </w:ins>
          </w:p>
        </w:tc>
        <w:tc>
          <w:tcPr>
            <w:tcW w:w="709" w:type="dxa"/>
          </w:tcPr>
          <w:p w14:paraId="284B80C9" w14:textId="77777777" w:rsidR="00FA0EB2" w:rsidRPr="009D2D6D" w:rsidRDefault="00FA0EB2" w:rsidP="009D2D6D">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2949" w:author="Admin" w:date="2023-10-02T17:56:00Z"/>
                <w:rFonts w:asciiTheme="majorHAnsi" w:hAnsiTheme="majorHAnsi" w:cstheme="majorHAnsi"/>
                <w:b/>
                <w:sz w:val="26"/>
                <w:szCs w:val="26"/>
              </w:rPr>
            </w:pPr>
            <w:ins w:id="2950" w:author="Admin" w:date="2023-10-02T17:56:00Z">
              <w:r w:rsidRPr="009D2D6D">
                <w:rPr>
                  <w:rFonts w:asciiTheme="majorHAnsi" w:hAnsiTheme="majorHAnsi" w:cstheme="majorHAnsi"/>
                  <w:b/>
                  <w:sz w:val="26"/>
                  <w:szCs w:val="26"/>
                </w:rPr>
                <w:t>F</w:t>
              </w:r>
            </w:ins>
          </w:p>
        </w:tc>
      </w:tr>
    </w:tbl>
    <w:p w14:paraId="5AD11055" w14:textId="7A89D56A" w:rsidR="00694C88" w:rsidRPr="009D2D6D" w:rsidRDefault="00694C88" w:rsidP="00694C88">
      <w:pPr>
        <w:spacing w:after="120" w:line="360" w:lineRule="auto"/>
        <w:jc w:val="both"/>
        <w:rPr>
          <w:rFonts w:asciiTheme="majorHAnsi" w:hAnsiTheme="majorHAnsi" w:cstheme="majorHAnsi"/>
          <w:b/>
          <w:bCs/>
          <w:szCs w:val="26"/>
          <w:lang w:val="en-US"/>
        </w:rPr>
      </w:pPr>
    </w:p>
    <w:p w14:paraId="5EF2874E" w14:textId="77777777" w:rsidR="00FA0EB2" w:rsidRPr="009D2D6D" w:rsidRDefault="00FA0EB2" w:rsidP="00FA0EB2">
      <w:pPr>
        <w:tabs>
          <w:tab w:val="left" w:pos="4416"/>
        </w:tabs>
        <w:spacing w:after="120" w:line="360" w:lineRule="auto"/>
        <w:jc w:val="both"/>
        <w:rPr>
          <w:ins w:id="2951" w:author="Admin" w:date="2023-10-02T17:56:00Z"/>
          <w:rFonts w:asciiTheme="majorHAnsi" w:hAnsiTheme="majorHAnsi" w:cstheme="majorHAnsi"/>
          <w:b/>
          <w:bCs/>
          <w:szCs w:val="26"/>
          <w:lang w:val="en-US"/>
        </w:rPr>
      </w:pPr>
      <w:ins w:id="2952" w:author="Admin" w:date="2023-10-02T17:56:00Z">
        <w:r w:rsidRPr="009D2D6D">
          <w:rPr>
            <w:rFonts w:asciiTheme="majorHAnsi" w:hAnsiTheme="majorHAnsi" w:cstheme="majorHAnsi"/>
            <w:b/>
            <w:bCs/>
            <w:szCs w:val="26"/>
            <w:lang w:val="en-US"/>
          </w:rPr>
          <w:t>Bảng kết quả test chức năng Bình luận:</w:t>
        </w:r>
      </w:ins>
    </w:p>
    <w:tbl>
      <w:tblPr>
        <w:tblStyle w:val="GridTable4-Accent41"/>
        <w:tblW w:w="9781" w:type="dxa"/>
        <w:jc w:val="center"/>
        <w:tblLook w:val="04A0" w:firstRow="1" w:lastRow="0" w:firstColumn="1" w:lastColumn="0" w:noHBand="0" w:noVBand="1"/>
      </w:tblPr>
      <w:tblGrid>
        <w:gridCol w:w="708"/>
        <w:gridCol w:w="1150"/>
        <w:gridCol w:w="2802"/>
        <w:gridCol w:w="2206"/>
        <w:gridCol w:w="1932"/>
        <w:gridCol w:w="983"/>
      </w:tblGrid>
      <w:tr w:rsidR="00FA0EB2" w:rsidRPr="009D2D6D" w14:paraId="78C6CE91" w14:textId="77777777" w:rsidTr="000F3D22">
        <w:trPr>
          <w:cnfStyle w:val="100000000000" w:firstRow="1" w:lastRow="0" w:firstColumn="0" w:lastColumn="0" w:oddVBand="0" w:evenVBand="0" w:oddHBand="0" w:evenHBand="0" w:firstRowFirstColumn="0" w:firstRowLastColumn="0" w:lastRowFirstColumn="0" w:lastRowLastColumn="0"/>
          <w:trHeight w:val="386"/>
          <w:jc w:val="center"/>
          <w:ins w:id="2953" w:author="Admin" w:date="2023-10-02T17:56:00Z"/>
        </w:trPr>
        <w:tc>
          <w:tcPr>
            <w:cnfStyle w:val="001000000000" w:firstRow="0" w:lastRow="0" w:firstColumn="1" w:lastColumn="0" w:oddVBand="0" w:evenVBand="0" w:oddHBand="0" w:evenHBand="0" w:firstRowFirstColumn="0" w:firstRowLastColumn="0" w:lastRowFirstColumn="0" w:lastRowLastColumn="0"/>
            <w:tcW w:w="594" w:type="dxa"/>
            <w:vAlign w:val="center"/>
          </w:tcPr>
          <w:p w14:paraId="193D9D1F" w14:textId="77777777" w:rsidR="00FA0EB2" w:rsidRPr="009D2D6D" w:rsidRDefault="00FA0EB2" w:rsidP="000F3D22">
            <w:pPr>
              <w:spacing w:after="120" w:line="240" w:lineRule="auto"/>
              <w:jc w:val="center"/>
              <w:rPr>
                <w:ins w:id="2954" w:author="Admin" w:date="2023-10-02T17:56:00Z"/>
                <w:rFonts w:asciiTheme="majorHAnsi" w:hAnsiTheme="majorHAnsi" w:cstheme="majorHAnsi"/>
                <w:sz w:val="26"/>
                <w:szCs w:val="26"/>
              </w:rPr>
            </w:pPr>
            <w:ins w:id="2955" w:author="Admin" w:date="2023-10-02T17:56:00Z">
              <w:r w:rsidRPr="009D2D6D">
                <w:rPr>
                  <w:rFonts w:asciiTheme="majorHAnsi" w:hAnsiTheme="majorHAnsi" w:cstheme="majorHAnsi"/>
                  <w:sz w:val="26"/>
                  <w:szCs w:val="26"/>
                </w:rPr>
                <w:t>ID</w:t>
              </w:r>
            </w:ins>
          </w:p>
        </w:tc>
        <w:tc>
          <w:tcPr>
            <w:tcW w:w="1164" w:type="dxa"/>
            <w:vAlign w:val="center"/>
          </w:tcPr>
          <w:p w14:paraId="6BC1634F" w14:textId="77777777" w:rsidR="00FA0EB2" w:rsidRPr="009D2D6D" w:rsidRDefault="00FA0EB2" w:rsidP="000F3D22">
            <w:pPr>
              <w:spacing w:after="120" w:line="240" w:lineRule="auto"/>
              <w:jc w:val="center"/>
              <w:cnfStyle w:val="100000000000" w:firstRow="1" w:lastRow="0" w:firstColumn="0" w:lastColumn="0" w:oddVBand="0" w:evenVBand="0" w:oddHBand="0" w:evenHBand="0" w:firstRowFirstColumn="0" w:firstRowLastColumn="0" w:lastRowFirstColumn="0" w:lastRowLastColumn="0"/>
              <w:rPr>
                <w:ins w:id="2956" w:author="Admin" w:date="2023-10-02T17:56:00Z"/>
                <w:rFonts w:asciiTheme="majorHAnsi" w:hAnsiTheme="majorHAnsi" w:cstheme="majorHAnsi"/>
                <w:sz w:val="26"/>
                <w:szCs w:val="26"/>
              </w:rPr>
            </w:pPr>
            <w:ins w:id="2957" w:author="Admin" w:date="2023-10-02T17:56:00Z">
              <w:r w:rsidRPr="009D2D6D">
                <w:rPr>
                  <w:rFonts w:asciiTheme="majorHAnsi" w:hAnsiTheme="majorHAnsi" w:cstheme="majorHAnsi"/>
                  <w:sz w:val="26"/>
                  <w:szCs w:val="26"/>
                </w:rPr>
                <w:t>Tiêu đề</w:t>
              </w:r>
            </w:ins>
          </w:p>
        </w:tc>
        <w:tc>
          <w:tcPr>
            <w:tcW w:w="2811" w:type="dxa"/>
            <w:vAlign w:val="center"/>
          </w:tcPr>
          <w:p w14:paraId="750BBE9D" w14:textId="77777777" w:rsidR="00FA0EB2" w:rsidRPr="009D2D6D" w:rsidRDefault="00FA0EB2" w:rsidP="000F3D22">
            <w:pPr>
              <w:spacing w:after="120" w:line="240" w:lineRule="auto"/>
              <w:jc w:val="center"/>
              <w:cnfStyle w:val="100000000000" w:firstRow="1" w:lastRow="0" w:firstColumn="0" w:lastColumn="0" w:oddVBand="0" w:evenVBand="0" w:oddHBand="0" w:evenHBand="0" w:firstRowFirstColumn="0" w:firstRowLastColumn="0" w:lastRowFirstColumn="0" w:lastRowLastColumn="0"/>
              <w:rPr>
                <w:ins w:id="2958" w:author="Admin" w:date="2023-10-02T17:56:00Z"/>
                <w:rFonts w:asciiTheme="majorHAnsi" w:hAnsiTheme="majorHAnsi" w:cstheme="majorHAnsi"/>
                <w:sz w:val="26"/>
                <w:szCs w:val="26"/>
              </w:rPr>
            </w:pPr>
            <w:ins w:id="2959" w:author="Admin" w:date="2023-10-02T17:56:00Z">
              <w:r w:rsidRPr="009D2D6D">
                <w:rPr>
                  <w:rFonts w:asciiTheme="majorHAnsi" w:hAnsiTheme="majorHAnsi" w:cstheme="majorHAnsi"/>
                  <w:sz w:val="26"/>
                  <w:szCs w:val="26"/>
                </w:rPr>
                <w:t>Inputs</w:t>
              </w:r>
            </w:ins>
          </w:p>
        </w:tc>
        <w:tc>
          <w:tcPr>
            <w:tcW w:w="2254" w:type="dxa"/>
            <w:vAlign w:val="center"/>
          </w:tcPr>
          <w:p w14:paraId="5E9C830C" w14:textId="77777777" w:rsidR="00FA0EB2" w:rsidRPr="009D2D6D" w:rsidRDefault="00FA0EB2" w:rsidP="000F3D22">
            <w:pPr>
              <w:spacing w:after="120" w:line="240" w:lineRule="auto"/>
              <w:jc w:val="center"/>
              <w:cnfStyle w:val="100000000000" w:firstRow="1" w:lastRow="0" w:firstColumn="0" w:lastColumn="0" w:oddVBand="0" w:evenVBand="0" w:oddHBand="0" w:evenHBand="0" w:firstRowFirstColumn="0" w:firstRowLastColumn="0" w:lastRowFirstColumn="0" w:lastRowLastColumn="0"/>
              <w:rPr>
                <w:ins w:id="2960" w:author="Admin" w:date="2023-10-02T17:56:00Z"/>
                <w:rFonts w:asciiTheme="majorHAnsi" w:hAnsiTheme="majorHAnsi" w:cstheme="majorHAnsi"/>
                <w:sz w:val="26"/>
                <w:szCs w:val="26"/>
              </w:rPr>
            </w:pPr>
            <w:ins w:id="2961" w:author="Admin" w:date="2023-10-02T17:56:00Z">
              <w:r w:rsidRPr="009D2D6D">
                <w:rPr>
                  <w:rFonts w:asciiTheme="majorHAnsi" w:hAnsiTheme="majorHAnsi" w:cstheme="majorHAnsi"/>
                  <w:sz w:val="26"/>
                  <w:szCs w:val="26"/>
                </w:rPr>
                <w:t xml:space="preserve">EO </w:t>
              </w:r>
            </w:ins>
          </w:p>
          <w:p w14:paraId="355C407F" w14:textId="77777777" w:rsidR="00FA0EB2" w:rsidRPr="009D2D6D" w:rsidRDefault="00FA0EB2" w:rsidP="000F3D22">
            <w:pPr>
              <w:spacing w:after="120" w:line="240" w:lineRule="auto"/>
              <w:jc w:val="center"/>
              <w:cnfStyle w:val="100000000000" w:firstRow="1" w:lastRow="0" w:firstColumn="0" w:lastColumn="0" w:oddVBand="0" w:evenVBand="0" w:oddHBand="0" w:evenHBand="0" w:firstRowFirstColumn="0" w:firstRowLastColumn="0" w:lastRowFirstColumn="0" w:lastRowLastColumn="0"/>
              <w:rPr>
                <w:ins w:id="2962" w:author="Admin" w:date="2023-10-02T17:56:00Z"/>
                <w:rFonts w:asciiTheme="majorHAnsi" w:hAnsiTheme="majorHAnsi" w:cstheme="majorHAnsi"/>
                <w:sz w:val="26"/>
                <w:szCs w:val="26"/>
              </w:rPr>
            </w:pPr>
            <w:ins w:id="2963" w:author="Admin" w:date="2023-10-02T17:56:00Z">
              <w:r w:rsidRPr="009D2D6D">
                <w:rPr>
                  <w:rFonts w:asciiTheme="majorHAnsi" w:hAnsiTheme="majorHAnsi" w:cstheme="majorHAnsi"/>
                  <w:sz w:val="26"/>
                  <w:szCs w:val="26"/>
                </w:rPr>
                <w:t>(Kết quả mong đợi)</w:t>
              </w:r>
            </w:ins>
          </w:p>
        </w:tc>
        <w:tc>
          <w:tcPr>
            <w:tcW w:w="1970" w:type="dxa"/>
            <w:vAlign w:val="center"/>
          </w:tcPr>
          <w:p w14:paraId="2F231983" w14:textId="77777777" w:rsidR="00FA0EB2" w:rsidRPr="009D2D6D" w:rsidRDefault="00FA0EB2" w:rsidP="000F3D22">
            <w:pPr>
              <w:spacing w:after="120" w:line="240" w:lineRule="auto"/>
              <w:jc w:val="center"/>
              <w:cnfStyle w:val="100000000000" w:firstRow="1" w:lastRow="0" w:firstColumn="0" w:lastColumn="0" w:oddVBand="0" w:evenVBand="0" w:oddHBand="0" w:evenHBand="0" w:firstRowFirstColumn="0" w:firstRowLastColumn="0" w:lastRowFirstColumn="0" w:lastRowLastColumn="0"/>
              <w:rPr>
                <w:ins w:id="2964" w:author="Admin" w:date="2023-10-02T17:56:00Z"/>
                <w:rFonts w:asciiTheme="majorHAnsi" w:hAnsiTheme="majorHAnsi" w:cstheme="majorHAnsi"/>
                <w:sz w:val="26"/>
                <w:szCs w:val="26"/>
              </w:rPr>
            </w:pPr>
            <w:ins w:id="2965" w:author="Admin" w:date="2023-10-02T17:56:00Z">
              <w:r w:rsidRPr="009D2D6D">
                <w:rPr>
                  <w:rFonts w:asciiTheme="majorHAnsi" w:hAnsiTheme="majorHAnsi" w:cstheme="majorHAnsi"/>
                  <w:sz w:val="26"/>
                  <w:szCs w:val="26"/>
                </w:rPr>
                <w:t xml:space="preserve">RO </w:t>
              </w:r>
            </w:ins>
          </w:p>
          <w:p w14:paraId="7096741A" w14:textId="77777777" w:rsidR="00FA0EB2" w:rsidRPr="009D2D6D" w:rsidRDefault="00FA0EB2" w:rsidP="000F3D22">
            <w:pPr>
              <w:spacing w:after="120" w:line="240" w:lineRule="auto"/>
              <w:jc w:val="center"/>
              <w:cnfStyle w:val="100000000000" w:firstRow="1" w:lastRow="0" w:firstColumn="0" w:lastColumn="0" w:oddVBand="0" w:evenVBand="0" w:oddHBand="0" w:evenHBand="0" w:firstRowFirstColumn="0" w:firstRowLastColumn="0" w:lastRowFirstColumn="0" w:lastRowLastColumn="0"/>
              <w:rPr>
                <w:ins w:id="2966" w:author="Admin" w:date="2023-10-02T17:56:00Z"/>
                <w:rFonts w:asciiTheme="majorHAnsi" w:hAnsiTheme="majorHAnsi" w:cstheme="majorHAnsi"/>
                <w:sz w:val="26"/>
                <w:szCs w:val="26"/>
              </w:rPr>
            </w:pPr>
            <w:ins w:id="2967" w:author="Admin" w:date="2023-10-02T17:56:00Z">
              <w:r w:rsidRPr="009D2D6D">
                <w:rPr>
                  <w:rFonts w:asciiTheme="majorHAnsi" w:hAnsiTheme="majorHAnsi" w:cstheme="majorHAnsi"/>
                  <w:sz w:val="26"/>
                  <w:szCs w:val="26"/>
                </w:rPr>
                <w:t>(Kết quả thực tế)</w:t>
              </w:r>
            </w:ins>
          </w:p>
        </w:tc>
        <w:tc>
          <w:tcPr>
            <w:tcW w:w="988" w:type="dxa"/>
            <w:vAlign w:val="center"/>
          </w:tcPr>
          <w:p w14:paraId="56F10E84" w14:textId="77777777" w:rsidR="00FA0EB2" w:rsidRPr="009D2D6D" w:rsidRDefault="00FA0EB2" w:rsidP="000F3D22">
            <w:pPr>
              <w:spacing w:after="120" w:line="240" w:lineRule="auto"/>
              <w:jc w:val="center"/>
              <w:cnfStyle w:val="100000000000" w:firstRow="1" w:lastRow="0" w:firstColumn="0" w:lastColumn="0" w:oddVBand="0" w:evenVBand="0" w:oddHBand="0" w:evenHBand="0" w:firstRowFirstColumn="0" w:firstRowLastColumn="0" w:lastRowFirstColumn="0" w:lastRowLastColumn="0"/>
              <w:rPr>
                <w:ins w:id="2968" w:author="Admin" w:date="2023-10-02T17:56:00Z"/>
                <w:rFonts w:asciiTheme="majorHAnsi" w:hAnsiTheme="majorHAnsi" w:cstheme="majorHAnsi"/>
                <w:sz w:val="26"/>
                <w:szCs w:val="26"/>
              </w:rPr>
            </w:pPr>
            <w:ins w:id="2969" w:author="Admin" w:date="2023-10-02T17:56:00Z">
              <w:r w:rsidRPr="009D2D6D">
                <w:rPr>
                  <w:rFonts w:asciiTheme="majorHAnsi" w:hAnsiTheme="majorHAnsi" w:cstheme="majorHAnsi"/>
                  <w:sz w:val="26"/>
                  <w:szCs w:val="26"/>
                </w:rPr>
                <w:t>Kết luận</w:t>
              </w:r>
            </w:ins>
          </w:p>
        </w:tc>
      </w:tr>
      <w:tr w:rsidR="00FA0EB2" w:rsidRPr="009D2D6D" w14:paraId="377F9BDE" w14:textId="77777777" w:rsidTr="000F3D22">
        <w:trPr>
          <w:cnfStyle w:val="000000100000" w:firstRow="0" w:lastRow="0" w:firstColumn="0" w:lastColumn="0" w:oddVBand="0" w:evenVBand="0" w:oddHBand="1" w:evenHBand="0" w:firstRowFirstColumn="0" w:firstRowLastColumn="0" w:lastRowFirstColumn="0" w:lastRowLastColumn="0"/>
          <w:trHeight w:val="896"/>
          <w:jc w:val="center"/>
          <w:ins w:id="2970" w:author="Admin" w:date="2023-10-02T17:56:00Z"/>
        </w:trPr>
        <w:tc>
          <w:tcPr>
            <w:cnfStyle w:val="001000000000" w:firstRow="0" w:lastRow="0" w:firstColumn="1" w:lastColumn="0" w:oddVBand="0" w:evenVBand="0" w:oddHBand="0" w:evenHBand="0" w:firstRowFirstColumn="0" w:firstRowLastColumn="0" w:lastRowFirstColumn="0" w:lastRowLastColumn="0"/>
            <w:tcW w:w="594" w:type="dxa"/>
          </w:tcPr>
          <w:p w14:paraId="7DEF9119" w14:textId="77777777" w:rsidR="00FA0EB2" w:rsidRPr="009D2D6D" w:rsidRDefault="00FA0EB2" w:rsidP="000F3D22">
            <w:pPr>
              <w:spacing w:after="120" w:line="240" w:lineRule="auto"/>
              <w:jc w:val="center"/>
              <w:rPr>
                <w:ins w:id="2971" w:author="Admin" w:date="2023-10-02T17:56:00Z"/>
                <w:rFonts w:asciiTheme="majorHAnsi" w:hAnsiTheme="majorHAnsi" w:cstheme="majorHAnsi"/>
                <w:sz w:val="26"/>
                <w:szCs w:val="26"/>
              </w:rPr>
            </w:pPr>
            <w:ins w:id="2972" w:author="Admin" w:date="2023-10-02T17:56:00Z">
              <w:r w:rsidRPr="009D2D6D">
                <w:rPr>
                  <w:rFonts w:asciiTheme="majorHAnsi" w:hAnsiTheme="majorHAnsi" w:cstheme="majorHAnsi"/>
                  <w:sz w:val="26"/>
                  <w:szCs w:val="26"/>
                </w:rPr>
                <w:t>TC1</w:t>
              </w:r>
            </w:ins>
          </w:p>
        </w:tc>
        <w:tc>
          <w:tcPr>
            <w:tcW w:w="1164" w:type="dxa"/>
          </w:tcPr>
          <w:p w14:paraId="6A9E792B" w14:textId="77777777" w:rsidR="00FA0EB2" w:rsidRPr="009D2D6D" w:rsidRDefault="00FA0EB2"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2973" w:author="Admin" w:date="2023-10-02T17:56:00Z"/>
                <w:rFonts w:asciiTheme="majorHAnsi" w:hAnsiTheme="majorHAnsi" w:cstheme="majorHAnsi"/>
                <w:sz w:val="26"/>
                <w:szCs w:val="26"/>
              </w:rPr>
            </w:pPr>
            <w:ins w:id="2974" w:author="Admin" w:date="2023-10-02T17:56:00Z">
              <w:r w:rsidRPr="009D2D6D">
                <w:rPr>
                  <w:rFonts w:asciiTheme="majorHAnsi" w:hAnsiTheme="majorHAnsi" w:cstheme="majorHAnsi"/>
                  <w:sz w:val="26"/>
                  <w:szCs w:val="26"/>
                </w:rPr>
                <w:t>Bình luận thành công</w:t>
              </w:r>
            </w:ins>
          </w:p>
        </w:tc>
        <w:tc>
          <w:tcPr>
            <w:tcW w:w="2811" w:type="dxa"/>
          </w:tcPr>
          <w:p w14:paraId="5C9B6805" w14:textId="11273DF5" w:rsidR="00FA0EB2" w:rsidRPr="009D2D6D" w:rsidRDefault="006E1FC1"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2975" w:author="Admin" w:date="2023-10-02T17:56:00Z"/>
                <w:rFonts w:asciiTheme="majorHAnsi" w:hAnsiTheme="majorHAnsi" w:cstheme="majorHAnsi"/>
                <w:sz w:val="26"/>
                <w:szCs w:val="26"/>
              </w:rPr>
            </w:pPr>
            <w:r w:rsidRPr="009D2D6D">
              <w:rPr>
                <w:rFonts w:asciiTheme="majorHAnsi" w:hAnsiTheme="majorHAnsi" w:cstheme="majorHAnsi"/>
                <w:sz w:val="26"/>
                <w:szCs w:val="26"/>
              </w:rPr>
              <w:t xml:space="preserve">- </w:t>
            </w:r>
            <w:ins w:id="2976" w:author="Admin" w:date="2023-10-02T17:56:00Z">
              <w:r w:rsidR="00FA0EB2" w:rsidRPr="009D2D6D">
                <w:rPr>
                  <w:rFonts w:asciiTheme="majorHAnsi" w:hAnsiTheme="majorHAnsi" w:cstheme="majorHAnsi"/>
                  <w:sz w:val="26"/>
                  <w:szCs w:val="26"/>
                </w:rPr>
                <w:t>Tên: Ngọc</w:t>
              </w:r>
              <w:r w:rsidR="00FA0EB2" w:rsidRPr="009D2D6D">
                <w:rPr>
                  <w:rFonts w:asciiTheme="majorHAnsi" w:hAnsiTheme="majorHAnsi" w:cstheme="majorHAnsi"/>
                  <w:sz w:val="26"/>
                  <w:szCs w:val="26"/>
                </w:rPr>
                <w:br/>
              </w:r>
            </w:ins>
            <w:r w:rsidRPr="009D2D6D">
              <w:rPr>
                <w:rFonts w:asciiTheme="majorHAnsi" w:hAnsiTheme="majorHAnsi" w:cstheme="majorHAnsi"/>
                <w:sz w:val="26"/>
                <w:szCs w:val="26"/>
              </w:rPr>
              <w:t xml:space="preserve">- </w:t>
            </w:r>
            <w:ins w:id="2977" w:author="Admin" w:date="2023-10-02T17:56:00Z">
              <w:r w:rsidR="00FA0EB2" w:rsidRPr="009D2D6D">
                <w:rPr>
                  <w:rFonts w:asciiTheme="majorHAnsi" w:hAnsiTheme="majorHAnsi" w:cstheme="majorHAnsi"/>
                  <w:sz w:val="26"/>
                  <w:szCs w:val="26"/>
                </w:rPr>
                <w:t>Email: vutringoc@gmail.com</w:t>
              </w:r>
              <w:r w:rsidR="00FA0EB2" w:rsidRPr="009D2D6D">
                <w:rPr>
                  <w:rFonts w:asciiTheme="majorHAnsi" w:hAnsiTheme="majorHAnsi" w:cstheme="majorHAnsi"/>
                  <w:sz w:val="26"/>
                  <w:szCs w:val="26"/>
                </w:rPr>
                <w:br/>
              </w:r>
            </w:ins>
            <w:r w:rsidRPr="009D2D6D">
              <w:rPr>
                <w:rFonts w:asciiTheme="majorHAnsi" w:hAnsiTheme="majorHAnsi" w:cstheme="majorHAnsi"/>
                <w:sz w:val="26"/>
                <w:szCs w:val="26"/>
              </w:rPr>
              <w:t xml:space="preserve">- </w:t>
            </w:r>
            <w:ins w:id="2978" w:author="Admin" w:date="2023-10-02T17:56:00Z">
              <w:r w:rsidR="00FA0EB2" w:rsidRPr="009D2D6D">
                <w:rPr>
                  <w:rFonts w:asciiTheme="majorHAnsi" w:hAnsiTheme="majorHAnsi" w:cstheme="majorHAnsi"/>
                  <w:sz w:val="26"/>
                  <w:szCs w:val="26"/>
                </w:rPr>
                <w:t>Nội dung bình luận:Thông tin rất hữu ích</w:t>
              </w:r>
            </w:ins>
          </w:p>
        </w:tc>
        <w:tc>
          <w:tcPr>
            <w:tcW w:w="2254" w:type="dxa"/>
          </w:tcPr>
          <w:p w14:paraId="50F27C41" w14:textId="77777777" w:rsidR="00FA0EB2" w:rsidRPr="009D2D6D" w:rsidRDefault="00FA0EB2"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2979" w:author="Admin" w:date="2023-10-02T17:56:00Z"/>
                <w:rFonts w:asciiTheme="majorHAnsi" w:hAnsiTheme="majorHAnsi" w:cstheme="majorHAnsi"/>
                <w:sz w:val="26"/>
                <w:szCs w:val="26"/>
              </w:rPr>
            </w:pPr>
            <w:ins w:id="2980" w:author="Admin" w:date="2023-10-02T17:56:00Z">
              <w:r w:rsidRPr="009D2D6D">
                <w:rPr>
                  <w:rFonts w:asciiTheme="majorHAnsi" w:hAnsiTheme="majorHAnsi" w:cstheme="majorHAnsi"/>
                  <w:sz w:val="26"/>
                  <w:szCs w:val="26"/>
                </w:rPr>
                <w:t>Bình luận thành công và hệ thống thông báo: “Bình luận của bạn đã được đăng lên”</w:t>
              </w:r>
            </w:ins>
          </w:p>
        </w:tc>
        <w:tc>
          <w:tcPr>
            <w:tcW w:w="1970" w:type="dxa"/>
          </w:tcPr>
          <w:p w14:paraId="0195ADCC" w14:textId="77777777" w:rsidR="00FA0EB2" w:rsidRPr="009D2D6D" w:rsidRDefault="00FA0EB2"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2981" w:author="Admin" w:date="2023-10-02T17:56:00Z"/>
                <w:rFonts w:asciiTheme="majorHAnsi" w:hAnsiTheme="majorHAnsi" w:cstheme="majorHAnsi"/>
                <w:sz w:val="26"/>
                <w:szCs w:val="26"/>
              </w:rPr>
            </w:pPr>
            <w:ins w:id="2982" w:author="Admin" w:date="2023-10-02T17:56:00Z">
              <w:r w:rsidRPr="009D2D6D">
                <w:rPr>
                  <w:rFonts w:asciiTheme="majorHAnsi" w:hAnsiTheme="majorHAnsi" w:cstheme="majorHAnsi"/>
                  <w:sz w:val="26"/>
                  <w:szCs w:val="26"/>
                </w:rPr>
                <w:t>Hệ thống thông báo: “Bình luận của bạn đã được đăng lên” và Bình luận thành công</w:t>
              </w:r>
            </w:ins>
          </w:p>
        </w:tc>
        <w:tc>
          <w:tcPr>
            <w:tcW w:w="988" w:type="dxa"/>
          </w:tcPr>
          <w:p w14:paraId="663918F7" w14:textId="77777777" w:rsidR="00FA0EB2" w:rsidRPr="009D2D6D" w:rsidRDefault="00FA0EB2" w:rsidP="000F3D22">
            <w:pPr>
              <w:spacing w:after="120" w:line="240" w:lineRule="auto"/>
              <w:jc w:val="center"/>
              <w:cnfStyle w:val="000000100000" w:firstRow="0" w:lastRow="0" w:firstColumn="0" w:lastColumn="0" w:oddVBand="0" w:evenVBand="0" w:oddHBand="1" w:evenHBand="0" w:firstRowFirstColumn="0" w:firstRowLastColumn="0" w:lastRowFirstColumn="0" w:lastRowLastColumn="0"/>
              <w:rPr>
                <w:ins w:id="2983" w:author="Admin" w:date="2023-10-02T17:56:00Z"/>
                <w:rFonts w:asciiTheme="majorHAnsi" w:hAnsiTheme="majorHAnsi" w:cstheme="majorHAnsi"/>
                <w:sz w:val="26"/>
                <w:szCs w:val="26"/>
              </w:rPr>
            </w:pPr>
            <w:ins w:id="2984" w:author="Admin" w:date="2023-10-02T17:56:00Z">
              <w:r w:rsidRPr="009D2D6D">
                <w:rPr>
                  <w:rFonts w:asciiTheme="majorHAnsi" w:hAnsiTheme="majorHAnsi" w:cstheme="majorHAnsi"/>
                  <w:sz w:val="26"/>
                  <w:szCs w:val="26"/>
                </w:rPr>
                <w:t>PASS</w:t>
              </w:r>
            </w:ins>
          </w:p>
        </w:tc>
      </w:tr>
      <w:tr w:rsidR="00FA0EB2" w:rsidRPr="009D2D6D" w14:paraId="221B158F" w14:textId="77777777" w:rsidTr="000F3D22">
        <w:trPr>
          <w:trHeight w:val="603"/>
          <w:jc w:val="center"/>
          <w:ins w:id="2985" w:author="Admin" w:date="2023-10-02T17:56:00Z"/>
        </w:trPr>
        <w:tc>
          <w:tcPr>
            <w:cnfStyle w:val="001000000000" w:firstRow="0" w:lastRow="0" w:firstColumn="1" w:lastColumn="0" w:oddVBand="0" w:evenVBand="0" w:oddHBand="0" w:evenHBand="0" w:firstRowFirstColumn="0" w:firstRowLastColumn="0" w:lastRowFirstColumn="0" w:lastRowLastColumn="0"/>
            <w:tcW w:w="594" w:type="dxa"/>
          </w:tcPr>
          <w:p w14:paraId="358B5450" w14:textId="77777777" w:rsidR="00FA0EB2" w:rsidRPr="009D2D6D" w:rsidRDefault="00FA0EB2" w:rsidP="000F3D22">
            <w:pPr>
              <w:spacing w:after="120" w:line="240" w:lineRule="auto"/>
              <w:jc w:val="center"/>
              <w:rPr>
                <w:ins w:id="2986" w:author="Admin" w:date="2023-10-02T17:56:00Z"/>
                <w:rFonts w:asciiTheme="majorHAnsi" w:hAnsiTheme="majorHAnsi" w:cstheme="majorHAnsi"/>
                <w:sz w:val="26"/>
                <w:szCs w:val="26"/>
              </w:rPr>
            </w:pPr>
            <w:ins w:id="2987" w:author="Admin" w:date="2023-10-02T17:56:00Z">
              <w:r w:rsidRPr="009D2D6D">
                <w:rPr>
                  <w:rFonts w:asciiTheme="majorHAnsi" w:hAnsiTheme="majorHAnsi" w:cstheme="majorHAnsi"/>
                  <w:sz w:val="26"/>
                  <w:szCs w:val="26"/>
                </w:rPr>
                <w:t>TC2</w:t>
              </w:r>
            </w:ins>
          </w:p>
        </w:tc>
        <w:tc>
          <w:tcPr>
            <w:tcW w:w="1164" w:type="dxa"/>
          </w:tcPr>
          <w:p w14:paraId="3D2E5189" w14:textId="77777777" w:rsidR="00FA0EB2" w:rsidRPr="009D2D6D" w:rsidRDefault="00FA0EB2"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2988" w:author="Admin" w:date="2023-10-02T17:56:00Z"/>
                <w:rFonts w:asciiTheme="majorHAnsi" w:hAnsiTheme="majorHAnsi" w:cstheme="majorHAnsi"/>
                <w:sz w:val="26"/>
                <w:szCs w:val="26"/>
              </w:rPr>
            </w:pPr>
            <w:ins w:id="2989" w:author="Admin" w:date="2023-10-02T17:56:00Z">
              <w:r w:rsidRPr="009D2D6D">
                <w:rPr>
                  <w:rFonts w:asciiTheme="majorHAnsi" w:hAnsiTheme="majorHAnsi" w:cstheme="majorHAnsi"/>
                  <w:sz w:val="26"/>
                  <w:szCs w:val="26"/>
                </w:rPr>
                <w:t>Bình luận thất bại</w:t>
              </w:r>
            </w:ins>
          </w:p>
        </w:tc>
        <w:tc>
          <w:tcPr>
            <w:tcW w:w="2811" w:type="dxa"/>
          </w:tcPr>
          <w:p w14:paraId="34FAD1C2" w14:textId="28DB2885" w:rsidR="00FA0EB2" w:rsidRPr="009D2D6D" w:rsidRDefault="006E1FC1"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2990" w:author="Admin" w:date="2023-10-02T17:56:00Z"/>
                <w:rFonts w:asciiTheme="majorHAnsi" w:hAnsiTheme="majorHAnsi" w:cstheme="majorHAnsi"/>
                <w:color w:val="000000" w:themeColor="text1"/>
                <w:sz w:val="26"/>
                <w:szCs w:val="26"/>
              </w:rPr>
            </w:pPr>
            <w:r w:rsidRPr="009D2D6D">
              <w:rPr>
                <w:rFonts w:asciiTheme="majorHAnsi" w:hAnsiTheme="majorHAnsi" w:cstheme="majorHAnsi"/>
                <w:sz w:val="26"/>
                <w:szCs w:val="26"/>
              </w:rPr>
              <w:t xml:space="preserve">- </w:t>
            </w:r>
            <w:ins w:id="2991" w:author="Admin" w:date="2023-10-02T17:56:00Z">
              <w:r w:rsidR="00FA0EB2" w:rsidRPr="009D2D6D">
                <w:rPr>
                  <w:rFonts w:asciiTheme="majorHAnsi" w:hAnsiTheme="majorHAnsi" w:cstheme="majorHAnsi"/>
                  <w:sz w:val="26"/>
                  <w:szCs w:val="26"/>
                </w:rPr>
                <w:t>Tên: Ngọc</w:t>
              </w:r>
              <w:r w:rsidR="00FA0EB2" w:rsidRPr="009D2D6D">
                <w:rPr>
                  <w:rFonts w:asciiTheme="majorHAnsi" w:hAnsiTheme="majorHAnsi" w:cstheme="majorHAnsi"/>
                  <w:sz w:val="26"/>
                  <w:szCs w:val="26"/>
                </w:rPr>
                <w:br/>
              </w:r>
            </w:ins>
            <w:r w:rsidRPr="009D2D6D">
              <w:rPr>
                <w:rFonts w:asciiTheme="majorHAnsi" w:hAnsiTheme="majorHAnsi" w:cstheme="majorHAnsi"/>
                <w:sz w:val="26"/>
                <w:szCs w:val="26"/>
              </w:rPr>
              <w:t xml:space="preserve">- </w:t>
            </w:r>
            <w:ins w:id="2992" w:author="Admin" w:date="2023-10-02T17:56:00Z">
              <w:r w:rsidR="00FA0EB2" w:rsidRPr="009D2D6D">
                <w:rPr>
                  <w:rFonts w:asciiTheme="majorHAnsi" w:hAnsiTheme="majorHAnsi" w:cstheme="majorHAnsi"/>
                  <w:sz w:val="26"/>
                  <w:szCs w:val="26"/>
                </w:rPr>
                <w:t>Email: vutringoc@gmail.com</w:t>
              </w:r>
              <w:r w:rsidR="00FA0EB2" w:rsidRPr="009D2D6D">
                <w:rPr>
                  <w:rFonts w:asciiTheme="majorHAnsi" w:hAnsiTheme="majorHAnsi" w:cstheme="majorHAnsi"/>
                  <w:sz w:val="26"/>
                  <w:szCs w:val="26"/>
                </w:rPr>
                <w:br/>
              </w:r>
            </w:ins>
            <w:r w:rsidRPr="009D2D6D">
              <w:rPr>
                <w:rFonts w:asciiTheme="majorHAnsi" w:hAnsiTheme="majorHAnsi" w:cstheme="majorHAnsi"/>
                <w:sz w:val="26"/>
                <w:szCs w:val="26"/>
              </w:rPr>
              <w:t xml:space="preserve">- </w:t>
            </w:r>
            <w:ins w:id="2993" w:author="Admin" w:date="2023-10-02T17:56:00Z">
              <w:r w:rsidR="00FA0EB2" w:rsidRPr="009D2D6D">
                <w:rPr>
                  <w:rFonts w:asciiTheme="majorHAnsi" w:hAnsiTheme="majorHAnsi" w:cstheme="majorHAnsi"/>
                  <w:sz w:val="26"/>
                  <w:szCs w:val="26"/>
                </w:rPr>
                <w:t>Nội dung bình luận:</w:t>
              </w:r>
            </w:ins>
          </w:p>
        </w:tc>
        <w:tc>
          <w:tcPr>
            <w:tcW w:w="2254" w:type="dxa"/>
          </w:tcPr>
          <w:p w14:paraId="154DC2EA" w14:textId="77777777" w:rsidR="00FA0EB2" w:rsidRPr="009D2D6D" w:rsidRDefault="00FA0EB2"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2994" w:author="Admin" w:date="2023-10-02T17:56:00Z"/>
                <w:rFonts w:asciiTheme="majorHAnsi" w:hAnsiTheme="majorHAnsi" w:cstheme="majorHAnsi"/>
                <w:sz w:val="26"/>
                <w:szCs w:val="26"/>
              </w:rPr>
            </w:pPr>
            <w:ins w:id="2995" w:author="Admin" w:date="2023-10-02T17:56:00Z">
              <w:r w:rsidRPr="009D2D6D">
                <w:rPr>
                  <w:rFonts w:asciiTheme="majorHAnsi" w:hAnsiTheme="majorHAnsi" w:cstheme="majorHAnsi"/>
                  <w:sz w:val="26"/>
                  <w:szCs w:val="26"/>
                </w:rPr>
                <w:t>Hiển thị thông báo: “Vui lòng điền trường này” và bình luận không thành công</w:t>
              </w:r>
            </w:ins>
          </w:p>
        </w:tc>
        <w:tc>
          <w:tcPr>
            <w:tcW w:w="1970" w:type="dxa"/>
          </w:tcPr>
          <w:p w14:paraId="633B50C4" w14:textId="77777777" w:rsidR="00FA0EB2" w:rsidRPr="009D2D6D" w:rsidRDefault="00FA0EB2"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2996" w:author="Admin" w:date="2023-10-02T17:56:00Z"/>
                <w:rFonts w:asciiTheme="majorHAnsi" w:hAnsiTheme="majorHAnsi" w:cstheme="majorHAnsi"/>
                <w:sz w:val="26"/>
                <w:szCs w:val="26"/>
              </w:rPr>
            </w:pPr>
            <w:ins w:id="2997" w:author="Admin" w:date="2023-10-02T17:56:00Z">
              <w:r w:rsidRPr="009D2D6D">
                <w:rPr>
                  <w:rFonts w:asciiTheme="majorHAnsi" w:hAnsiTheme="majorHAnsi" w:cstheme="majorHAnsi"/>
                  <w:sz w:val="26"/>
                  <w:szCs w:val="26"/>
                </w:rPr>
                <w:t>Bình luận không thành công và hiển thị thông báo “Vui lòng điền trường này”</w:t>
              </w:r>
            </w:ins>
          </w:p>
        </w:tc>
        <w:tc>
          <w:tcPr>
            <w:tcW w:w="988" w:type="dxa"/>
          </w:tcPr>
          <w:p w14:paraId="75964D29" w14:textId="77777777" w:rsidR="00FA0EB2" w:rsidRPr="009D2D6D" w:rsidRDefault="00FA0EB2" w:rsidP="000F3D22">
            <w:pPr>
              <w:spacing w:after="120" w:line="240" w:lineRule="auto"/>
              <w:jc w:val="center"/>
              <w:cnfStyle w:val="000000000000" w:firstRow="0" w:lastRow="0" w:firstColumn="0" w:lastColumn="0" w:oddVBand="0" w:evenVBand="0" w:oddHBand="0" w:evenHBand="0" w:firstRowFirstColumn="0" w:firstRowLastColumn="0" w:lastRowFirstColumn="0" w:lastRowLastColumn="0"/>
              <w:rPr>
                <w:ins w:id="2998" w:author="Admin" w:date="2023-10-02T17:56:00Z"/>
                <w:rFonts w:asciiTheme="majorHAnsi" w:hAnsiTheme="majorHAnsi" w:cstheme="majorHAnsi"/>
                <w:sz w:val="26"/>
                <w:szCs w:val="26"/>
              </w:rPr>
            </w:pPr>
            <w:ins w:id="2999" w:author="Admin" w:date="2023-10-02T17:56:00Z">
              <w:r w:rsidRPr="009D2D6D">
                <w:rPr>
                  <w:rFonts w:asciiTheme="majorHAnsi" w:hAnsiTheme="majorHAnsi" w:cstheme="majorHAnsi"/>
                  <w:sz w:val="26"/>
                  <w:szCs w:val="26"/>
                </w:rPr>
                <w:t>PASS</w:t>
              </w:r>
            </w:ins>
          </w:p>
        </w:tc>
      </w:tr>
      <w:tr w:rsidR="00FA0EB2" w:rsidRPr="009D2D6D" w14:paraId="23596BA8" w14:textId="77777777" w:rsidTr="000F3D22">
        <w:trPr>
          <w:cnfStyle w:val="000000100000" w:firstRow="0" w:lastRow="0" w:firstColumn="0" w:lastColumn="0" w:oddVBand="0" w:evenVBand="0" w:oddHBand="1" w:evenHBand="0" w:firstRowFirstColumn="0" w:firstRowLastColumn="0" w:lastRowFirstColumn="0" w:lastRowLastColumn="0"/>
          <w:jc w:val="center"/>
          <w:ins w:id="3000" w:author="Admin" w:date="2023-10-02T17:56:00Z"/>
        </w:trPr>
        <w:tc>
          <w:tcPr>
            <w:cnfStyle w:val="001000000000" w:firstRow="0" w:lastRow="0" w:firstColumn="1" w:lastColumn="0" w:oddVBand="0" w:evenVBand="0" w:oddHBand="0" w:evenHBand="0" w:firstRowFirstColumn="0" w:firstRowLastColumn="0" w:lastRowFirstColumn="0" w:lastRowLastColumn="0"/>
            <w:tcW w:w="594" w:type="dxa"/>
          </w:tcPr>
          <w:p w14:paraId="0416C593" w14:textId="77777777" w:rsidR="00FA0EB2" w:rsidRPr="009D2D6D" w:rsidRDefault="00FA0EB2" w:rsidP="000F3D22">
            <w:pPr>
              <w:spacing w:after="120" w:line="240" w:lineRule="auto"/>
              <w:jc w:val="center"/>
              <w:rPr>
                <w:ins w:id="3001" w:author="Admin" w:date="2023-10-02T17:56:00Z"/>
                <w:rFonts w:asciiTheme="majorHAnsi" w:hAnsiTheme="majorHAnsi" w:cstheme="majorHAnsi"/>
                <w:sz w:val="26"/>
                <w:szCs w:val="26"/>
              </w:rPr>
            </w:pPr>
            <w:ins w:id="3002" w:author="Admin" w:date="2023-10-02T17:56:00Z">
              <w:r w:rsidRPr="009D2D6D">
                <w:rPr>
                  <w:rFonts w:asciiTheme="majorHAnsi" w:hAnsiTheme="majorHAnsi" w:cstheme="majorHAnsi"/>
                  <w:sz w:val="26"/>
                  <w:szCs w:val="26"/>
                </w:rPr>
                <w:t>TC3</w:t>
              </w:r>
            </w:ins>
          </w:p>
        </w:tc>
        <w:tc>
          <w:tcPr>
            <w:tcW w:w="1164" w:type="dxa"/>
          </w:tcPr>
          <w:p w14:paraId="78A65BD6" w14:textId="77777777" w:rsidR="00FA0EB2" w:rsidRPr="009D2D6D" w:rsidRDefault="00FA0EB2"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3003" w:author="Admin" w:date="2023-10-02T17:56:00Z"/>
                <w:rFonts w:asciiTheme="majorHAnsi" w:hAnsiTheme="majorHAnsi" w:cstheme="majorHAnsi"/>
                <w:sz w:val="26"/>
                <w:szCs w:val="26"/>
              </w:rPr>
            </w:pPr>
            <w:ins w:id="3004" w:author="Admin" w:date="2023-10-02T17:56:00Z">
              <w:r w:rsidRPr="009D2D6D">
                <w:rPr>
                  <w:rFonts w:asciiTheme="majorHAnsi" w:hAnsiTheme="majorHAnsi" w:cstheme="majorHAnsi"/>
                  <w:sz w:val="26"/>
                  <w:szCs w:val="26"/>
                </w:rPr>
                <w:t>Bình luận thất bại</w:t>
              </w:r>
            </w:ins>
          </w:p>
        </w:tc>
        <w:tc>
          <w:tcPr>
            <w:tcW w:w="2811" w:type="dxa"/>
          </w:tcPr>
          <w:p w14:paraId="211E0CDE" w14:textId="60DC5C2B" w:rsidR="00FA0EB2" w:rsidRPr="009D2D6D" w:rsidRDefault="006E1FC1"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3005" w:author="Admin" w:date="2023-10-02T17:56:00Z"/>
                <w:rFonts w:asciiTheme="majorHAnsi" w:hAnsiTheme="majorHAnsi" w:cstheme="majorHAnsi"/>
                <w:color w:val="000000" w:themeColor="text1"/>
                <w:sz w:val="26"/>
                <w:szCs w:val="26"/>
              </w:rPr>
            </w:pPr>
            <w:r w:rsidRPr="009D2D6D">
              <w:rPr>
                <w:rFonts w:asciiTheme="majorHAnsi" w:hAnsiTheme="majorHAnsi" w:cstheme="majorHAnsi"/>
                <w:sz w:val="26"/>
                <w:szCs w:val="26"/>
              </w:rPr>
              <w:t xml:space="preserve">- </w:t>
            </w:r>
            <w:ins w:id="3006" w:author="Admin" w:date="2023-10-02T17:56:00Z">
              <w:r w:rsidR="00FA0EB2" w:rsidRPr="009D2D6D">
                <w:rPr>
                  <w:rFonts w:asciiTheme="majorHAnsi" w:hAnsiTheme="majorHAnsi" w:cstheme="majorHAnsi"/>
                  <w:sz w:val="26"/>
                  <w:szCs w:val="26"/>
                </w:rPr>
                <w:t>Tên: Ngọc</w:t>
              </w:r>
              <w:r w:rsidR="00FA0EB2" w:rsidRPr="009D2D6D">
                <w:rPr>
                  <w:rFonts w:asciiTheme="majorHAnsi" w:hAnsiTheme="majorHAnsi" w:cstheme="majorHAnsi"/>
                  <w:sz w:val="26"/>
                  <w:szCs w:val="26"/>
                </w:rPr>
                <w:br/>
              </w:r>
            </w:ins>
            <w:r w:rsidRPr="009D2D6D">
              <w:rPr>
                <w:rFonts w:asciiTheme="majorHAnsi" w:hAnsiTheme="majorHAnsi" w:cstheme="majorHAnsi"/>
                <w:sz w:val="26"/>
                <w:szCs w:val="26"/>
              </w:rPr>
              <w:t xml:space="preserve">- </w:t>
            </w:r>
            <w:ins w:id="3007" w:author="Admin" w:date="2023-10-02T17:56:00Z">
              <w:r w:rsidR="00FA0EB2" w:rsidRPr="009D2D6D">
                <w:rPr>
                  <w:rFonts w:asciiTheme="majorHAnsi" w:hAnsiTheme="majorHAnsi" w:cstheme="majorHAnsi"/>
                  <w:sz w:val="26"/>
                  <w:szCs w:val="26"/>
                </w:rPr>
                <w:t>Email: vutringoc.com</w:t>
              </w:r>
              <w:r w:rsidR="00FA0EB2" w:rsidRPr="009D2D6D">
                <w:rPr>
                  <w:rFonts w:asciiTheme="majorHAnsi" w:hAnsiTheme="majorHAnsi" w:cstheme="majorHAnsi"/>
                  <w:sz w:val="26"/>
                  <w:szCs w:val="26"/>
                </w:rPr>
                <w:br/>
              </w:r>
            </w:ins>
            <w:r w:rsidRPr="009D2D6D">
              <w:rPr>
                <w:rFonts w:asciiTheme="majorHAnsi" w:hAnsiTheme="majorHAnsi" w:cstheme="majorHAnsi"/>
                <w:sz w:val="26"/>
                <w:szCs w:val="26"/>
              </w:rPr>
              <w:t xml:space="preserve">- </w:t>
            </w:r>
            <w:ins w:id="3008" w:author="Admin" w:date="2023-10-02T17:56:00Z">
              <w:r w:rsidR="00FA0EB2" w:rsidRPr="009D2D6D">
                <w:rPr>
                  <w:rFonts w:asciiTheme="majorHAnsi" w:hAnsiTheme="majorHAnsi" w:cstheme="majorHAnsi"/>
                  <w:sz w:val="26"/>
                  <w:szCs w:val="26"/>
                </w:rPr>
                <w:t>Nội dung bình luận: Thông tin rất hữu ích</w:t>
              </w:r>
            </w:ins>
          </w:p>
        </w:tc>
        <w:tc>
          <w:tcPr>
            <w:tcW w:w="2254" w:type="dxa"/>
          </w:tcPr>
          <w:p w14:paraId="18E05853" w14:textId="77777777" w:rsidR="00FA0EB2" w:rsidRPr="009D2D6D" w:rsidRDefault="00FA0EB2"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3009" w:author="Admin" w:date="2023-10-02T17:56:00Z"/>
                <w:rFonts w:asciiTheme="majorHAnsi" w:hAnsiTheme="majorHAnsi" w:cstheme="majorHAnsi"/>
                <w:sz w:val="26"/>
                <w:szCs w:val="26"/>
              </w:rPr>
            </w:pPr>
            <w:ins w:id="3010" w:author="Admin" w:date="2023-10-02T17:56:00Z">
              <w:r w:rsidRPr="009D2D6D">
                <w:rPr>
                  <w:rFonts w:asciiTheme="majorHAnsi" w:hAnsiTheme="majorHAnsi" w:cstheme="majorHAnsi"/>
                  <w:sz w:val="26"/>
                  <w:szCs w:val="26"/>
                </w:rPr>
                <w:t xml:space="preserve">Hiển thị thông báo </w:t>
              </w:r>
              <w:r w:rsidRPr="009D2D6D">
                <w:rPr>
                  <w:rFonts w:asciiTheme="majorHAnsi" w:hAnsiTheme="majorHAnsi" w:cstheme="majorHAnsi"/>
                  <w:sz w:val="26"/>
                  <w:szCs w:val="26"/>
                </w:rPr>
                <w:br/>
                <w:t>“Vui lòng nhập đúng định dạng email” và bình luận không thành công</w:t>
              </w:r>
            </w:ins>
          </w:p>
        </w:tc>
        <w:tc>
          <w:tcPr>
            <w:tcW w:w="1970" w:type="dxa"/>
          </w:tcPr>
          <w:p w14:paraId="71A91A0D" w14:textId="77777777" w:rsidR="00FA0EB2" w:rsidRPr="009D2D6D" w:rsidRDefault="00FA0EB2"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3011" w:author="Admin" w:date="2023-10-02T17:56:00Z"/>
                <w:rFonts w:asciiTheme="majorHAnsi" w:hAnsiTheme="majorHAnsi" w:cstheme="majorHAnsi"/>
                <w:sz w:val="26"/>
                <w:szCs w:val="26"/>
              </w:rPr>
            </w:pPr>
            <w:ins w:id="3012" w:author="Admin" w:date="2023-10-02T17:56:00Z">
              <w:r w:rsidRPr="009D2D6D">
                <w:rPr>
                  <w:rFonts w:asciiTheme="majorHAnsi" w:hAnsiTheme="majorHAnsi" w:cstheme="majorHAnsi"/>
                  <w:sz w:val="26"/>
                  <w:szCs w:val="26"/>
                </w:rPr>
                <w:t>Bình luận không thành công, hiển thị thông báo “Vui lòng nhập đủ thông tin”</w:t>
              </w:r>
            </w:ins>
          </w:p>
        </w:tc>
        <w:tc>
          <w:tcPr>
            <w:tcW w:w="988" w:type="dxa"/>
          </w:tcPr>
          <w:p w14:paraId="7F5963DF" w14:textId="77777777" w:rsidR="00FA0EB2" w:rsidRPr="009D2D6D" w:rsidRDefault="00FA0EB2" w:rsidP="000F3D22">
            <w:pPr>
              <w:spacing w:after="120" w:line="240" w:lineRule="auto"/>
              <w:jc w:val="center"/>
              <w:cnfStyle w:val="000000100000" w:firstRow="0" w:lastRow="0" w:firstColumn="0" w:lastColumn="0" w:oddVBand="0" w:evenVBand="0" w:oddHBand="1" w:evenHBand="0" w:firstRowFirstColumn="0" w:firstRowLastColumn="0" w:lastRowFirstColumn="0" w:lastRowLastColumn="0"/>
              <w:rPr>
                <w:ins w:id="3013" w:author="Admin" w:date="2023-10-02T17:56:00Z"/>
                <w:rFonts w:asciiTheme="majorHAnsi" w:hAnsiTheme="majorHAnsi" w:cstheme="majorHAnsi"/>
                <w:sz w:val="26"/>
                <w:szCs w:val="26"/>
              </w:rPr>
            </w:pPr>
            <w:ins w:id="3014" w:author="Admin" w:date="2023-10-02T17:56:00Z">
              <w:r w:rsidRPr="009D2D6D">
                <w:rPr>
                  <w:rFonts w:asciiTheme="majorHAnsi" w:hAnsiTheme="majorHAnsi" w:cstheme="majorHAnsi"/>
                  <w:sz w:val="26"/>
                  <w:szCs w:val="26"/>
                </w:rPr>
                <w:t>FAIL</w:t>
              </w:r>
            </w:ins>
          </w:p>
        </w:tc>
      </w:tr>
      <w:tr w:rsidR="00FA0EB2" w:rsidRPr="009D2D6D" w14:paraId="096CE52B" w14:textId="77777777" w:rsidTr="000F3D22">
        <w:trPr>
          <w:jc w:val="center"/>
          <w:ins w:id="3015" w:author="Admin" w:date="2023-10-02T17:56:00Z"/>
        </w:trPr>
        <w:tc>
          <w:tcPr>
            <w:cnfStyle w:val="001000000000" w:firstRow="0" w:lastRow="0" w:firstColumn="1" w:lastColumn="0" w:oddVBand="0" w:evenVBand="0" w:oddHBand="0" w:evenHBand="0" w:firstRowFirstColumn="0" w:firstRowLastColumn="0" w:lastRowFirstColumn="0" w:lastRowLastColumn="0"/>
            <w:tcW w:w="594" w:type="dxa"/>
          </w:tcPr>
          <w:p w14:paraId="3883D96F" w14:textId="77777777" w:rsidR="00FA0EB2" w:rsidRPr="009D2D6D" w:rsidRDefault="00FA0EB2" w:rsidP="000F3D22">
            <w:pPr>
              <w:spacing w:after="120" w:line="240" w:lineRule="auto"/>
              <w:jc w:val="center"/>
              <w:rPr>
                <w:ins w:id="3016" w:author="Admin" w:date="2023-10-02T17:56:00Z"/>
                <w:rFonts w:asciiTheme="majorHAnsi" w:hAnsiTheme="majorHAnsi" w:cstheme="majorHAnsi"/>
                <w:sz w:val="26"/>
                <w:szCs w:val="26"/>
              </w:rPr>
            </w:pPr>
            <w:ins w:id="3017" w:author="Admin" w:date="2023-10-02T17:56:00Z">
              <w:r w:rsidRPr="009D2D6D">
                <w:rPr>
                  <w:rFonts w:asciiTheme="majorHAnsi" w:hAnsiTheme="majorHAnsi" w:cstheme="majorHAnsi"/>
                  <w:sz w:val="26"/>
                  <w:szCs w:val="26"/>
                </w:rPr>
                <w:t>TC4</w:t>
              </w:r>
            </w:ins>
          </w:p>
        </w:tc>
        <w:tc>
          <w:tcPr>
            <w:tcW w:w="1164" w:type="dxa"/>
          </w:tcPr>
          <w:p w14:paraId="35394327" w14:textId="77777777" w:rsidR="00FA0EB2" w:rsidRPr="009D2D6D" w:rsidRDefault="00FA0EB2"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3018" w:author="Admin" w:date="2023-10-02T17:56:00Z"/>
                <w:rFonts w:asciiTheme="majorHAnsi" w:hAnsiTheme="majorHAnsi" w:cstheme="majorHAnsi"/>
                <w:sz w:val="26"/>
                <w:szCs w:val="26"/>
              </w:rPr>
            </w:pPr>
            <w:ins w:id="3019" w:author="Admin" w:date="2023-10-02T17:56:00Z">
              <w:r w:rsidRPr="009D2D6D">
                <w:rPr>
                  <w:rFonts w:asciiTheme="majorHAnsi" w:hAnsiTheme="majorHAnsi" w:cstheme="majorHAnsi"/>
                  <w:sz w:val="26"/>
                  <w:szCs w:val="26"/>
                </w:rPr>
                <w:t>Bình luận thất bại</w:t>
              </w:r>
            </w:ins>
          </w:p>
        </w:tc>
        <w:tc>
          <w:tcPr>
            <w:tcW w:w="2811" w:type="dxa"/>
          </w:tcPr>
          <w:p w14:paraId="70D2021C" w14:textId="3441FC1A" w:rsidR="00FA0EB2" w:rsidRPr="009D2D6D" w:rsidRDefault="006E1FC1"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3020" w:author="Admin" w:date="2023-10-02T17:56:00Z"/>
                <w:rFonts w:asciiTheme="majorHAnsi" w:hAnsiTheme="majorHAnsi" w:cstheme="majorHAnsi"/>
                <w:color w:val="000000" w:themeColor="text1"/>
                <w:sz w:val="26"/>
                <w:szCs w:val="26"/>
              </w:rPr>
            </w:pPr>
            <w:r w:rsidRPr="009D2D6D">
              <w:rPr>
                <w:rFonts w:asciiTheme="majorHAnsi" w:hAnsiTheme="majorHAnsi" w:cstheme="majorHAnsi"/>
                <w:sz w:val="26"/>
                <w:szCs w:val="26"/>
              </w:rPr>
              <w:t xml:space="preserve">- </w:t>
            </w:r>
            <w:ins w:id="3021" w:author="Admin" w:date="2023-10-02T17:56:00Z">
              <w:r w:rsidR="00FA0EB2" w:rsidRPr="009D2D6D">
                <w:rPr>
                  <w:rFonts w:asciiTheme="majorHAnsi" w:hAnsiTheme="majorHAnsi" w:cstheme="majorHAnsi"/>
                  <w:sz w:val="26"/>
                  <w:szCs w:val="26"/>
                </w:rPr>
                <w:t>Tên: Ngọc</w:t>
              </w:r>
              <w:r w:rsidR="00FA0EB2" w:rsidRPr="009D2D6D">
                <w:rPr>
                  <w:rFonts w:asciiTheme="majorHAnsi" w:hAnsiTheme="majorHAnsi" w:cstheme="majorHAnsi"/>
                  <w:sz w:val="26"/>
                  <w:szCs w:val="26"/>
                </w:rPr>
                <w:br/>
              </w:r>
            </w:ins>
            <w:r w:rsidRPr="009D2D6D">
              <w:rPr>
                <w:rFonts w:asciiTheme="majorHAnsi" w:hAnsiTheme="majorHAnsi" w:cstheme="majorHAnsi"/>
                <w:sz w:val="26"/>
                <w:szCs w:val="26"/>
              </w:rPr>
              <w:t xml:space="preserve">- </w:t>
            </w:r>
            <w:ins w:id="3022" w:author="Admin" w:date="2023-10-02T17:56:00Z">
              <w:r w:rsidR="00FA0EB2" w:rsidRPr="009D2D6D">
                <w:rPr>
                  <w:rFonts w:asciiTheme="majorHAnsi" w:hAnsiTheme="majorHAnsi" w:cstheme="majorHAnsi"/>
                  <w:sz w:val="26"/>
                  <w:szCs w:val="26"/>
                </w:rPr>
                <w:t>Email: vutringoc.com</w:t>
              </w:r>
              <w:r w:rsidR="00FA0EB2" w:rsidRPr="009D2D6D">
                <w:rPr>
                  <w:rFonts w:asciiTheme="majorHAnsi" w:hAnsiTheme="majorHAnsi" w:cstheme="majorHAnsi"/>
                  <w:sz w:val="26"/>
                  <w:szCs w:val="26"/>
                </w:rPr>
                <w:br/>
              </w:r>
            </w:ins>
            <w:r w:rsidRPr="009D2D6D">
              <w:rPr>
                <w:rFonts w:asciiTheme="majorHAnsi" w:hAnsiTheme="majorHAnsi" w:cstheme="majorHAnsi"/>
                <w:sz w:val="26"/>
                <w:szCs w:val="26"/>
              </w:rPr>
              <w:t xml:space="preserve">- </w:t>
            </w:r>
            <w:ins w:id="3023" w:author="Admin" w:date="2023-10-02T17:56:00Z">
              <w:r w:rsidR="00FA0EB2" w:rsidRPr="009D2D6D">
                <w:rPr>
                  <w:rFonts w:asciiTheme="majorHAnsi" w:hAnsiTheme="majorHAnsi" w:cstheme="majorHAnsi"/>
                  <w:sz w:val="26"/>
                  <w:szCs w:val="26"/>
                </w:rPr>
                <w:t xml:space="preserve">Nội dung bình luận: </w:t>
              </w:r>
            </w:ins>
          </w:p>
        </w:tc>
        <w:tc>
          <w:tcPr>
            <w:tcW w:w="2254" w:type="dxa"/>
          </w:tcPr>
          <w:p w14:paraId="43A7EF4C" w14:textId="77777777" w:rsidR="00FA0EB2" w:rsidRPr="009D2D6D" w:rsidRDefault="00FA0EB2"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3024" w:author="Admin" w:date="2023-10-02T17:56:00Z"/>
                <w:rFonts w:asciiTheme="majorHAnsi" w:hAnsiTheme="majorHAnsi" w:cstheme="majorHAnsi"/>
                <w:sz w:val="26"/>
                <w:szCs w:val="26"/>
              </w:rPr>
            </w:pPr>
            <w:ins w:id="3025" w:author="Admin" w:date="2023-10-02T17:56:00Z">
              <w:r w:rsidRPr="009D2D6D">
                <w:rPr>
                  <w:rFonts w:asciiTheme="majorHAnsi" w:hAnsiTheme="majorHAnsi" w:cstheme="majorHAnsi"/>
                  <w:sz w:val="26"/>
                  <w:szCs w:val="26"/>
                </w:rPr>
                <w:t xml:space="preserve">Hiển thị thông báo: “Vui lòng điền trường này” </w:t>
              </w:r>
              <w:r w:rsidRPr="009D2D6D">
                <w:rPr>
                  <w:rFonts w:asciiTheme="majorHAnsi" w:hAnsiTheme="majorHAnsi" w:cstheme="majorHAnsi"/>
                  <w:sz w:val="26"/>
                  <w:szCs w:val="26"/>
                </w:rPr>
                <w:lastRenderedPageBreak/>
                <w:t>và bình luận không thành công</w:t>
              </w:r>
            </w:ins>
          </w:p>
        </w:tc>
        <w:tc>
          <w:tcPr>
            <w:tcW w:w="1970" w:type="dxa"/>
          </w:tcPr>
          <w:p w14:paraId="1C940BA8" w14:textId="77777777" w:rsidR="00FA0EB2" w:rsidRPr="009D2D6D" w:rsidRDefault="00FA0EB2"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3026" w:author="Admin" w:date="2023-10-02T17:56:00Z"/>
                <w:rFonts w:asciiTheme="majorHAnsi" w:hAnsiTheme="majorHAnsi" w:cstheme="majorHAnsi"/>
                <w:sz w:val="26"/>
                <w:szCs w:val="26"/>
              </w:rPr>
            </w:pPr>
            <w:ins w:id="3027" w:author="Admin" w:date="2023-10-02T17:56:00Z">
              <w:r w:rsidRPr="009D2D6D">
                <w:rPr>
                  <w:rFonts w:asciiTheme="majorHAnsi" w:hAnsiTheme="majorHAnsi" w:cstheme="majorHAnsi"/>
                  <w:sz w:val="26"/>
                  <w:szCs w:val="26"/>
                </w:rPr>
                <w:lastRenderedPageBreak/>
                <w:t xml:space="preserve">Bình luận không thành công và hiển thị </w:t>
              </w:r>
              <w:r w:rsidRPr="009D2D6D">
                <w:rPr>
                  <w:rFonts w:asciiTheme="majorHAnsi" w:hAnsiTheme="majorHAnsi" w:cstheme="majorHAnsi"/>
                  <w:sz w:val="26"/>
                  <w:szCs w:val="26"/>
                </w:rPr>
                <w:lastRenderedPageBreak/>
                <w:t>thông báo “Vui lòng điền trường này”</w:t>
              </w:r>
            </w:ins>
          </w:p>
        </w:tc>
        <w:tc>
          <w:tcPr>
            <w:tcW w:w="988" w:type="dxa"/>
          </w:tcPr>
          <w:p w14:paraId="768FE5B9" w14:textId="77777777" w:rsidR="00FA0EB2" w:rsidRPr="009D2D6D" w:rsidRDefault="00FA0EB2" w:rsidP="000F3D22">
            <w:pPr>
              <w:spacing w:after="120" w:line="240" w:lineRule="auto"/>
              <w:jc w:val="center"/>
              <w:cnfStyle w:val="000000000000" w:firstRow="0" w:lastRow="0" w:firstColumn="0" w:lastColumn="0" w:oddVBand="0" w:evenVBand="0" w:oddHBand="0" w:evenHBand="0" w:firstRowFirstColumn="0" w:firstRowLastColumn="0" w:lastRowFirstColumn="0" w:lastRowLastColumn="0"/>
              <w:rPr>
                <w:ins w:id="3028" w:author="Admin" w:date="2023-10-02T17:56:00Z"/>
                <w:rFonts w:asciiTheme="majorHAnsi" w:hAnsiTheme="majorHAnsi" w:cstheme="majorHAnsi"/>
                <w:sz w:val="26"/>
                <w:szCs w:val="26"/>
              </w:rPr>
            </w:pPr>
            <w:ins w:id="3029" w:author="Admin" w:date="2023-10-02T17:56:00Z">
              <w:r w:rsidRPr="009D2D6D">
                <w:rPr>
                  <w:rFonts w:asciiTheme="majorHAnsi" w:hAnsiTheme="majorHAnsi" w:cstheme="majorHAnsi"/>
                  <w:sz w:val="26"/>
                  <w:szCs w:val="26"/>
                </w:rPr>
                <w:lastRenderedPageBreak/>
                <w:t>PASS</w:t>
              </w:r>
            </w:ins>
          </w:p>
        </w:tc>
      </w:tr>
      <w:tr w:rsidR="00FA0EB2" w:rsidRPr="009D2D6D" w14:paraId="39CD96C3" w14:textId="77777777" w:rsidTr="000F3D22">
        <w:trPr>
          <w:cnfStyle w:val="000000100000" w:firstRow="0" w:lastRow="0" w:firstColumn="0" w:lastColumn="0" w:oddVBand="0" w:evenVBand="0" w:oddHBand="1" w:evenHBand="0" w:firstRowFirstColumn="0" w:firstRowLastColumn="0" w:lastRowFirstColumn="0" w:lastRowLastColumn="0"/>
          <w:jc w:val="center"/>
          <w:ins w:id="3030" w:author="Admin" w:date="2023-10-02T17:56:00Z"/>
        </w:trPr>
        <w:tc>
          <w:tcPr>
            <w:cnfStyle w:val="001000000000" w:firstRow="0" w:lastRow="0" w:firstColumn="1" w:lastColumn="0" w:oddVBand="0" w:evenVBand="0" w:oddHBand="0" w:evenHBand="0" w:firstRowFirstColumn="0" w:firstRowLastColumn="0" w:lastRowFirstColumn="0" w:lastRowLastColumn="0"/>
            <w:tcW w:w="594" w:type="dxa"/>
          </w:tcPr>
          <w:p w14:paraId="31A058F2" w14:textId="77777777" w:rsidR="00FA0EB2" w:rsidRPr="009D2D6D" w:rsidRDefault="00FA0EB2" w:rsidP="000F3D22">
            <w:pPr>
              <w:spacing w:after="120" w:line="240" w:lineRule="auto"/>
              <w:jc w:val="center"/>
              <w:rPr>
                <w:ins w:id="3031" w:author="Admin" w:date="2023-10-02T17:56:00Z"/>
                <w:rFonts w:asciiTheme="majorHAnsi" w:hAnsiTheme="majorHAnsi" w:cstheme="majorHAnsi"/>
                <w:sz w:val="26"/>
                <w:szCs w:val="26"/>
              </w:rPr>
            </w:pPr>
            <w:ins w:id="3032" w:author="Admin" w:date="2023-10-02T17:56:00Z">
              <w:r w:rsidRPr="009D2D6D">
                <w:rPr>
                  <w:rFonts w:asciiTheme="majorHAnsi" w:hAnsiTheme="majorHAnsi" w:cstheme="majorHAnsi"/>
                  <w:sz w:val="26"/>
                  <w:szCs w:val="26"/>
                </w:rPr>
                <w:lastRenderedPageBreak/>
                <w:t>TC5</w:t>
              </w:r>
            </w:ins>
          </w:p>
        </w:tc>
        <w:tc>
          <w:tcPr>
            <w:tcW w:w="1164" w:type="dxa"/>
          </w:tcPr>
          <w:p w14:paraId="6F8109D6" w14:textId="77777777" w:rsidR="00FA0EB2" w:rsidRPr="009D2D6D" w:rsidRDefault="00FA0EB2"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3033" w:author="Admin" w:date="2023-10-02T17:56:00Z"/>
                <w:rFonts w:asciiTheme="majorHAnsi" w:hAnsiTheme="majorHAnsi" w:cstheme="majorHAnsi"/>
                <w:sz w:val="26"/>
                <w:szCs w:val="26"/>
              </w:rPr>
            </w:pPr>
            <w:ins w:id="3034" w:author="Admin" w:date="2023-10-02T17:56:00Z">
              <w:r w:rsidRPr="009D2D6D">
                <w:rPr>
                  <w:rFonts w:asciiTheme="majorHAnsi" w:hAnsiTheme="majorHAnsi" w:cstheme="majorHAnsi"/>
                  <w:sz w:val="26"/>
                  <w:szCs w:val="26"/>
                </w:rPr>
                <w:t>Bình luận thất bại</w:t>
              </w:r>
            </w:ins>
          </w:p>
        </w:tc>
        <w:tc>
          <w:tcPr>
            <w:tcW w:w="2811" w:type="dxa"/>
          </w:tcPr>
          <w:p w14:paraId="44635359" w14:textId="02E77F39" w:rsidR="00FA0EB2" w:rsidRPr="009D2D6D" w:rsidRDefault="006E1FC1" w:rsidP="00270D5C">
            <w:pPr>
              <w:spacing w:after="120" w:line="240" w:lineRule="auto"/>
              <w:cnfStyle w:val="000000100000" w:firstRow="0" w:lastRow="0" w:firstColumn="0" w:lastColumn="0" w:oddVBand="0" w:evenVBand="0" w:oddHBand="1" w:evenHBand="0" w:firstRowFirstColumn="0" w:firstRowLastColumn="0" w:lastRowFirstColumn="0" w:lastRowLastColumn="0"/>
              <w:rPr>
                <w:ins w:id="3035" w:author="Admin" w:date="2023-10-02T17:56:00Z"/>
                <w:rFonts w:asciiTheme="majorHAnsi" w:hAnsiTheme="majorHAnsi" w:cstheme="majorHAnsi"/>
                <w:color w:val="000000" w:themeColor="text1"/>
                <w:sz w:val="26"/>
                <w:szCs w:val="26"/>
              </w:rPr>
            </w:pPr>
            <w:r w:rsidRPr="009D2D6D">
              <w:rPr>
                <w:rFonts w:asciiTheme="majorHAnsi" w:hAnsiTheme="majorHAnsi" w:cstheme="majorHAnsi"/>
                <w:sz w:val="26"/>
                <w:szCs w:val="26"/>
              </w:rPr>
              <w:t xml:space="preserve">- </w:t>
            </w:r>
            <w:ins w:id="3036" w:author="Admin" w:date="2023-10-02T17:56:00Z">
              <w:r w:rsidR="00FA0EB2" w:rsidRPr="009D2D6D">
                <w:rPr>
                  <w:rFonts w:asciiTheme="majorHAnsi" w:hAnsiTheme="majorHAnsi" w:cstheme="majorHAnsi"/>
                  <w:sz w:val="26"/>
                  <w:szCs w:val="26"/>
                </w:rPr>
                <w:t>Tên: Ngọc</w:t>
              </w:r>
              <w:r w:rsidR="00FA0EB2" w:rsidRPr="009D2D6D">
                <w:rPr>
                  <w:rFonts w:asciiTheme="majorHAnsi" w:hAnsiTheme="majorHAnsi" w:cstheme="majorHAnsi"/>
                  <w:sz w:val="26"/>
                  <w:szCs w:val="26"/>
                </w:rPr>
                <w:br/>
              </w:r>
            </w:ins>
            <w:r w:rsidRPr="009D2D6D">
              <w:rPr>
                <w:rFonts w:asciiTheme="majorHAnsi" w:hAnsiTheme="majorHAnsi" w:cstheme="majorHAnsi"/>
                <w:sz w:val="26"/>
                <w:szCs w:val="26"/>
              </w:rPr>
              <w:t xml:space="preserve">- </w:t>
            </w:r>
            <w:ins w:id="3037" w:author="Admin" w:date="2023-10-02T17:56:00Z">
              <w:r w:rsidR="00FA0EB2" w:rsidRPr="009D2D6D">
                <w:rPr>
                  <w:rFonts w:asciiTheme="majorHAnsi" w:hAnsiTheme="majorHAnsi" w:cstheme="majorHAnsi"/>
                  <w:sz w:val="26"/>
                  <w:szCs w:val="26"/>
                </w:rPr>
                <w:t xml:space="preserve">Email: </w:t>
              </w:r>
            </w:ins>
            <w:r w:rsidR="003C04A2" w:rsidRPr="009D2D6D">
              <w:rPr>
                <w:rFonts w:asciiTheme="majorHAnsi" w:hAnsiTheme="majorHAnsi" w:cstheme="majorHAnsi"/>
                <w:sz w:val="26"/>
                <w:szCs w:val="26"/>
              </w:rPr>
              <w:t>(bỏ trống)</w:t>
            </w:r>
            <w:ins w:id="3038" w:author="Admin" w:date="2023-10-02T17:56:00Z">
              <w:r w:rsidR="00FA0EB2" w:rsidRPr="009D2D6D">
                <w:rPr>
                  <w:rFonts w:asciiTheme="majorHAnsi" w:hAnsiTheme="majorHAnsi" w:cstheme="majorHAnsi"/>
                  <w:sz w:val="26"/>
                  <w:szCs w:val="26"/>
                </w:rPr>
                <w:br/>
              </w:r>
            </w:ins>
          </w:p>
        </w:tc>
        <w:tc>
          <w:tcPr>
            <w:tcW w:w="2254" w:type="dxa"/>
          </w:tcPr>
          <w:p w14:paraId="318159DF" w14:textId="77777777" w:rsidR="00FA0EB2" w:rsidRPr="009D2D6D" w:rsidRDefault="00FA0EB2"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3039" w:author="Admin" w:date="2023-10-02T17:56:00Z"/>
                <w:rFonts w:asciiTheme="majorHAnsi" w:hAnsiTheme="majorHAnsi" w:cstheme="majorHAnsi"/>
                <w:sz w:val="26"/>
                <w:szCs w:val="26"/>
              </w:rPr>
            </w:pPr>
            <w:ins w:id="3040" w:author="Admin" w:date="2023-10-02T17:56:00Z">
              <w:r w:rsidRPr="009D2D6D">
                <w:rPr>
                  <w:rFonts w:asciiTheme="majorHAnsi" w:hAnsiTheme="majorHAnsi" w:cstheme="majorHAnsi"/>
                  <w:sz w:val="26"/>
                  <w:szCs w:val="26"/>
                </w:rPr>
                <w:t>Hiển thị thông báo: “Vui lòng điền trường này” và Bình luận không thành công</w:t>
              </w:r>
            </w:ins>
          </w:p>
        </w:tc>
        <w:tc>
          <w:tcPr>
            <w:tcW w:w="1970" w:type="dxa"/>
          </w:tcPr>
          <w:p w14:paraId="4A618000" w14:textId="77777777" w:rsidR="00FA0EB2" w:rsidRPr="009D2D6D" w:rsidRDefault="00FA0EB2" w:rsidP="000F3D22">
            <w:pPr>
              <w:spacing w:after="120" w:line="240" w:lineRule="auto"/>
              <w:cnfStyle w:val="000000100000" w:firstRow="0" w:lastRow="0" w:firstColumn="0" w:lastColumn="0" w:oddVBand="0" w:evenVBand="0" w:oddHBand="1" w:evenHBand="0" w:firstRowFirstColumn="0" w:firstRowLastColumn="0" w:lastRowFirstColumn="0" w:lastRowLastColumn="0"/>
              <w:rPr>
                <w:ins w:id="3041" w:author="Admin" w:date="2023-10-02T17:56:00Z"/>
                <w:rFonts w:asciiTheme="majorHAnsi" w:hAnsiTheme="majorHAnsi" w:cstheme="majorHAnsi"/>
                <w:sz w:val="26"/>
                <w:szCs w:val="26"/>
              </w:rPr>
            </w:pPr>
            <w:ins w:id="3042" w:author="Admin" w:date="2023-10-02T17:56:00Z">
              <w:r w:rsidRPr="009D2D6D">
                <w:rPr>
                  <w:rFonts w:asciiTheme="majorHAnsi" w:hAnsiTheme="majorHAnsi" w:cstheme="majorHAnsi"/>
                  <w:sz w:val="26"/>
                  <w:szCs w:val="26"/>
                </w:rPr>
                <w:t>Bình luận không thành công, hiển thị thông báo “Vui lòng điền trường này”</w:t>
              </w:r>
            </w:ins>
          </w:p>
        </w:tc>
        <w:tc>
          <w:tcPr>
            <w:tcW w:w="988" w:type="dxa"/>
          </w:tcPr>
          <w:p w14:paraId="19785E7D" w14:textId="77777777" w:rsidR="00FA0EB2" w:rsidRPr="009D2D6D" w:rsidRDefault="00FA0EB2" w:rsidP="000F3D22">
            <w:pPr>
              <w:spacing w:after="120" w:line="240" w:lineRule="auto"/>
              <w:jc w:val="center"/>
              <w:cnfStyle w:val="000000100000" w:firstRow="0" w:lastRow="0" w:firstColumn="0" w:lastColumn="0" w:oddVBand="0" w:evenVBand="0" w:oddHBand="1" w:evenHBand="0" w:firstRowFirstColumn="0" w:firstRowLastColumn="0" w:lastRowFirstColumn="0" w:lastRowLastColumn="0"/>
              <w:rPr>
                <w:ins w:id="3043" w:author="Admin" w:date="2023-10-02T17:56:00Z"/>
                <w:rFonts w:asciiTheme="majorHAnsi" w:hAnsiTheme="majorHAnsi" w:cstheme="majorHAnsi"/>
                <w:sz w:val="26"/>
                <w:szCs w:val="26"/>
              </w:rPr>
            </w:pPr>
            <w:ins w:id="3044" w:author="Admin" w:date="2023-10-02T17:56:00Z">
              <w:r w:rsidRPr="009D2D6D">
                <w:rPr>
                  <w:rFonts w:asciiTheme="majorHAnsi" w:hAnsiTheme="majorHAnsi" w:cstheme="majorHAnsi"/>
                  <w:sz w:val="26"/>
                  <w:szCs w:val="26"/>
                </w:rPr>
                <w:t>PASS</w:t>
              </w:r>
            </w:ins>
          </w:p>
        </w:tc>
      </w:tr>
      <w:tr w:rsidR="00FA0EB2" w:rsidRPr="009D2D6D" w14:paraId="29C7541B" w14:textId="77777777" w:rsidTr="000F3D22">
        <w:trPr>
          <w:jc w:val="center"/>
          <w:ins w:id="3045" w:author="Admin" w:date="2023-10-02T17:56:00Z"/>
        </w:trPr>
        <w:tc>
          <w:tcPr>
            <w:cnfStyle w:val="001000000000" w:firstRow="0" w:lastRow="0" w:firstColumn="1" w:lastColumn="0" w:oddVBand="0" w:evenVBand="0" w:oddHBand="0" w:evenHBand="0" w:firstRowFirstColumn="0" w:firstRowLastColumn="0" w:lastRowFirstColumn="0" w:lastRowLastColumn="0"/>
            <w:tcW w:w="594" w:type="dxa"/>
          </w:tcPr>
          <w:p w14:paraId="1F1D76E8" w14:textId="77777777" w:rsidR="00FA0EB2" w:rsidRPr="009D2D6D" w:rsidRDefault="00FA0EB2" w:rsidP="000F3D22">
            <w:pPr>
              <w:spacing w:after="120" w:line="240" w:lineRule="auto"/>
              <w:jc w:val="center"/>
              <w:rPr>
                <w:ins w:id="3046" w:author="Admin" w:date="2023-10-02T17:56:00Z"/>
                <w:rFonts w:asciiTheme="majorHAnsi" w:hAnsiTheme="majorHAnsi" w:cstheme="majorHAnsi"/>
                <w:sz w:val="26"/>
                <w:szCs w:val="26"/>
              </w:rPr>
            </w:pPr>
            <w:ins w:id="3047" w:author="Admin" w:date="2023-10-02T17:56:00Z">
              <w:r w:rsidRPr="009D2D6D">
                <w:rPr>
                  <w:rFonts w:asciiTheme="majorHAnsi" w:hAnsiTheme="majorHAnsi" w:cstheme="majorHAnsi"/>
                  <w:sz w:val="26"/>
                  <w:szCs w:val="26"/>
                </w:rPr>
                <w:t>TC6</w:t>
              </w:r>
            </w:ins>
          </w:p>
        </w:tc>
        <w:tc>
          <w:tcPr>
            <w:tcW w:w="1164" w:type="dxa"/>
          </w:tcPr>
          <w:p w14:paraId="4867615F" w14:textId="77777777" w:rsidR="00FA0EB2" w:rsidRPr="009D2D6D" w:rsidRDefault="00FA0EB2"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3048" w:author="Admin" w:date="2023-10-02T17:56:00Z"/>
                <w:rFonts w:asciiTheme="majorHAnsi" w:hAnsiTheme="majorHAnsi" w:cstheme="majorHAnsi"/>
                <w:sz w:val="26"/>
                <w:szCs w:val="26"/>
              </w:rPr>
            </w:pPr>
            <w:ins w:id="3049" w:author="Admin" w:date="2023-10-02T17:56:00Z">
              <w:r w:rsidRPr="009D2D6D">
                <w:rPr>
                  <w:rFonts w:asciiTheme="majorHAnsi" w:hAnsiTheme="majorHAnsi" w:cstheme="majorHAnsi"/>
                  <w:sz w:val="26"/>
                  <w:szCs w:val="26"/>
                </w:rPr>
                <w:t>Bình luận thất bại</w:t>
              </w:r>
            </w:ins>
          </w:p>
        </w:tc>
        <w:tc>
          <w:tcPr>
            <w:tcW w:w="2811" w:type="dxa"/>
          </w:tcPr>
          <w:p w14:paraId="410F511A" w14:textId="12EA36D0" w:rsidR="00FA0EB2" w:rsidRPr="009D2D6D" w:rsidRDefault="006E1FC1" w:rsidP="00270D5C">
            <w:pPr>
              <w:spacing w:after="120" w:line="240" w:lineRule="auto"/>
              <w:cnfStyle w:val="000000000000" w:firstRow="0" w:lastRow="0" w:firstColumn="0" w:lastColumn="0" w:oddVBand="0" w:evenVBand="0" w:oddHBand="0" w:evenHBand="0" w:firstRowFirstColumn="0" w:firstRowLastColumn="0" w:lastRowFirstColumn="0" w:lastRowLastColumn="0"/>
              <w:rPr>
                <w:ins w:id="3050" w:author="Admin" w:date="2023-10-02T17:56:00Z"/>
                <w:rFonts w:asciiTheme="majorHAnsi" w:hAnsiTheme="majorHAnsi" w:cstheme="majorHAnsi"/>
                <w:sz w:val="26"/>
                <w:szCs w:val="26"/>
              </w:rPr>
            </w:pPr>
            <w:r w:rsidRPr="009D2D6D">
              <w:rPr>
                <w:rFonts w:asciiTheme="majorHAnsi" w:hAnsiTheme="majorHAnsi" w:cstheme="majorHAnsi"/>
                <w:sz w:val="26"/>
                <w:szCs w:val="26"/>
              </w:rPr>
              <w:t xml:space="preserve">- </w:t>
            </w:r>
            <w:ins w:id="3051" w:author="Admin" w:date="2023-10-02T17:56:00Z">
              <w:r w:rsidR="00FA0EB2" w:rsidRPr="009D2D6D">
                <w:rPr>
                  <w:rFonts w:asciiTheme="majorHAnsi" w:hAnsiTheme="majorHAnsi" w:cstheme="majorHAnsi"/>
                  <w:sz w:val="26"/>
                  <w:szCs w:val="26"/>
                </w:rPr>
                <w:t xml:space="preserve">Tên: </w:t>
              </w:r>
            </w:ins>
            <w:r w:rsidR="003C04A2" w:rsidRPr="009D2D6D">
              <w:rPr>
                <w:rFonts w:asciiTheme="majorHAnsi" w:hAnsiTheme="majorHAnsi" w:cstheme="majorHAnsi"/>
                <w:sz w:val="26"/>
                <w:szCs w:val="26"/>
              </w:rPr>
              <w:t>(bỏ trống)</w:t>
            </w:r>
            <w:ins w:id="3052" w:author="Admin" w:date="2023-10-02T17:56:00Z">
              <w:r w:rsidR="00FA0EB2" w:rsidRPr="009D2D6D">
                <w:rPr>
                  <w:rFonts w:asciiTheme="majorHAnsi" w:hAnsiTheme="majorHAnsi" w:cstheme="majorHAnsi"/>
                  <w:sz w:val="26"/>
                  <w:szCs w:val="26"/>
                </w:rPr>
                <w:br/>
              </w:r>
            </w:ins>
          </w:p>
        </w:tc>
        <w:tc>
          <w:tcPr>
            <w:tcW w:w="2254" w:type="dxa"/>
          </w:tcPr>
          <w:p w14:paraId="03A73940" w14:textId="77777777" w:rsidR="00FA0EB2" w:rsidRPr="009D2D6D" w:rsidRDefault="00FA0EB2"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3053" w:author="Admin" w:date="2023-10-02T17:56:00Z"/>
                <w:rFonts w:asciiTheme="majorHAnsi" w:hAnsiTheme="majorHAnsi" w:cstheme="majorHAnsi"/>
                <w:sz w:val="26"/>
                <w:szCs w:val="26"/>
              </w:rPr>
            </w:pPr>
            <w:ins w:id="3054" w:author="Admin" w:date="2023-10-02T17:56:00Z">
              <w:r w:rsidRPr="009D2D6D">
                <w:rPr>
                  <w:rFonts w:asciiTheme="majorHAnsi" w:hAnsiTheme="majorHAnsi" w:cstheme="majorHAnsi"/>
                  <w:sz w:val="26"/>
                  <w:szCs w:val="26"/>
                </w:rPr>
                <w:t xml:space="preserve">Hiển thị thông báo </w:t>
              </w:r>
              <w:r w:rsidRPr="009D2D6D">
                <w:rPr>
                  <w:rFonts w:asciiTheme="majorHAnsi" w:hAnsiTheme="majorHAnsi" w:cstheme="majorHAnsi"/>
                  <w:sz w:val="26"/>
                  <w:szCs w:val="26"/>
                </w:rPr>
                <w:br/>
                <w:t>“Vui lòng điền trường này” và Bình luận không thành công</w:t>
              </w:r>
            </w:ins>
          </w:p>
        </w:tc>
        <w:tc>
          <w:tcPr>
            <w:tcW w:w="1970" w:type="dxa"/>
          </w:tcPr>
          <w:p w14:paraId="414C07D1" w14:textId="77777777" w:rsidR="00FA0EB2" w:rsidRPr="009D2D6D" w:rsidRDefault="00FA0EB2" w:rsidP="000F3D22">
            <w:pPr>
              <w:spacing w:after="120" w:line="240" w:lineRule="auto"/>
              <w:cnfStyle w:val="000000000000" w:firstRow="0" w:lastRow="0" w:firstColumn="0" w:lastColumn="0" w:oddVBand="0" w:evenVBand="0" w:oddHBand="0" w:evenHBand="0" w:firstRowFirstColumn="0" w:firstRowLastColumn="0" w:lastRowFirstColumn="0" w:lastRowLastColumn="0"/>
              <w:rPr>
                <w:ins w:id="3055" w:author="Admin" w:date="2023-10-02T17:56:00Z"/>
                <w:rFonts w:asciiTheme="majorHAnsi" w:hAnsiTheme="majorHAnsi" w:cstheme="majorHAnsi"/>
                <w:sz w:val="26"/>
                <w:szCs w:val="26"/>
              </w:rPr>
            </w:pPr>
            <w:ins w:id="3056" w:author="Admin" w:date="2023-10-02T17:56:00Z">
              <w:r w:rsidRPr="009D2D6D">
                <w:rPr>
                  <w:rFonts w:asciiTheme="majorHAnsi" w:hAnsiTheme="majorHAnsi" w:cstheme="majorHAnsi"/>
                  <w:sz w:val="26"/>
                  <w:szCs w:val="26"/>
                </w:rPr>
                <w:t>Bình luận không thành công, hiển thị thông báo “Vui lòng điền trường này”</w:t>
              </w:r>
            </w:ins>
          </w:p>
        </w:tc>
        <w:tc>
          <w:tcPr>
            <w:tcW w:w="988" w:type="dxa"/>
          </w:tcPr>
          <w:p w14:paraId="1CD4C647" w14:textId="77777777" w:rsidR="00FA0EB2" w:rsidRPr="009D2D6D" w:rsidRDefault="00FA0EB2" w:rsidP="000F3D22">
            <w:pPr>
              <w:spacing w:after="120" w:line="240" w:lineRule="auto"/>
              <w:jc w:val="center"/>
              <w:cnfStyle w:val="000000000000" w:firstRow="0" w:lastRow="0" w:firstColumn="0" w:lastColumn="0" w:oddVBand="0" w:evenVBand="0" w:oddHBand="0" w:evenHBand="0" w:firstRowFirstColumn="0" w:firstRowLastColumn="0" w:lastRowFirstColumn="0" w:lastRowLastColumn="0"/>
              <w:rPr>
                <w:ins w:id="3057" w:author="Admin" w:date="2023-10-02T17:56:00Z"/>
                <w:rFonts w:asciiTheme="majorHAnsi" w:hAnsiTheme="majorHAnsi" w:cstheme="majorHAnsi"/>
                <w:sz w:val="26"/>
                <w:szCs w:val="26"/>
              </w:rPr>
            </w:pPr>
            <w:ins w:id="3058" w:author="Admin" w:date="2023-10-02T17:56:00Z">
              <w:r w:rsidRPr="009D2D6D">
                <w:rPr>
                  <w:rFonts w:asciiTheme="majorHAnsi" w:hAnsiTheme="majorHAnsi" w:cstheme="majorHAnsi"/>
                  <w:sz w:val="26"/>
                  <w:szCs w:val="26"/>
                </w:rPr>
                <w:t>PASS</w:t>
              </w:r>
            </w:ins>
          </w:p>
        </w:tc>
      </w:tr>
    </w:tbl>
    <w:p w14:paraId="2CA546A8" w14:textId="77777777" w:rsidR="00A85FA5" w:rsidRPr="009D2D6D" w:rsidRDefault="00A85FA5" w:rsidP="00FA0EB2">
      <w:pPr>
        <w:spacing w:after="120" w:line="360" w:lineRule="auto"/>
        <w:jc w:val="both"/>
        <w:rPr>
          <w:rFonts w:asciiTheme="majorHAnsi" w:hAnsiTheme="majorHAnsi" w:cstheme="majorHAnsi"/>
          <w:szCs w:val="26"/>
          <w:lang w:val="en-US"/>
        </w:rPr>
      </w:pPr>
      <w:r w:rsidRPr="009D2D6D">
        <w:rPr>
          <w:rFonts w:asciiTheme="majorHAnsi" w:hAnsiTheme="majorHAnsi" w:cstheme="majorHAnsi"/>
          <w:noProof/>
          <w:szCs w:val="26"/>
          <w:lang w:val="en-US"/>
        </w:rPr>
        <w:drawing>
          <wp:inline distT="0" distB="0" distL="0" distR="0" wp14:anchorId="42011222" wp14:editId="5343C8CC">
            <wp:extent cx="5760085" cy="1824990"/>
            <wp:effectExtent l="0" t="0" r="0" b="3810"/>
            <wp:docPr id="777213954" name="Picture 77721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824990"/>
                    </a:xfrm>
                    <a:prstGeom prst="rect">
                      <a:avLst/>
                    </a:prstGeom>
                  </pic:spPr>
                </pic:pic>
              </a:graphicData>
            </a:graphic>
          </wp:inline>
        </w:drawing>
      </w:r>
    </w:p>
    <w:p w14:paraId="0501CFDE" w14:textId="34BF02EB" w:rsidR="00A85FA5" w:rsidRDefault="00A85FA5" w:rsidP="00A85FA5">
      <w:pPr>
        <w:jc w:val="center"/>
        <w:rPr>
          <w:rFonts w:asciiTheme="majorHAnsi" w:hAnsiTheme="majorHAnsi" w:cstheme="majorHAnsi"/>
          <w:i/>
          <w:szCs w:val="26"/>
          <w:lang w:val="en-US"/>
        </w:rPr>
      </w:pPr>
      <w:r w:rsidRPr="009D2D6D">
        <w:rPr>
          <w:rFonts w:asciiTheme="majorHAnsi" w:hAnsiTheme="majorHAnsi" w:cstheme="majorHAnsi"/>
          <w:i/>
          <w:szCs w:val="26"/>
          <w:lang w:val="en-US"/>
        </w:rPr>
        <w:t>Giao diện kiểm thử tự động chức năng bình luận</w:t>
      </w:r>
    </w:p>
    <w:p w14:paraId="7F3AA21C" w14:textId="77777777" w:rsidR="00D16856" w:rsidRDefault="00D16856" w:rsidP="00F91262">
      <w:pPr>
        <w:rPr>
          <w:rStyle w:val="oypena"/>
          <w:b/>
          <w:bCs/>
          <w:color w:val="000000"/>
          <w:lang w:val="en-US"/>
        </w:rPr>
      </w:pPr>
      <w:r>
        <w:rPr>
          <w:rStyle w:val="oypena"/>
          <w:b/>
          <w:bCs/>
          <w:color w:val="000000"/>
        </w:rPr>
        <w:t>Viết Unit Test trong C# với NUnit trên Visual Studio chức năng bình luận</w:t>
      </w:r>
      <w:r>
        <w:rPr>
          <w:rStyle w:val="oypena"/>
          <w:b/>
          <w:bCs/>
          <w:color w:val="000000"/>
          <w:lang w:val="en-US"/>
        </w:rPr>
        <w:t>:</w:t>
      </w:r>
    </w:p>
    <w:p w14:paraId="48F43876" w14:textId="1E676281" w:rsidR="00F91262" w:rsidRPr="009D2D6D" w:rsidRDefault="0096753C" w:rsidP="00F91262">
      <w:pPr>
        <w:rPr>
          <w:rFonts w:asciiTheme="majorHAnsi" w:hAnsiTheme="majorHAnsi" w:cstheme="majorHAnsi"/>
          <w:i/>
          <w:szCs w:val="26"/>
          <w:lang w:val="en-US"/>
        </w:rPr>
      </w:pPr>
      <w:r w:rsidRPr="0096753C">
        <w:rPr>
          <w:rFonts w:asciiTheme="majorHAnsi" w:hAnsiTheme="majorHAnsi" w:cstheme="majorHAnsi"/>
          <w:i/>
          <w:noProof/>
          <w:szCs w:val="26"/>
          <w:lang w:val="en-US"/>
        </w:rPr>
        <w:drawing>
          <wp:inline distT="0" distB="0" distL="0" distR="0" wp14:anchorId="2E36B188" wp14:editId="4AD63088">
            <wp:extent cx="5128260" cy="31286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1407" cy="3136650"/>
                    </a:xfrm>
                    <a:prstGeom prst="rect">
                      <a:avLst/>
                    </a:prstGeom>
                  </pic:spPr>
                </pic:pic>
              </a:graphicData>
            </a:graphic>
          </wp:inline>
        </w:drawing>
      </w:r>
    </w:p>
    <w:p w14:paraId="5EF26021" w14:textId="677EEE77" w:rsidR="00FA0EB2" w:rsidRPr="00F10EF0" w:rsidRDefault="00FA0EB2" w:rsidP="00F10EF0">
      <w:pPr>
        <w:spacing w:after="120" w:line="312" w:lineRule="auto"/>
        <w:jc w:val="both"/>
        <w:rPr>
          <w:ins w:id="3059" w:author="Admin" w:date="2023-10-02T17:56:00Z"/>
          <w:rFonts w:asciiTheme="majorHAnsi" w:hAnsiTheme="majorHAnsi" w:cstheme="majorHAnsi"/>
          <w:b/>
          <w:bCs/>
          <w:szCs w:val="26"/>
          <w:lang w:val="en-US"/>
        </w:rPr>
      </w:pPr>
      <w:ins w:id="3060" w:author="Admin" w:date="2023-10-02T17:56:00Z">
        <w:r w:rsidRPr="009D2D6D">
          <w:rPr>
            <w:rFonts w:asciiTheme="majorHAnsi" w:hAnsiTheme="majorHAnsi" w:cstheme="majorHAnsi"/>
            <w:b/>
            <w:bCs/>
            <w:szCs w:val="26"/>
            <w:lang w:val="en-US"/>
          </w:rPr>
          <w:lastRenderedPageBreak/>
          <w:t>Bảng test report chức năng bình luận:</w:t>
        </w:r>
      </w:ins>
    </w:p>
    <w:tbl>
      <w:tblPr>
        <w:tblStyle w:val="GridTable4-Accent41"/>
        <w:tblW w:w="9776" w:type="dxa"/>
        <w:jc w:val="center"/>
        <w:tblLook w:val="04A0" w:firstRow="1" w:lastRow="0" w:firstColumn="1" w:lastColumn="0" w:noHBand="0" w:noVBand="1"/>
      </w:tblPr>
      <w:tblGrid>
        <w:gridCol w:w="1833"/>
        <w:gridCol w:w="1850"/>
        <w:gridCol w:w="1832"/>
        <w:gridCol w:w="1993"/>
        <w:gridCol w:w="2268"/>
      </w:tblGrid>
      <w:tr w:rsidR="00FA0EB2" w:rsidRPr="009D2D6D" w14:paraId="0348E5EB" w14:textId="77777777" w:rsidTr="000F3D22">
        <w:trPr>
          <w:cnfStyle w:val="100000000000" w:firstRow="1" w:lastRow="0" w:firstColumn="0" w:lastColumn="0" w:oddVBand="0" w:evenVBand="0" w:oddHBand="0" w:evenHBand="0" w:firstRowFirstColumn="0" w:firstRowLastColumn="0" w:lastRowFirstColumn="0" w:lastRowLastColumn="0"/>
          <w:jc w:val="center"/>
          <w:ins w:id="3061" w:author="Admin" w:date="2023-10-02T17:56:00Z"/>
        </w:trPr>
        <w:tc>
          <w:tcPr>
            <w:cnfStyle w:val="001000000000" w:firstRow="0" w:lastRow="0" w:firstColumn="1" w:lastColumn="0" w:oddVBand="0" w:evenVBand="0" w:oddHBand="0" w:evenHBand="0" w:firstRowFirstColumn="0" w:firstRowLastColumn="0" w:lastRowFirstColumn="0" w:lastRowLastColumn="0"/>
            <w:tcW w:w="1833" w:type="dxa"/>
            <w:vAlign w:val="center"/>
          </w:tcPr>
          <w:p w14:paraId="135EC767" w14:textId="77777777" w:rsidR="00FA0EB2" w:rsidRPr="009D2D6D" w:rsidRDefault="00FA0EB2" w:rsidP="000F3D22">
            <w:pPr>
              <w:spacing w:after="120" w:line="360" w:lineRule="auto"/>
              <w:jc w:val="center"/>
              <w:rPr>
                <w:ins w:id="3062" w:author="Admin" w:date="2023-10-02T17:56:00Z"/>
                <w:rFonts w:asciiTheme="majorHAnsi" w:hAnsiTheme="majorHAnsi" w:cstheme="majorHAnsi"/>
                <w:sz w:val="26"/>
                <w:szCs w:val="26"/>
              </w:rPr>
            </w:pPr>
            <w:ins w:id="3063" w:author="Admin" w:date="2023-10-02T17:56:00Z">
              <w:r w:rsidRPr="009D2D6D">
                <w:rPr>
                  <w:rFonts w:asciiTheme="majorHAnsi" w:hAnsiTheme="majorHAnsi" w:cstheme="majorHAnsi"/>
                  <w:sz w:val="26"/>
                  <w:szCs w:val="26"/>
                </w:rPr>
                <w:t>Số lượng test case</w:t>
              </w:r>
            </w:ins>
          </w:p>
        </w:tc>
        <w:tc>
          <w:tcPr>
            <w:tcW w:w="1850" w:type="dxa"/>
            <w:vAlign w:val="center"/>
          </w:tcPr>
          <w:p w14:paraId="36148619" w14:textId="77777777" w:rsidR="00FA0EB2" w:rsidRPr="009D2D6D" w:rsidRDefault="00FA0EB2" w:rsidP="000F3D22">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3064" w:author="Admin" w:date="2023-10-02T17:56:00Z"/>
                <w:rFonts w:asciiTheme="majorHAnsi" w:hAnsiTheme="majorHAnsi" w:cstheme="majorHAnsi"/>
                <w:sz w:val="26"/>
                <w:szCs w:val="26"/>
              </w:rPr>
            </w:pPr>
            <w:ins w:id="3065" w:author="Admin" w:date="2023-10-02T17:56:00Z">
              <w:r w:rsidRPr="009D2D6D">
                <w:rPr>
                  <w:rFonts w:asciiTheme="majorHAnsi" w:hAnsiTheme="majorHAnsi" w:cstheme="majorHAnsi"/>
                  <w:sz w:val="26"/>
                  <w:szCs w:val="26"/>
                </w:rPr>
                <w:t>Số lượng passed</w:t>
              </w:r>
            </w:ins>
          </w:p>
        </w:tc>
        <w:tc>
          <w:tcPr>
            <w:tcW w:w="1832" w:type="dxa"/>
            <w:vAlign w:val="center"/>
          </w:tcPr>
          <w:p w14:paraId="4C693217" w14:textId="77777777" w:rsidR="00FA0EB2" w:rsidRPr="009D2D6D" w:rsidRDefault="00FA0EB2" w:rsidP="000F3D22">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3066" w:author="Admin" w:date="2023-10-02T17:56:00Z"/>
                <w:rFonts w:asciiTheme="majorHAnsi" w:hAnsiTheme="majorHAnsi" w:cstheme="majorHAnsi"/>
                <w:sz w:val="26"/>
                <w:szCs w:val="26"/>
              </w:rPr>
            </w:pPr>
            <w:ins w:id="3067" w:author="Admin" w:date="2023-10-02T17:56:00Z">
              <w:r w:rsidRPr="009D2D6D">
                <w:rPr>
                  <w:rFonts w:asciiTheme="majorHAnsi" w:hAnsiTheme="majorHAnsi" w:cstheme="majorHAnsi"/>
                  <w:sz w:val="26"/>
                  <w:szCs w:val="26"/>
                </w:rPr>
                <w:t>Số lượng fail</w:t>
              </w:r>
            </w:ins>
          </w:p>
        </w:tc>
        <w:tc>
          <w:tcPr>
            <w:tcW w:w="1993" w:type="dxa"/>
            <w:vAlign w:val="center"/>
          </w:tcPr>
          <w:p w14:paraId="7AB3815B" w14:textId="77777777" w:rsidR="00FA0EB2" w:rsidRPr="009D2D6D" w:rsidRDefault="00FA0EB2" w:rsidP="000F3D22">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3068" w:author="Admin" w:date="2023-10-02T17:56:00Z"/>
                <w:rFonts w:asciiTheme="majorHAnsi" w:hAnsiTheme="majorHAnsi" w:cstheme="majorHAnsi"/>
                <w:sz w:val="26"/>
                <w:szCs w:val="26"/>
              </w:rPr>
            </w:pPr>
            <w:ins w:id="3069" w:author="Admin" w:date="2023-10-02T17:56:00Z">
              <w:r w:rsidRPr="009D2D6D">
                <w:rPr>
                  <w:rFonts w:asciiTheme="majorHAnsi" w:hAnsiTheme="majorHAnsi" w:cstheme="majorHAnsi"/>
                  <w:sz w:val="26"/>
                  <w:szCs w:val="26"/>
                </w:rPr>
                <w:t>Số lượng test không chạy</w:t>
              </w:r>
            </w:ins>
          </w:p>
        </w:tc>
        <w:tc>
          <w:tcPr>
            <w:tcW w:w="2268" w:type="dxa"/>
            <w:vAlign w:val="center"/>
          </w:tcPr>
          <w:p w14:paraId="53767A91" w14:textId="77777777" w:rsidR="00FA0EB2" w:rsidRPr="009D2D6D" w:rsidRDefault="00FA0EB2" w:rsidP="000F3D22">
            <w:pPr>
              <w:spacing w:after="120" w:line="360" w:lineRule="auto"/>
              <w:jc w:val="center"/>
              <w:cnfStyle w:val="100000000000" w:firstRow="1" w:lastRow="0" w:firstColumn="0" w:lastColumn="0" w:oddVBand="0" w:evenVBand="0" w:oddHBand="0" w:evenHBand="0" w:firstRowFirstColumn="0" w:firstRowLastColumn="0" w:lastRowFirstColumn="0" w:lastRowLastColumn="0"/>
              <w:rPr>
                <w:ins w:id="3070" w:author="Admin" w:date="2023-10-02T17:56:00Z"/>
                <w:rFonts w:asciiTheme="majorHAnsi" w:hAnsiTheme="majorHAnsi" w:cstheme="majorHAnsi"/>
                <w:sz w:val="26"/>
                <w:szCs w:val="26"/>
              </w:rPr>
            </w:pPr>
            <w:ins w:id="3071" w:author="Admin" w:date="2023-10-02T17:56:00Z">
              <w:r w:rsidRPr="009D2D6D">
                <w:rPr>
                  <w:rFonts w:asciiTheme="majorHAnsi" w:hAnsiTheme="majorHAnsi" w:cstheme="majorHAnsi"/>
                  <w:sz w:val="26"/>
                  <w:szCs w:val="26"/>
                </w:rPr>
                <w:t>Phần trăm thành công</w:t>
              </w:r>
            </w:ins>
          </w:p>
        </w:tc>
      </w:tr>
      <w:tr w:rsidR="00FA0EB2" w:rsidRPr="009D2D6D" w14:paraId="47B4B7E4" w14:textId="77777777" w:rsidTr="000F3D22">
        <w:trPr>
          <w:cnfStyle w:val="000000100000" w:firstRow="0" w:lastRow="0" w:firstColumn="0" w:lastColumn="0" w:oddVBand="0" w:evenVBand="0" w:oddHBand="1" w:evenHBand="0" w:firstRowFirstColumn="0" w:firstRowLastColumn="0" w:lastRowFirstColumn="0" w:lastRowLastColumn="0"/>
          <w:jc w:val="center"/>
          <w:ins w:id="3072" w:author="Admin" w:date="2023-10-02T17:56:00Z"/>
        </w:trPr>
        <w:tc>
          <w:tcPr>
            <w:cnfStyle w:val="001000000000" w:firstRow="0" w:lastRow="0" w:firstColumn="1" w:lastColumn="0" w:oddVBand="0" w:evenVBand="0" w:oddHBand="0" w:evenHBand="0" w:firstRowFirstColumn="0" w:firstRowLastColumn="0" w:lastRowFirstColumn="0" w:lastRowLastColumn="0"/>
            <w:tcW w:w="1833" w:type="dxa"/>
          </w:tcPr>
          <w:p w14:paraId="1EA928A9" w14:textId="074B54AE" w:rsidR="00FA0EB2" w:rsidRPr="009D2D6D" w:rsidRDefault="00833ED5" w:rsidP="000F3D22">
            <w:pPr>
              <w:spacing w:after="120" w:line="360" w:lineRule="auto"/>
              <w:jc w:val="center"/>
              <w:rPr>
                <w:ins w:id="3073" w:author="Admin" w:date="2023-10-02T17:56:00Z"/>
                <w:rFonts w:asciiTheme="majorHAnsi" w:hAnsiTheme="majorHAnsi" w:cstheme="majorHAnsi"/>
                <w:sz w:val="26"/>
                <w:szCs w:val="26"/>
              </w:rPr>
            </w:pPr>
            <w:r w:rsidRPr="009D2D6D">
              <w:rPr>
                <w:rFonts w:asciiTheme="majorHAnsi" w:hAnsiTheme="majorHAnsi" w:cstheme="majorHAnsi"/>
                <w:sz w:val="26"/>
                <w:szCs w:val="26"/>
              </w:rPr>
              <w:t>6</w:t>
            </w:r>
          </w:p>
        </w:tc>
        <w:tc>
          <w:tcPr>
            <w:tcW w:w="1850" w:type="dxa"/>
          </w:tcPr>
          <w:p w14:paraId="5A89AF64" w14:textId="2D00BC23" w:rsidR="00FA0EB2" w:rsidRPr="009D2D6D" w:rsidRDefault="00CD24AA" w:rsidP="000F3D22">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3074" w:author="Admin" w:date="2023-10-02T17:56:00Z"/>
                <w:rFonts w:asciiTheme="majorHAnsi" w:hAnsiTheme="majorHAnsi" w:cstheme="majorHAnsi"/>
                <w:sz w:val="26"/>
                <w:szCs w:val="26"/>
              </w:rPr>
            </w:pPr>
            <w:r w:rsidRPr="009D2D6D">
              <w:rPr>
                <w:rFonts w:asciiTheme="majorHAnsi" w:hAnsiTheme="majorHAnsi" w:cstheme="majorHAnsi"/>
                <w:sz w:val="26"/>
                <w:szCs w:val="26"/>
              </w:rPr>
              <w:t>5</w:t>
            </w:r>
          </w:p>
        </w:tc>
        <w:tc>
          <w:tcPr>
            <w:tcW w:w="1832" w:type="dxa"/>
          </w:tcPr>
          <w:p w14:paraId="6F1A718E" w14:textId="77777777" w:rsidR="00FA0EB2" w:rsidRPr="009D2D6D" w:rsidRDefault="00FA0EB2" w:rsidP="000F3D22">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3075" w:author="Admin" w:date="2023-10-02T17:56:00Z"/>
                <w:rFonts w:asciiTheme="majorHAnsi" w:hAnsiTheme="majorHAnsi" w:cstheme="majorHAnsi"/>
                <w:sz w:val="26"/>
                <w:szCs w:val="26"/>
              </w:rPr>
            </w:pPr>
            <w:ins w:id="3076" w:author="Admin" w:date="2023-10-02T17:56:00Z">
              <w:r w:rsidRPr="009D2D6D">
                <w:rPr>
                  <w:rFonts w:asciiTheme="majorHAnsi" w:hAnsiTheme="majorHAnsi" w:cstheme="majorHAnsi"/>
                  <w:sz w:val="26"/>
                  <w:szCs w:val="26"/>
                </w:rPr>
                <w:t>1</w:t>
              </w:r>
            </w:ins>
          </w:p>
        </w:tc>
        <w:tc>
          <w:tcPr>
            <w:tcW w:w="1993" w:type="dxa"/>
          </w:tcPr>
          <w:p w14:paraId="648359CE" w14:textId="77777777" w:rsidR="00FA0EB2" w:rsidRPr="009D2D6D" w:rsidRDefault="00FA0EB2" w:rsidP="000F3D22">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3077" w:author="Admin" w:date="2023-10-02T17:56:00Z"/>
                <w:rFonts w:asciiTheme="majorHAnsi" w:hAnsiTheme="majorHAnsi" w:cstheme="majorHAnsi"/>
                <w:sz w:val="26"/>
                <w:szCs w:val="26"/>
              </w:rPr>
            </w:pPr>
            <w:ins w:id="3078" w:author="Admin" w:date="2023-10-02T17:56:00Z">
              <w:r w:rsidRPr="009D2D6D">
                <w:rPr>
                  <w:rFonts w:asciiTheme="majorHAnsi" w:hAnsiTheme="majorHAnsi" w:cstheme="majorHAnsi"/>
                  <w:sz w:val="26"/>
                  <w:szCs w:val="26"/>
                </w:rPr>
                <w:t>0</w:t>
              </w:r>
            </w:ins>
          </w:p>
        </w:tc>
        <w:tc>
          <w:tcPr>
            <w:tcW w:w="2268" w:type="dxa"/>
          </w:tcPr>
          <w:p w14:paraId="1E19328B" w14:textId="77777777" w:rsidR="00FA0EB2" w:rsidRPr="009D2D6D" w:rsidRDefault="00FA0EB2" w:rsidP="000F3D22">
            <w:pPr>
              <w:spacing w:after="120" w:line="360" w:lineRule="auto"/>
              <w:jc w:val="center"/>
              <w:cnfStyle w:val="000000100000" w:firstRow="0" w:lastRow="0" w:firstColumn="0" w:lastColumn="0" w:oddVBand="0" w:evenVBand="0" w:oddHBand="1" w:evenHBand="0" w:firstRowFirstColumn="0" w:firstRowLastColumn="0" w:lastRowFirstColumn="0" w:lastRowLastColumn="0"/>
              <w:rPr>
                <w:ins w:id="3079" w:author="Admin" w:date="2023-10-02T17:56:00Z"/>
                <w:rFonts w:asciiTheme="majorHAnsi" w:hAnsiTheme="majorHAnsi" w:cstheme="majorHAnsi"/>
                <w:sz w:val="26"/>
                <w:szCs w:val="26"/>
              </w:rPr>
            </w:pPr>
            <w:ins w:id="3080" w:author="Admin" w:date="2023-10-02T17:56:00Z">
              <w:r w:rsidRPr="009D2D6D">
                <w:rPr>
                  <w:rFonts w:asciiTheme="majorHAnsi" w:hAnsiTheme="majorHAnsi" w:cstheme="majorHAnsi"/>
                  <w:sz w:val="26"/>
                  <w:szCs w:val="26"/>
                </w:rPr>
                <w:t>83.33%</w:t>
              </w:r>
            </w:ins>
          </w:p>
        </w:tc>
      </w:tr>
    </w:tbl>
    <w:p w14:paraId="70BFC447" w14:textId="59629BDF" w:rsidR="00C1409A" w:rsidRPr="009D2D6D" w:rsidRDefault="00166DCE" w:rsidP="00826FCA">
      <w:pPr>
        <w:spacing w:after="120" w:line="360" w:lineRule="auto"/>
        <w:jc w:val="both"/>
        <w:rPr>
          <w:rFonts w:asciiTheme="majorHAnsi" w:hAnsiTheme="majorHAnsi" w:cstheme="majorHAnsi"/>
          <w:b/>
          <w:bCs/>
          <w:szCs w:val="26"/>
          <w:lang w:val="en-US"/>
        </w:rPr>
      </w:pPr>
      <w:r w:rsidRPr="009D2D6D">
        <w:rPr>
          <w:rFonts w:asciiTheme="majorHAnsi" w:hAnsiTheme="majorHAnsi" w:cstheme="majorHAnsi"/>
          <w:b/>
          <w:bCs/>
          <w:szCs w:val="26"/>
          <w:lang w:val="en-US"/>
        </w:rPr>
        <w:t>Bảng kết quả test</w:t>
      </w:r>
    </w:p>
    <w:tbl>
      <w:tblPr>
        <w:tblStyle w:val="GridTable4-Accent41"/>
        <w:tblW w:w="0" w:type="auto"/>
        <w:tblLook w:val="04A0" w:firstRow="1" w:lastRow="0" w:firstColumn="1" w:lastColumn="0" w:noHBand="0" w:noVBand="1"/>
      </w:tblPr>
      <w:tblGrid>
        <w:gridCol w:w="709"/>
        <w:gridCol w:w="2368"/>
        <w:gridCol w:w="1560"/>
        <w:gridCol w:w="1533"/>
        <w:gridCol w:w="1547"/>
        <w:gridCol w:w="1344"/>
      </w:tblGrid>
      <w:tr w:rsidR="00CB0FE7" w:rsidRPr="009D2D6D" w14:paraId="6AEE23FD" w14:textId="2D199437" w:rsidTr="00F10E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6CD0B699" w14:textId="0C919283" w:rsidR="00CB0FE7" w:rsidRPr="009D2D6D" w:rsidRDefault="00CB0FE7" w:rsidP="00CB0FE7">
            <w:pPr>
              <w:spacing w:after="120" w:line="312" w:lineRule="auto"/>
              <w:jc w:val="center"/>
              <w:rPr>
                <w:rFonts w:asciiTheme="majorHAnsi" w:hAnsiTheme="majorHAnsi" w:cstheme="majorHAnsi"/>
                <w:sz w:val="26"/>
                <w:szCs w:val="26"/>
              </w:rPr>
            </w:pPr>
            <w:r w:rsidRPr="009D2D6D">
              <w:rPr>
                <w:rFonts w:asciiTheme="majorHAnsi" w:hAnsiTheme="majorHAnsi" w:cstheme="majorHAnsi"/>
                <w:sz w:val="26"/>
                <w:szCs w:val="26"/>
              </w:rPr>
              <w:t>STT</w:t>
            </w:r>
          </w:p>
        </w:tc>
        <w:tc>
          <w:tcPr>
            <w:tcW w:w="2381" w:type="dxa"/>
          </w:tcPr>
          <w:p w14:paraId="1DF9F60F" w14:textId="2BA0B872" w:rsidR="00CB0FE7" w:rsidRPr="009D2D6D" w:rsidRDefault="00CB0FE7" w:rsidP="00CB0FE7">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Tên TC</w:t>
            </w:r>
          </w:p>
        </w:tc>
        <w:tc>
          <w:tcPr>
            <w:tcW w:w="1565" w:type="dxa"/>
          </w:tcPr>
          <w:p w14:paraId="19615546" w14:textId="64B21EBD" w:rsidR="00CB0FE7" w:rsidRPr="009D2D6D" w:rsidRDefault="00CB0FE7" w:rsidP="00CB0FE7">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eastAsia="Times New Roman" w:hAnsiTheme="majorHAnsi" w:cstheme="majorHAnsi"/>
                <w:sz w:val="26"/>
                <w:szCs w:val="26"/>
                <w:lang w:eastAsia="vi-VN"/>
              </w:rPr>
              <w:t>Số lượng passed</w:t>
            </w:r>
          </w:p>
        </w:tc>
        <w:tc>
          <w:tcPr>
            <w:tcW w:w="1539" w:type="dxa"/>
          </w:tcPr>
          <w:p w14:paraId="46111E45" w14:textId="2052254F" w:rsidR="00CB0FE7" w:rsidRPr="009D2D6D" w:rsidRDefault="00CB0FE7" w:rsidP="00CB0FE7">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eastAsia="Times New Roman" w:hAnsiTheme="majorHAnsi" w:cstheme="majorHAnsi"/>
                <w:sz w:val="26"/>
                <w:szCs w:val="26"/>
                <w:lang w:eastAsia="vi-VN"/>
              </w:rPr>
              <w:t>Số lượng Fail</w:t>
            </w:r>
          </w:p>
        </w:tc>
        <w:tc>
          <w:tcPr>
            <w:tcW w:w="1552" w:type="dxa"/>
          </w:tcPr>
          <w:p w14:paraId="19C30D9E" w14:textId="0A6E09B7" w:rsidR="00CB0FE7" w:rsidRPr="009D2D6D" w:rsidRDefault="00CB0FE7" w:rsidP="00CB0FE7">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eastAsia="Times New Roman" w:hAnsiTheme="majorHAnsi" w:cstheme="majorHAnsi"/>
                <w:sz w:val="26"/>
                <w:szCs w:val="26"/>
                <w:lang w:eastAsia="vi-VN"/>
              </w:rPr>
              <w:t>Số test không chạy</w:t>
            </w:r>
          </w:p>
        </w:tc>
        <w:tc>
          <w:tcPr>
            <w:tcW w:w="1349" w:type="dxa"/>
          </w:tcPr>
          <w:p w14:paraId="3AA8D7AB" w14:textId="77777777" w:rsidR="00CB0FE7" w:rsidRPr="009D2D6D" w:rsidRDefault="00CB0FE7" w:rsidP="00CB0FE7">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eastAsia="vi-VN"/>
              </w:rPr>
            </w:pPr>
            <w:r w:rsidRPr="009D2D6D">
              <w:rPr>
                <w:rFonts w:asciiTheme="majorHAnsi" w:eastAsia="Times New Roman" w:hAnsiTheme="majorHAnsi" w:cstheme="majorHAnsi"/>
                <w:sz w:val="26"/>
                <w:szCs w:val="26"/>
                <w:lang w:eastAsia="vi-VN"/>
              </w:rPr>
              <w:t>Tổng số</w:t>
            </w:r>
          </w:p>
          <w:p w14:paraId="4957C3D8" w14:textId="15D2FA60" w:rsidR="00CB0FE7" w:rsidRPr="009D2D6D" w:rsidRDefault="00CB0FE7" w:rsidP="00CB0FE7">
            <w:pPr>
              <w:spacing w:after="120" w:line="312"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6"/>
                <w:szCs w:val="26"/>
                <w:lang w:eastAsia="vi-VN"/>
              </w:rPr>
            </w:pPr>
            <w:r w:rsidRPr="009D2D6D">
              <w:rPr>
                <w:rFonts w:asciiTheme="majorHAnsi" w:eastAsia="Times New Roman" w:hAnsiTheme="majorHAnsi" w:cstheme="majorHAnsi"/>
                <w:sz w:val="26"/>
                <w:szCs w:val="26"/>
                <w:lang w:eastAsia="vi-VN"/>
              </w:rPr>
              <w:t>TC</w:t>
            </w:r>
          </w:p>
        </w:tc>
      </w:tr>
      <w:tr w:rsidR="00CB0FE7" w:rsidRPr="009D2D6D" w14:paraId="720BD257" w14:textId="47010258" w:rsidTr="00F1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4CE78696" w14:textId="5BD77D41" w:rsidR="00CB0FE7" w:rsidRPr="009D2D6D" w:rsidRDefault="00CB0FE7">
            <w:pPr>
              <w:spacing w:after="120" w:line="312" w:lineRule="auto"/>
              <w:jc w:val="both"/>
              <w:rPr>
                <w:rFonts w:asciiTheme="majorHAnsi" w:hAnsiTheme="majorHAnsi" w:cstheme="majorHAnsi"/>
                <w:sz w:val="26"/>
                <w:szCs w:val="26"/>
              </w:rPr>
            </w:pPr>
            <w:r w:rsidRPr="009D2D6D">
              <w:rPr>
                <w:rFonts w:asciiTheme="majorHAnsi" w:hAnsiTheme="majorHAnsi" w:cstheme="majorHAnsi"/>
                <w:sz w:val="26"/>
                <w:szCs w:val="26"/>
              </w:rPr>
              <w:t>1</w:t>
            </w:r>
          </w:p>
        </w:tc>
        <w:tc>
          <w:tcPr>
            <w:tcW w:w="2381" w:type="dxa"/>
          </w:tcPr>
          <w:p w14:paraId="69231510" w14:textId="7F87C2E2" w:rsidR="00CB0FE7" w:rsidRPr="009D2D6D" w:rsidRDefault="00CB0FE7" w:rsidP="00004D00">
            <w:pPr>
              <w:spacing w:after="120" w:line="312"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Điền thông tin thanh toán</w:t>
            </w:r>
          </w:p>
        </w:tc>
        <w:tc>
          <w:tcPr>
            <w:tcW w:w="1565" w:type="dxa"/>
          </w:tcPr>
          <w:p w14:paraId="01EBE839" w14:textId="3C4E8C6C" w:rsidR="00CB0FE7" w:rsidRPr="009D2D6D" w:rsidRDefault="00F10EF0"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4</w:t>
            </w:r>
          </w:p>
        </w:tc>
        <w:tc>
          <w:tcPr>
            <w:tcW w:w="1539" w:type="dxa"/>
          </w:tcPr>
          <w:p w14:paraId="52388B47" w14:textId="0C33DB85" w:rsidR="00CB0FE7" w:rsidRPr="009D2D6D" w:rsidRDefault="00F10EF0"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4</w:t>
            </w:r>
          </w:p>
        </w:tc>
        <w:tc>
          <w:tcPr>
            <w:tcW w:w="1552" w:type="dxa"/>
          </w:tcPr>
          <w:p w14:paraId="5E4401F4" w14:textId="44806E8D" w:rsidR="00CB0FE7" w:rsidRPr="009D2D6D" w:rsidRDefault="00CD24AA"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c>
          <w:tcPr>
            <w:tcW w:w="1349" w:type="dxa"/>
          </w:tcPr>
          <w:p w14:paraId="0CC3D1BF" w14:textId="3A79E1C8" w:rsidR="00CB0FE7" w:rsidRPr="009D2D6D" w:rsidRDefault="00CD24AA"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8</w:t>
            </w:r>
          </w:p>
        </w:tc>
      </w:tr>
      <w:tr w:rsidR="00CB0FE7" w:rsidRPr="009D2D6D" w14:paraId="45562106" w14:textId="4F5255D1" w:rsidTr="00F10EF0">
        <w:tc>
          <w:tcPr>
            <w:cnfStyle w:val="001000000000" w:firstRow="0" w:lastRow="0" w:firstColumn="1" w:lastColumn="0" w:oddVBand="0" w:evenVBand="0" w:oddHBand="0" w:evenHBand="0" w:firstRowFirstColumn="0" w:firstRowLastColumn="0" w:lastRowFirstColumn="0" w:lastRowLastColumn="0"/>
            <w:tcW w:w="675" w:type="dxa"/>
          </w:tcPr>
          <w:p w14:paraId="4A91589A" w14:textId="3E0D52A6" w:rsidR="00CB0FE7" w:rsidRPr="009D2D6D" w:rsidRDefault="00CB0FE7">
            <w:pPr>
              <w:spacing w:after="120" w:line="312" w:lineRule="auto"/>
              <w:jc w:val="both"/>
              <w:rPr>
                <w:rFonts w:asciiTheme="majorHAnsi" w:hAnsiTheme="majorHAnsi" w:cstheme="majorHAnsi"/>
                <w:sz w:val="26"/>
                <w:szCs w:val="26"/>
              </w:rPr>
            </w:pPr>
            <w:r w:rsidRPr="009D2D6D">
              <w:rPr>
                <w:rFonts w:asciiTheme="majorHAnsi" w:hAnsiTheme="majorHAnsi" w:cstheme="majorHAnsi"/>
                <w:sz w:val="26"/>
                <w:szCs w:val="26"/>
              </w:rPr>
              <w:t>2</w:t>
            </w:r>
          </w:p>
        </w:tc>
        <w:tc>
          <w:tcPr>
            <w:tcW w:w="2381" w:type="dxa"/>
          </w:tcPr>
          <w:p w14:paraId="4500F5AB" w14:textId="662D8ADA" w:rsidR="00CB0FE7" w:rsidRPr="009D2D6D" w:rsidRDefault="00CB0FE7" w:rsidP="00004D00">
            <w:pPr>
              <w:spacing w:after="120" w:line="312"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w:t>
            </w:r>
            <w:ins w:id="3081" w:author="kiemlongJr" w:date="2023-09-26T21:47:00Z">
              <w:r w:rsidRPr="009D2D6D">
                <w:rPr>
                  <w:rFonts w:asciiTheme="majorHAnsi" w:hAnsiTheme="majorHAnsi" w:cstheme="majorHAnsi"/>
                  <w:sz w:val="26"/>
                  <w:szCs w:val="26"/>
                </w:rPr>
                <w:t>ý</w:t>
              </w:r>
            </w:ins>
            <w:r w:rsidRPr="009D2D6D">
              <w:rPr>
                <w:rFonts w:asciiTheme="majorHAnsi" w:hAnsiTheme="majorHAnsi" w:cstheme="majorHAnsi"/>
                <w:sz w:val="26"/>
                <w:szCs w:val="26"/>
              </w:rPr>
              <w:t xml:space="preserve"> thành viên mới</w:t>
            </w:r>
          </w:p>
        </w:tc>
        <w:tc>
          <w:tcPr>
            <w:tcW w:w="1565" w:type="dxa"/>
          </w:tcPr>
          <w:p w14:paraId="50DD8646" w14:textId="72240296" w:rsidR="00CB0FE7" w:rsidRPr="009D2D6D" w:rsidRDefault="00CD24AA" w:rsidP="00CD24AA">
            <w:pPr>
              <w:spacing w:after="120" w:line="312"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7</w:t>
            </w:r>
          </w:p>
        </w:tc>
        <w:tc>
          <w:tcPr>
            <w:tcW w:w="1539" w:type="dxa"/>
          </w:tcPr>
          <w:p w14:paraId="5D750D82" w14:textId="404E6EA0" w:rsidR="00CB0FE7" w:rsidRPr="009D2D6D" w:rsidRDefault="00CD24AA" w:rsidP="00CD24AA">
            <w:pPr>
              <w:spacing w:after="120" w:line="312"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4</w:t>
            </w:r>
          </w:p>
        </w:tc>
        <w:tc>
          <w:tcPr>
            <w:tcW w:w="1552" w:type="dxa"/>
          </w:tcPr>
          <w:p w14:paraId="6E942B83" w14:textId="3D16B021" w:rsidR="00CB0FE7" w:rsidRPr="009D2D6D" w:rsidRDefault="00CD24AA" w:rsidP="00CD24AA">
            <w:pPr>
              <w:spacing w:after="120" w:line="312"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c>
          <w:tcPr>
            <w:tcW w:w="1349" w:type="dxa"/>
          </w:tcPr>
          <w:p w14:paraId="24B30D11" w14:textId="2434AB90" w:rsidR="00CB0FE7" w:rsidRPr="009D2D6D" w:rsidRDefault="00CD24AA" w:rsidP="00CD24AA">
            <w:pPr>
              <w:spacing w:after="120" w:line="312"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11</w:t>
            </w:r>
          </w:p>
        </w:tc>
      </w:tr>
      <w:tr w:rsidR="00CB0FE7" w:rsidRPr="009D2D6D" w14:paraId="61634D8F" w14:textId="04090C5D" w:rsidTr="00F1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143DB454" w14:textId="3AE9C1BE" w:rsidR="00CB0FE7" w:rsidRPr="009D2D6D" w:rsidRDefault="00CB0FE7">
            <w:pPr>
              <w:spacing w:after="120" w:line="312" w:lineRule="auto"/>
              <w:jc w:val="both"/>
              <w:rPr>
                <w:rFonts w:asciiTheme="majorHAnsi" w:hAnsiTheme="majorHAnsi" w:cstheme="majorHAnsi"/>
                <w:sz w:val="26"/>
                <w:szCs w:val="26"/>
              </w:rPr>
            </w:pPr>
            <w:r w:rsidRPr="009D2D6D">
              <w:rPr>
                <w:rFonts w:asciiTheme="majorHAnsi" w:hAnsiTheme="majorHAnsi" w:cstheme="majorHAnsi"/>
                <w:sz w:val="26"/>
                <w:szCs w:val="26"/>
              </w:rPr>
              <w:t>3</w:t>
            </w:r>
          </w:p>
        </w:tc>
        <w:tc>
          <w:tcPr>
            <w:tcW w:w="2381" w:type="dxa"/>
          </w:tcPr>
          <w:p w14:paraId="1E3BC97E" w14:textId="550DAB8E" w:rsidR="00CB0FE7" w:rsidRPr="009D2D6D" w:rsidRDefault="00CB0FE7" w:rsidP="00004D00">
            <w:pPr>
              <w:spacing w:after="120" w:line="312"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tìm kiếm sản phẩm</w:t>
            </w:r>
          </w:p>
        </w:tc>
        <w:tc>
          <w:tcPr>
            <w:tcW w:w="1565" w:type="dxa"/>
          </w:tcPr>
          <w:p w14:paraId="76ADAB7B" w14:textId="31D6B5BC" w:rsidR="00CB0FE7" w:rsidRPr="009D2D6D" w:rsidRDefault="00CD24AA"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3</w:t>
            </w:r>
          </w:p>
        </w:tc>
        <w:tc>
          <w:tcPr>
            <w:tcW w:w="1539" w:type="dxa"/>
          </w:tcPr>
          <w:p w14:paraId="7F987D2C" w14:textId="30AFB79B" w:rsidR="00CB0FE7" w:rsidRPr="009D2D6D" w:rsidRDefault="00CD24AA"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c>
          <w:tcPr>
            <w:tcW w:w="1552" w:type="dxa"/>
          </w:tcPr>
          <w:p w14:paraId="18070BFB" w14:textId="477A3E22" w:rsidR="00CB0FE7" w:rsidRPr="009D2D6D" w:rsidRDefault="00CD24AA"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c>
          <w:tcPr>
            <w:tcW w:w="1349" w:type="dxa"/>
          </w:tcPr>
          <w:p w14:paraId="6A2BEE53" w14:textId="63B79ADA" w:rsidR="00CB0FE7" w:rsidRPr="009D2D6D" w:rsidRDefault="00CD24AA"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3</w:t>
            </w:r>
          </w:p>
        </w:tc>
      </w:tr>
      <w:tr w:rsidR="00CB0FE7" w:rsidRPr="009D2D6D" w14:paraId="77C71B92" w14:textId="3262DC3E" w:rsidTr="00F10EF0">
        <w:tc>
          <w:tcPr>
            <w:cnfStyle w:val="001000000000" w:firstRow="0" w:lastRow="0" w:firstColumn="1" w:lastColumn="0" w:oddVBand="0" w:evenVBand="0" w:oddHBand="0" w:evenHBand="0" w:firstRowFirstColumn="0" w:firstRowLastColumn="0" w:lastRowFirstColumn="0" w:lastRowLastColumn="0"/>
            <w:tcW w:w="675" w:type="dxa"/>
          </w:tcPr>
          <w:p w14:paraId="39A35BB0" w14:textId="051E01FE" w:rsidR="00CB0FE7" w:rsidRPr="009D2D6D" w:rsidRDefault="00CB0FE7">
            <w:pPr>
              <w:spacing w:after="120" w:line="312" w:lineRule="auto"/>
              <w:jc w:val="both"/>
              <w:rPr>
                <w:rFonts w:asciiTheme="majorHAnsi" w:hAnsiTheme="majorHAnsi" w:cstheme="majorHAnsi"/>
                <w:sz w:val="26"/>
                <w:szCs w:val="26"/>
              </w:rPr>
            </w:pPr>
            <w:r w:rsidRPr="009D2D6D">
              <w:rPr>
                <w:rFonts w:asciiTheme="majorHAnsi" w:hAnsiTheme="majorHAnsi" w:cstheme="majorHAnsi"/>
                <w:sz w:val="26"/>
                <w:szCs w:val="26"/>
              </w:rPr>
              <w:t>4</w:t>
            </w:r>
          </w:p>
        </w:tc>
        <w:tc>
          <w:tcPr>
            <w:tcW w:w="2381" w:type="dxa"/>
          </w:tcPr>
          <w:p w14:paraId="4B0148A0" w14:textId="68851285" w:rsidR="00CB0FE7" w:rsidRPr="009D2D6D" w:rsidRDefault="00004D00" w:rsidP="00004D00">
            <w:pPr>
              <w:spacing w:after="120" w:line="312"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đăng k</w:t>
            </w:r>
            <w:ins w:id="3082" w:author="kiemlongJr" w:date="2023-09-26T21:47:00Z">
              <w:r w:rsidRPr="009D2D6D">
                <w:rPr>
                  <w:rFonts w:asciiTheme="majorHAnsi" w:hAnsiTheme="majorHAnsi" w:cstheme="majorHAnsi"/>
                  <w:sz w:val="26"/>
                  <w:szCs w:val="26"/>
                </w:rPr>
                <w:t>ý</w:t>
              </w:r>
            </w:ins>
            <w:r w:rsidRPr="009D2D6D">
              <w:rPr>
                <w:rFonts w:asciiTheme="majorHAnsi" w:hAnsiTheme="majorHAnsi" w:cstheme="majorHAnsi"/>
                <w:sz w:val="26"/>
                <w:szCs w:val="26"/>
              </w:rPr>
              <w:t xml:space="preserve"> email</w:t>
            </w:r>
            <w:del w:id="3083" w:author="kiemlongJr" w:date="2023-09-26T21:47:00Z">
              <w:r w:rsidRPr="009D2D6D" w:rsidDel="008565D0">
                <w:rPr>
                  <w:rFonts w:asciiTheme="majorHAnsi" w:hAnsiTheme="majorHAnsi" w:cstheme="majorHAnsi"/>
                  <w:sz w:val="26"/>
                  <w:szCs w:val="26"/>
                </w:rPr>
                <w:delText>í</w:delText>
              </w:r>
            </w:del>
            <w:r w:rsidRPr="009D2D6D">
              <w:rPr>
                <w:rFonts w:asciiTheme="majorHAnsi" w:hAnsiTheme="majorHAnsi" w:cstheme="majorHAnsi"/>
                <w:sz w:val="26"/>
                <w:szCs w:val="26"/>
              </w:rPr>
              <w:t xml:space="preserve"> nhận ưu đãi</w:t>
            </w:r>
          </w:p>
        </w:tc>
        <w:tc>
          <w:tcPr>
            <w:tcW w:w="1565" w:type="dxa"/>
          </w:tcPr>
          <w:p w14:paraId="0B4C0C3A" w14:textId="59326B73" w:rsidR="00CB0FE7" w:rsidRPr="009D2D6D" w:rsidRDefault="005C7E70" w:rsidP="00CD24AA">
            <w:pPr>
              <w:spacing w:after="120" w:line="312"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3</w:t>
            </w:r>
          </w:p>
        </w:tc>
        <w:tc>
          <w:tcPr>
            <w:tcW w:w="1539" w:type="dxa"/>
          </w:tcPr>
          <w:p w14:paraId="7F7DC856" w14:textId="264628A1" w:rsidR="00CB0FE7" w:rsidRPr="009D2D6D" w:rsidRDefault="005C7E70" w:rsidP="00CD24AA">
            <w:pPr>
              <w:spacing w:after="120" w:line="312"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c>
          <w:tcPr>
            <w:tcW w:w="1552" w:type="dxa"/>
          </w:tcPr>
          <w:p w14:paraId="177B7F16" w14:textId="35A03362" w:rsidR="00CB0FE7" w:rsidRPr="009D2D6D" w:rsidRDefault="005C7E70" w:rsidP="00CD24AA">
            <w:pPr>
              <w:spacing w:after="120" w:line="312"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c>
          <w:tcPr>
            <w:tcW w:w="1349" w:type="dxa"/>
          </w:tcPr>
          <w:p w14:paraId="15A7F431" w14:textId="7B5E8C45" w:rsidR="00CB0FE7" w:rsidRPr="009D2D6D" w:rsidRDefault="00CD24AA" w:rsidP="00CD24AA">
            <w:pPr>
              <w:spacing w:after="120" w:line="312"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3</w:t>
            </w:r>
          </w:p>
        </w:tc>
      </w:tr>
      <w:tr w:rsidR="00CB0FE7" w:rsidRPr="009D2D6D" w14:paraId="046B867F" w14:textId="674FC215" w:rsidTr="00F10E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14:paraId="2C79B32A" w14:textId="3A440F42" w:rsidR="00CB0FE7" w:rsidRPr="009D2D6D" w:rsidRDefault="00CB0FE7">
            <w:pPr>
              <w:spacing w:after="120" w:line="312" w:lineRule="auto"/>
              <w:jc w:val="both"/>
              <w:rPr>
                <w:rFonts w:asciiTheme="majorHAnsi" w:hAnsiTheme="majorHAnsi" w:cstheme="majorHAnsi"/>
                <w:sz w:val="26"/>
                <w:szCs w:val="26"/>
              </w:rPr>
            </w:pPr>
            <w:r w:rsidRPr="009D2D6D">
              <w:rPr>
                <w:rFonts w:asciiTheme="majorHAnsi" w:hAnsiTheme="majorHAnsi" w:cstheme="majorHAnsi"/>
                <w:sz w:val="26"/>
                <w:szCs w:val="26"/>
              </w:rPr>
              <w:t>5</w:t>
            </w:r>
          </w:p>
        </w:tc>
        <w:tc>
          <w:tcPr>
            <w:tcW w:w="2381" w:type="dxa"/>
          </w:tcPr>
          <w:p w14:paraId="53DB274D" w14:textId="12F093E8" w:rsidR="00CB0FE7" w:rsidRPr="009D2D6D" w:rsidRDefault="00004D00" w:rsidP="00004D00">
            <w:pPr>
              <w:spacing w:after="120" w:line="312"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Bình luận bài viết</w:t>
            </w:r>
          </w:p>
        </w:tc>
        <w:tc>
          <w:tcPr>
            <w:tcW w:w="1565" w:type="dxa"/>
          </w:tcPr>
          <w:p w14:paraId="197F9509" w14:textId="4A60D0E8" w:rsidR="00CB0FE7" w:rsidRPr="009D2D6D" w:rsidRDefault="00CB4820"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5</w:t>
            </w:r>
          </w:p>
        </w:tc>
        <w:tc>
          <w:tcPr>
            <w:tcW w:w="1539" w:type="dxa"/>
          </w:tcPr>
          <w:p w14:paraId="4E852880" w14:textId="3B0841D1" w:rsidR="00CB0FE7" w:rsidRPr="009D2D6D" w:rsidRDefault="005C7E70"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1</w:t>
            </w:r>
          </w:p>
        </w:tc>
        <w:tc>
          <w:tcPr>
            <w:tcW w:w="1552" w:type="dxa"/>
          </w:tcPr>
          <w:p w14:paraId="656F931C" w14:textId="70E3CDD4" w:rsidR="00CB0FE7" w:rsidRPr="009D2D6D" w:rsidRDefault="005C7E70"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c>
          <w:tcPr>
            <w:tcW w:w="1349" w:type="dxa"/>
          </w:tcPr>
          <w:p w14:paraId="79D58800" w14:textId="0CCC759A" w:rsidR="00CB0FE7" w:rsidRPr="009D2D6D" w:rsidRDefault="009833B9" w:rsidP="00CD24AA">
            <w:pPr>
              <w:spacing w:after="120" w:line="312"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6</w:t>
            </w:r>
          </w:p>
        </w:tc>
      </w:tr>
    </w:tbl>
    <w:p w14:paraId="34EBA280" w14:textId="77777777" w:rsidR="001838ED" w:rsidRPr="009D2D6D" w:rsidRDefault="001838ED" w:rsidP="00CD24AA">
      <w:pPr>
        <w:spacing w:line="360" w:lineRule="auto"/>
        <w:rPr>
          <w:rFonts w:asciiTheme="majorHAnsi" w:hAnsiTheme="majorHAnsi" w:cstheme="majorHAnsi"/>
          <w:b/>
          <w:szCs w:val="26"/>
          <w:lang w:val="en-US"/>
        </w:rPr>
      </w:pPr>
    </w:p>
    <w:p w14:paraId="39A7971D" w14:textId="2C402C2E" w:rsidR="00094F3B" w:rsidRPr="009D2D6D" w:rsidRDefault="00094F3B" w:rsidP="00CD24AA">
      <w:pPr>
        <w:spacing w:line="360" w:lineRule="auto"/>
        <w:rPr>
          <w:rFonts w:asciiTheme="majorHAnsi" w:hAnsiTheme="majorHAnsi" w:cstheme="majorHAnsi"/>
          <w:szCs w:val="26"/>
          <w:lang w:val="en-US"/>
        </w:rPr>
      </w:pPr>
      <w:r w:rsidRPr="009D2D6D">
        <w:rPr>
          <w:rFonts w:asciiTheme="majorHAnsi" w:hAnsiTheme="majorHAnsi" w:cstheme="majorHAnsi"/>
          <w:b/>
          <w:szCs w:val="26"/>
          <w:lang w:val="en-US"/>
        </w:rPr>
        <w:t>Bảng số liệu kiểm tra:</w:t>
      </w:r>
    </w:p>
    <w:tbl>
      <w:tblPr>
        <w:tblStyle w:val="GridTable4-Accent41"/>
        <w:tblW w:w="0" w:type="auto"/>
        <w:jc w:val="center"/>
        <w:tblLook w:val="04A0" w:firstRow="1" w:lastRow="0" w:firstColumn="1" w:lastColumn="0" w:noHBand="0" w:noVBand="1"/>
      </w:tblPr>
      <w:tblGrid>
        <w:gridCol w:w="714"/>
        <w:gridCol w:w="2258"/>
        <w:gridCol w:w="3865"/>
        <w:gridCol w:w="2224"/>
      </w:tblGrid>
      <w:tr w:rsidR="005C7E70" w:rsidRPr="009D2D6D" w14:paraId="0250274C" w14:textId="77777777" w:rsidTr="005C7E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tcPr>
          <w:p w14:paraId="121D81FC" w14:textId="52A9FA91" w:rsidR="005C7E70" w:rsidRPr="009D2D6D" w:rsidRDefault="005C7E70" w:rsidP="005C7E70">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STT</w:t>
            </w:r>
          </w:p>
        </w:tc>
        <w:tc>
          <w:tcPr>
            <w:tcW w:w="2258" w:type="dxa"/>
          </w:tcPr>
          <w:p w14:paraId="11106E7A" w14:textId="190EC07C" w:rsidR="005C7E70" w:rsidRPr="009D2D6D" w:rsidRDefault="005C7E70" w:rsidP="005C7E70">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liệu kiểm tra</w:t>
            </w:r>
          </w:p>
        </w:tc>
        <w:tc>
          <w:tcPr>
            <w:tcW w:w="3865" w:type="dxa"/>
          </w:tcPr>
          <w:p w14:paraId="3E6AEE33" w14:textId="17D79CDE" w:rsidR="005C7E70" w:rsidRPr="009D2D6D" w:rsidRDefault="005C7E70" w:rsidP="005C7E70">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Công thức</w:t>
            </w:r>
          </w:p>
        </w:tc>
        <w:tc>
          <w:tcPr>
            <w:tcW w:w="2224" w:type="dxa"/>
          </w:tcPr>
          <w:p w14:paraId="2740F6FE" w14:textId="5016A063" w:rsidR="005C7E70" w:rsidRPr="009D2D6D" w:rsidRDefault="005C7E70" w:rsidP="005C7E70">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Thực tế</w:t>
            </w:r>
          </w:p>
        </w:tc>
      </w:tr>
      <w:tr w:rsidR="005C7E70" w:rsidRPr="009D2D6D" w14:paraId="36D48744" w14:textId="77777777" w:rsidTr="005C7E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vAlign w:val="center"/>
          </w:tcPr>
          <w:p w14:paraId="58004ADA" w14:textId="6BD63BDB" w:rsidR="005C7E70" w:rsidRPr="009D2D6D" w:rsidRDefault="005C7E70" w:rsidP="005C7E70">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1</w:t>
            </w:r>
          </w:p>
        </w:tc>
        <w:tc>
          <w:tcPr>
            <w:tcW w:w="2258" w:type="dxa"/>
            <w:vAlign w:val="center"/>
          </w:tcPr>
          <w:p w14:paraId="1E44688A" w14:textId="7F35F129" w:rsidR="005C7E70" w:rsidRPr="009D2D6D" w:rsidRDefault="005C7E70" w:rsidP="005C7E7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TC ĐÃ THỬ NGHIỆM</w:t>
            </w:r>
          </w:p>
        </w:tc>
        <w:tc>
          <w:tcPr>
            <w:tcW w:w="3865" w:type="dxa"/>
            <w:vAlign w:val="center"/>
          </w:tcPr>
          <w:p w14:paraId="416B2A5C" w14:textId="1CD59FFD" w:rsidR="005C7E70" w:rsidRPr="009D2D6D" w:rsidRDefault="005C7E70" w:rsidP="005C7E7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r w:rsidR="008E115E" w:rsidRPr="009D2D6D">
              <w:rPr>
                <w:rFonts w:asciiTheme="majorHAnsi" w:hAnsiTheme="majorHAnsi" w:cstheme="majorHAnsi"/>
                <w:sz w:val="26"/>
                <w:szCs w:val="26"/>
              </w:rPr>
              <w:t>31/31</w:t>
            </w:r>
            <w:r w:rsidRPr="009D2D6D">
              <w:rPr>
                <w:rFonts w:asciiTheme="majorHAnsi" w:hAnsiTheme="majorHAnsi" w:cstheme="majorHAnsi"/>
                <w:sz w:val="26"/>
                <w:szCs w:val="26"/>
              </w:rPr>
              <w:t>)</w:t>
            </w:r>
            <w:r w:rsidR="00402684" w:rsidRPr="009D2D6D">
              <w:rPr>
                <w:rFonts w:asciiTheme="majorHAnsi" w:hAnsiTheme="majorHAnsi" w:cstheme="majorHAnsi"/>
                <w:sz w:val="26"/>
                <w:szCs w:val="26"/>
              </w:rPr>
              <w:t xml:space="preserve"> </w:t>
            </w:r>
            <w:r w:rsidRPr="009D2D6D">
              <w:rPr>
                <w:rFonts w:asciiTheme="majorHAnsi" w:hAnsiTheme="majorHAnsi" w:cstheme="majorHAnsi"/>
                <w:sz w:val="26"/>
                <w:szCs w:val="26"/>
              </w:rPr>
              <w:t xml:space="preserve"> * 100 = 100%</w:t>
            </w:r>
          </w:p>
        </w:tc>
        <w:tc>
          <w:tcPr>
            <w:tcW w:w="2224" w:type="dxa"/>
            <w:vAlign w:val="center"/>
          </w:tcPr>
          <w:p w14:paraId="4744D60D" w14:textId="7E0958E8" w:rsidR="005C7E70" w:rsidRPr="009D2D6D" w:rsidRDefault="000610E4" w:rsidP="005C7E7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100%</w:t>
            </w:r>
          </w:p>
        </w:tc>
      </w:tr>
      <w:tr w:rsidR="005C7E70" w:rsidRPr="009D2D6D" w14:paraId="022E7C70" w14:textId="77777777" w:rsidTr="005C7E70">
        <w:trPr>
          <w:jc w:val="center"/>
        </w:trPr>
        <w:tc>
          <w:tcPr>
            <w:cnfStyle w:val="001000000000" w:firstRow="0" w:lastRow="0" w:firstColumn="1" w:lastColumn="0" w:oddVBand="0" w:evenVBand="0" w:oddHBand="0" w:evenHBand="0" w:firstRowFirstColumn="0" w:firstRowLastColumn="0" w:lastRowFirstColumn="0" w:lastRowLastColumn="0"/>
            <w:tcW w:w="714" w:type="dxa"/>
            <w:vAlign w:val="center"/>
          </w:tcPr>
          <w:p w14:paraId="12560DAE" w14:textId="69005751" w:rsidR="005C7E70" w:rsidRPr="009D2D6D" w:rsidRDefault="005C7E70" w:rsidP="005C7E70">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2</w:t>
            </w:r>
          </w:p>
        </w:tc>
        <w:tc>
          <w:tcPr>
            <w:tcW w:w="2258" w:type="dxa"/>
            <w:vAlign w:val="center"/>
          </w:tcPr>
          <w:p w14:paraId="0A5774C0" w14:textId="5371A236" w:rsidR="005C7E70" w:rsidRPr="009D2D6D" w:rsidRDefault="005C7E70" w:rsidP="005C7E7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TC CHƯA THỬ NGHIỆM</w:t>
            </w:r>
          </w:p>
        </w:tc>
        <w:tc>
          <w:tcPr>
            <w:tcW w:w="3865" w:type="dxa"/>
            <w:vAlign w:val="center"/>
          </w:tcPr>
          <w:p w14:paraId="5826A77D" w14:textId="29DB9E3C" w:rsidR="005C7E70" w:rsidRPr="009D2D6D" w:rsidRDefault="000610E4" w:rsidP="005C7E7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c>
          <w:tcPr>
            <w:tcW w:w="2224" w:type="dxa"/>
            <w:vAlign w:val="center"/>
          </w:tcPr>
          <w:p w14:paraId="5DF45A06" w14:textId="035AB199" w:rsidR="005C7E70" w:rsidRPr="009D2D6D" w:rsidRDefault="000610E4" w:rsidP="005C7E7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0</w:t>
            </w:r>
          </w:p>
        </w:tc>
      </w:tr>
      <w:tr w:rsidR="005C7E70" w:rsidRPr="009D2D6D" w14:paraId="50748010" w14:textId="77777777" w:rsidTr="005C7E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4" w:type="dxa"/>
            <w:vAlign w:val="center"/>
          </w:tcPr>
          <w:p w14:paraId="4C688983" w14:textId="2E633804" w:rsidR="005C7E70" w:rsidRPr="009D2D6D" w:rsidRDefault="005C7E70" w:rsidP="005C7E70">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3</w:t>
            </w:r>
          </w:p>
        </w:tc>
        <w:tc>
          <w:tcPr>
            <w:tcW w:w="2258" w:type="dxa"/>
            <w:vAlign w:val="center"/>
          </w:tcPr>
          <w:p w14:paraId="6170429A" w14:textId="4968D63F" w:rsidR="005C7E70" w:rsidRPr="009D2D6D" w:rsidRDefault="005C7E70" w:rsidP="005C7E7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TC PASS</w:t>
            </w:r>
          </w:p>
        </w:tc>
        <w:tc>
          <w:tcPr>
            <w:tcW w:w="3865" w:type="dxa"/>
            <w:vAlign w:val="center"/>
          </w:tcPr>
          <w:p w14:paraId="2AB800E3" w14:textId="2EE87499" w:rsidR="005C7E70" w:rsidRPr="009D2D6D" w:rsidRDefault="000C49CE" w:rsidP="005C7E7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t>
            </w:r>
            <w:r w:rsidR="008E115E" w:rsidRPr="009D2D6D">
              <w:rPr>
                <w:rFonts w:asciiTheme="majorHAnsi" w:hAnsiTheme="majorHAnsi" w:cstheme="majorHAnsi"/>
                <w:sz w:val="26"/>
                <w:szCs w:val="26"/>
              </w:rPr>
              <w:t>23/31</w:t>
            </w:r>
            <w:r w:rsidRPr="009D2D6D">
              <w:rPr>
                <w:rFonts w:asciiTheme="majorHAnsi" w:hAnsiTheme="majorHAnsi" w:cstheme="majorHAnsi"/>
                <w:sz w:val="26"/>
                <w:szCs w:val="26"/>
              </w:rPr>
              <w:t xml:space="preserve">) * 100  = </w:t>
            </w:r>
            <w:r w:rsidR="008E115E" w:rsidRPr="009D2D6D">
              <w:rPr>
                <w:rFonts w:asciiTheme="majorHAnsi" w:hAnsiTheme="majorHAnsi" w:cstheme="majorHAnsi"/>
                <w:sz w:val="26"/>
                <w:szCs w:val="26"/>
              </w:rPr>
              <w:t>74.19</w:t>
            </w:r>
            <w:r w:rsidR="006E2D6F" w:rsidRPr="009D2D6D">
              <w:rPr>
                <w:rFonts w:asciiTheme="majorHAnsi" w:hAnsiTheme="majorHAnsi" w:cstheme="majorHAnsi"/>
                <w:sz w:val="26"/>
                <w:szCs w:val="26"/>
              </w:rPr>
              <w:t>%</w:t>
            </w:r>
          </w:p>
        </w:tc>
        <w:tc>
          <w:tcPr>
            <w:tcW w:w="2224" w:type="dxa"/>
            <w:vAlign w:val="center"/>
          </w:tcPr>
          <w:p w14:paraId="7006D05D" w14:textId="49B624E2" w:rsidR="005C7E70" w:rsidRPr="009D2D6D" w:rsidRDefault="008E115E" w:rsidP="005C7E7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74.19</w:t>
            </w:r>
            <w:r w:rsidR="000C49CE" w:rsidRPr="009D2D6D">
              <w:rPr>
                <w:rFonts w:asciiTheme="majorHAnsi" w:hAnsiTheme="majorHAnsi" w:cstheme="majorHAnsi"/>
                <w:sz w:val="26"/>
                <w:szCs w:val="26"/>
              </w:rPr>
              <w:t>%</w:t>
            </w:r>
          </w:p>
        </w:tc>
      </w:tr>
      <w:tr w:rsidR="005C7E70" w:rsidRPr="009D2D6D" w14:paraId="6A908122" w14:textId="77777777" w:rsidTr="005C7E70">
        <w:trPr>
          <w:jc w:val="center"/>
        </w:trPr>
        <w:tc>
          <w:tcPr>
            <w:cnfStyle w:val="001000000000" w:firstRow="0" w:lastRow="0" w:firstColumn="1" w:lastColumn="0" w:oddVBand="0" w:evenVBand="0" w:oddHBand="0" w:evenHBand="0" w:firstRowFirstColumn="0" w:firstRowLastColumn="0" w:lastRowFirstColumn="0" w:lastRowLastColumn="0"/>
            <w:tcW w:w="714" w:type="dxa"/>
            <w:vAlign w:val="center"/>
          </w:tcPr>
          <w:p w14:paraId="2061BE74" w14:textId="28776E46" w:rsidR="005C7E70" w:rsidRPr="009D2D6D" w:rsidRDefault="005C7E70" w:rsidP="005C7E70">
            <w:pPr>
              <w:spacing w:line="360" w:lineRule="auto"/>
              <w:jc w:val="center"/>
              <w:rPr>
                <w:rFonts w:asciiTheme="majorHAnsi" w:hAnsiTheme="majorHAnsi" w:cstheme="majorHAnsi"/>
                <w:sz w:val="26"/>
                <w:szCs w:val="26"/>
              </w:rPr>
            </w:pPr>
            <w:r w:rsidRPr="009D2D6D">
              <w:rPr>
                <w:rFonts w:asciiTheme="majorHAnsi" w:hAnsiTheme="majorHAnsi" w:cstheme="majorHAnsi"/>
                <w:sz w:val="26"/>
                <w:szCs w:val="26"/>
              </w:rPr>
              <w:t>4</w:t>
            </w:r>
          </w:p>
        </w:tc>
        <w:tc>
          <w:tcPr>
            <w:tcW w:w="2258" w:type="dxa"/>
            <w:vAlign w:val="center"/>
          </w:tcPr>
          <w:p w14:paraId="60D43D68" w14:textId="55F0068D" w:rsidR="005C7E70" w:rsidRPr="009D2D6D" w:rsidRDefault="005C7E70" w:rsidP="005C7E7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TC FAIL</w:t>
            </w:r>
          </w:p>
        </w:tc>
        <w:tc>
          <w:tcPr>
            <w:tcW w:w="3865" w:type="dxa"/>
            <w:vAlign w:val="center"/>
          </w:tcPr>
          <w:p w14:paraId="4944B3BE" w14:textId="2E05FAB5" w:rsidR="005C7E70" w:rsidRPr="009D2D6D" w:rsidRDefault="006E2D6F" w:rsidP="005C7E7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(8</w:t>
            </w:r>
            <w:r w:rsidR="008E115E" w:rsidRPr="009D2D6D">
              <w:rPr>
                <w:rFonts w:asciiTheme="majorHAnsi" w:hAnsiTheme="majorHAnsi" w:cstheme="majorHAnsi"/>
                <w:sz w:val="26"/>
                <w:szCs w:val="26"/>
              </w:rPr>
              <w:t>/31</w:t>
            </w:r>
            <w:r w:rsidRPr="009D2D6D">
              <w:rPr>
                <w:rFonts w:asciiTheme="majorHAnsi" w:hAnsiTheme="majorHAnsi" w:cstheme="majorHAnsi"/>
                <w:sz w:val="26"/>
                <w:szCs w:val="26"/>
              </w:rPr>
              <w:t>) * 100  = 25</w:t>
            </w:r>
            <w:r w:rsidR="008E115E" w:rsidRPr="009D2D6D">
              <w:rPr>
                <w:rFonts w:asciiTheme="majorHAnsi" w:hAnsiTheme="majorHAnsi" w:cstheme="majorHAnsi"/>
                <w:sz w:val="26"/>
                <w:szCs w:val="26"/>
              </w:rPr>
              <w:t>.81</w:t>
            </w:r>
            <w:r w:rsidRPr="009D2D6D">
              <w:rPr>
                <w:rFonts w:asciiTheme="majorHAnsi" w:hAnsiTheme="majorHAnsi" w:cstheme="majorHAnsi"/>
                <w:sz w:val="26"/>
                <w:szCs w:val="26"/>
              </w:rPr>
              <w:t>%</w:t>
            </w:r>
          </w:p>
        </w:tc>
        <w:tc>
          <w:tcPr>
            <w:tcW w:w="2224" w:type="dxa"/>
            <w:vAlign w:val="center"/>
          </w:tcPr>
          <w:p w14:paraId="6BB06E9E" w14:textId="24D2DACE" w:rsidR="005C7E70" w:rsidRPr="009D2D6D" w:rsidRDefault="008E115E" w:rsidP="005C7E7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25.81%</w:t>
            </w:r>
          </w:p>
        </w:tc>
      </w:tr>
    </w:tbl>
    <w:p w14:paraId="3CD28AD3" w14:textId="7C582545" w:rsidR="00166DCE" w:rsidRPr="009D2D6D" w:rsidRDefault="00166DCE" w:rsidP="00826FCA">
      <w:pPr>
        <w:spacing w:after="120" w:line="360" w:lineRule="auto"/>
        <w:jc w:val="both"/>
        <w:rPr>
          <w:rFonts w:asciiTheme="majorHAnsi" w:hAnsiTheme="majorHAnsi" w:cstheme="majorHAnsi"/>
          <w:szCs w:val="26"/>
          <w:lang w:val="en-US"/>
        </w:rPr>
      </w:pPr>
    </w:p>
    <w:p w14:paraId="13563DD0" w14:textId="1768896B" w:rsidR="006F79A8" w:rsidRPr="009D2D6D" w:rsidRDefault="00826FCA" w:rsidP="009D2D6D">
      <w:pPr>
        <w:pStyle w:val="Heading3"/>
        <w:keepLines w:val="0"/>
        <w:tabs>
          <w:tab w:val="left" w:pos="283"/>
          <w:tab w:val="left" w:pos="425"/>
          <w:tab w:val="left" w:pos="454"/>
          <w:tab w:val="left" w:pos="567"/>
        </w:tabs>
        <w:spacing w:before="0"/>
        <w:jc w:val="both"/>
        <w:rPr>
          <w:rFonts w:cs="Times New Roman"/>
          <w:color w:val="C00000"/>
          <w:szCs w:val="26"/>
          <w:lang w:val="en-US"/>
        </w:rPr>
      </w:pPr>
      <w:bookmarkStart w:id="3084" w:name="_Toc147184114"/>
      <w:bookmarkStart w:id="3085" w:name="_Toc147230983"/>
      <w:r w:rsidRPr="009D2D6D">
        <w:rPr>
          <w:rFonts w:cs="Times New Roman"/>
          <w:color w:val="C00000"/>
          <w:szCs w:val="26"/>
          <w:lang w:val="en-US"/>
        </w:rPr>
        <w:lastRenderedPageBreak/>
        <w:t>5.</w:t>
      </w:r>
      <w:r w:rsidR="00A213A6" w:rsidRPr="009D2D6D">
        <w:rPr>
          <w:rFonts w:cs="Times New Roman"/>
          <w:color w:val="C00000"/>
          <w:szCs w:val="26"/>
          <w:lang w:val="en-US"/>
        </w:rPr>
        <w:t>6</w:t>
      </w:r>
      <w:r w:rsidRPr="009D2D6D">
        <w:rPr>
          <w:rFonts w:cs="Times New Roman"/>
          <w:color w:val="C00000"/>
          <w:szCs w:val="26"/>
          <w:lang w:val="en-US"/>
        </w:rPr>
        <w:t xml:space="preserve"> Hiệu năng hệ thốn</w:t>
      </w:r>
      <w:r w:rsidR="00584780" w:rsidRPr="009D2D6D">
        <w:rPr>
          <w:rFonts w:cs="Times New Roman"/>
          <w:color w:val="C00000"/>
          <w:szCs w:val="26"/>
          <w:lang w:val="en-US"/>
        </w:rPr>
        <w:t>g</w:t>
      </w:r>
      <w:bookmarkEnd w:id="3084"/>
      <w:bookmarkEnd w:id="3085"/>
    </w:p>
    <w:p w14:paraId="2C1837C0" w14:textId="77777777" w:rsidR="006D6381" w:rsidRPr="009D2D6D" w:rsidRDefault="006D6381" w:rsidP="009D2D6D">
      <w:pPr>
        <w:pStyle w:val="Heading3"/>
        <w:keepLines w:val="0"/>
        <w:tabs>
          <w:tab w:val="left" w:pos="737"/>
          <w:tab w:val="left" w:pos="850"/>
        </w:tabs>
        <w:spacing w:before="0"/>
        <w:jc w:val="both"/>
        <w:rPr>
          <w:rFonts w:cs="Times New Roman"/>
          <w:i/>
          <w:color w:val="002060"/>
          <w:szCs w:val="26"/>
          <w:lang w:val="en-US"/>
        </w:rPr>
      </w:pPr>
      <w:bookmarkStart w:id="3086" w:name="_Toc146488684"/>
      <w:bookmarkStart w:id="3087" w:name="_Toc147230984"/>
      <w:bookmarkStart w:id="3088" w:name="_Toc147184116"/>
      <w:r w:rsidRPr="009D2D6D">
        <w:rPr>
          <w:rFonts w:cs="Times New Roman"/>
          <w:i/>
          <w:color w:val="002060"/>
          <w:szCs w:val="26"/>
          <w:lang w:val="en-US"/>
        </w:rPr>
        <w:t>5.1.6 Hiệu năng hệ thống</w:t>
      </w:r>
      <w:bookmarkEnd w:id="3086"/>
      <w:bookmarkEnd w:id="3087"/>
    </w:p>
    <w:p w14:paraId="381F8EE7" w14:textId="77777777" w:rsidR="006D6381" w:rsidRPr="009D2D6D" w:rsidRDefault="006D6381" w:rsidP="009D2D6D">
      <w:pPr>
        <w:pStyle w:val="Heading4"/>
        <w:keepLines w:val="0"/>
        <w:tabs>
          <w:tab w:val="left" w:pos="737"/>
          <w:tab w:val="left" w:pos="850"/>
        </w:tabs>
        <w:spacing w:before="0" w:line="360" w:lineRule="auto"/>
        <w:jc w:val="both"/>
        <w:rPr>
          <w:rFonts w:ascii="Times New Roman" w:hAnsi="Times New Roman" w:cs="Times New Roman"/>
          <w:bCs/>
          <w:iCs w:val="0"/>
          <w:color w:val="002060"/>
          <w:szCs w:val="26"/>
        </w:rPr>
      </w:pPr>
      <w:r w:rsidRPr="009D2D6D">
        <w:rPr>
          <w:rFonts w:ascii="Times New Roman" w:hAnsi="Times New Roman" w:cs="Times New Roman"/>
          <w:bCs/>
          <w:iCs w:val="0"/>
          <w:color w:val="002060"/>
          <w:szCs w:val="26"/>
          <w:lang w:val="en-US"/>
        </w:rPr>
        <w:t>5.1.6.1</w:t>
      </w:r>
      <w:r w:rsidRPr="009D2D6D">
        <w:rPr>
          <w:rFonts w:ascii="Times New Roman" w:hAnsi="Times New Roman" w:cs="Times New Roman"/>
          <w:bCs/>
          <w:iCs w:val="0"/>
          <w:color w:val="002060"/>
          <w:szCs w:val="26"/>
        </w:rPr>
        <w:t xml:space="preserve"> Lập kế hoạch kiểm thử</w:t>
      </w:r>
    </w:p>
    <w:p w14:paraId="2DB9F8B4"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Mục tiêu kiểm thử Các chỉ số cần phân tích:</w:t>
      </w:r>
    </w:p>
    <w:p w14:paraId="5286E17D" w14:textId="0D45B05A"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Thực hiện truy cập vào trang chủ: tập trung vào các chỉ số Reponse Time, Error %</w:t>
      </w:r>
    </w:p>
    <w:p w14:paraId="1B8558EC" w14:textId="458B251E"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Thực hiện truy cập vào trang đăng nhập: tập trung vào các chỉ số Reponse Time , Error %</w:t>
      </w:r>
    </w:p>
    <w:p w14:paraId="65B10769" w14:textId="061BC120"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Thực hiện truy cập vào tìm kiếm với tên sản phẩm là “Sữa”: tập trung vào các chỉ số Reponse Time, Error %</w:t>
      </w:r>
    </w:p>
    <w:p w14:paraId="53763164" w14:textId="71CC9834"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Thực hiện truy cập vào trang hiển thị tất cả sản phẩm :tập trung vào các chỉ số Reponse Time, Error %</w:t>
      </w:r>
    </w:p>
    <w:p w14:paraId="7851B8E5" w14:textId="50F7E9D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Thực hiện truy cập vào blog tin tức : tập trung vào các chỉ số Reponse Time, Error %</w:t>
      </w:r>
    </w:p>
    <w:p w14:paraId="722F14C9" w14:textId="51D2CD1F"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Thực hiện truy cập vào trang review sản phẩm: tập trung vào các chỉ số Reponse Time, Error %</w:t>
      </w:r>
    </w:p>
    <w:p w14:paraId="133D5CEE" w14:textId="77777777" w:rsidR="006D6381" w:rsidRPr="009D2D6D" w:rsidRDefault="006D6381" w:rsidP="009D2D6D">
      <w:pPr>
        <w:pStyle w:val="Heading4"/>
        <w:keepLines w:val="0"/>
        <w:tabs>
          <w:tab w:val="left" w:pos="737"/>
          <w:tab w:val="left" w:pos="850"/>
        </w:tabs>
        <w:spacing w:before="0" w:line="360" w:lineRule="auto"/>
        <w:jc w:val="both"/>
        <w:rPr>
          <w:rFonts w:ascii="Times New Roman" w:hAnsi="Times New Roman" w:cs="Times New Roman"/>
          <w:bCs/>
          <w:iCs w:val="0"/>
          <w:color w:val="002060"/>
          <w:szCs w:val="26"/>
        </w:rPr>
      </w:pPr>
      <w:r w:rsidRPr="009D2D6D">
        <w:rPr>
          <w:rFonts w:ascii="Times New Roman" w:hAnsi="Times New Roman" w:cs="Times New Roman"/>
          <w:bCs/>
          <w:iCs w:val="0"/>
          <w:color w:val="002060"/>
          <w:szCs w:val="26"/>
          <w:lang w:val="en-US"/>
        </w:rPr>
        <w:t>5.1</w:t>
      </w:r>
      <w:r w:rsidRPr="009D2D6D">
        <w:rPr>
          <w:rFonts w:ascii="Times New Roman" w:hAnsi="Times New Roman" w:cs="Times New Roman"/>
          <w:bCs/>
          <w:iCs w:val="0"/>
          <w:color w:val="002060"/>
          <w:szCs w:val="26"/>
        </w:rPr>
        <w:t>.</w:t>
      </w:r>
      <w:r w:rsidRPr="009D2D6D">
        <w:rPr>
          <w:rFonts w:ascii="Times New Roman" w:hAnsi="Times New Roman" w:cs="Times New Roman"/>
          <w:bCs/>
          <w:iCs w:val="0"/>
          <w:color w:val="002060"/>
          <w:szCs w:val="26"/>
          <w:lang w:val="en-US"/>
        </w:rPr>
        <w:t>6</w:t>
      </w:r>
      <w:r w:rsidRPr="009D2D6D">
        <w:rPr>
          <w:rFonts w:ascii="Times New Roman" w:hAnsi="Times New Roman" w:cs="Times New Roman"/>
          <w:bCs/>
          <w:iCs w:val="0"/>
          <w:color w:val="002060"/>
          <w:szCs w:val="26"/>
        </w:rPr>
        <w:t>.2 Môi trường kiểm thử</w:t>
      </w:r>
    </w:p>
    <w:p w14:paraId="3422DE51" w14:textId="77777777" w:rsidR="006D6381" w:rsidRPr="009D2D6D" w:rsidRDefault="006D6381"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szCs w:val="26"/>
        </w:rPr>
        <w:t xml:space="preserve">Bảng </w:t>
      </w:r>
      <w:r w:rsidRPr="009D2D6D">
        <w:rPr>
          <w:rFonts w:asciiTheme="majorHAnsi" w:hAnsiTheme="majorHAnsi" w:cstheme="majorHAnsi"/>
          <w:szCs w:val="26"/>
          <w:lang w:val="en-US"/>
        </w:rPr>
        <w:t xml:space="preserve">1 </w:t>
      </w:r>
      <w:r w:rsidRPr="009D2D6D">
        <w:rPr>
          <w:rFonts w:asciiTheme="majorHAnsi" w:hAnsiTheme="majorHAnsi" w:cstheme="majorHAnsi"/>
          <w:szCs w:val="26"/>
        </w:rPr>
        <w:t>:Máy đẩy tải Client</w:t>
      </w:r>
    </w:p>
    <w:tbl>
      <w:tblPr>
        <w:tblStyle w:val="GridTable4-Accent41"/>
        <w:tblW w:w="0" w:type="auto"/>
        <w:tblLook w:val="04A0" w:firstRow="1" w:lastRow="0" w:firstColumn="1" w:lastColumn="0" w:noHBand="0" w:noVBand="1"/>
      </w:tblPr>
      <w:tblGrid>
        <w:gridCol w:w="2330"/>
        <w:gridCol w:w="2333"/>
        <w:gridCol w:w="4398"/>
      </w:tblGrid>
      <w:tr w:rsidR="006D6381" w:rsidRPr="009D2D6D" w14:paraId="70DF9000" w14:textId="77777777" w:rsidTr="000550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8B7AAAF" w14:textId="77777777" w:rsidR="006D6381" w:rsidRPr="009D2D6D" w:rsidRDefault="006D6381" w:rsidP="00F91262">
            <w:pPr>
              <w:rPr>
                <w:rFonts w:asciiTheme="majorHAnsi" w:hAnsiTheme="majorHAnsi" w:cstheme="majorHAnsi"/>
                <w:sz w:val="26"/>
                <w:szCs w:val="26"/>
              </w:rPr>
            </w:pPr>
            <w:r w:rsidRPr="009D2D6D">
              <w:rPr>
                <w:rFonts w:asciiTheme="majorHAnsi" w:hAnsiTheme="majorHAnsi" w:cstheme="majorHAnsi"/>
                <w:sz w:val="26"/>
                <w:szCs w:val="26"/>
              </w:rPr>
              <w:t>STT</w:t>
            </w:r>
          </w:p>
        </w:tc>
        <w:tc>
          <w:tcPr>
            <w:tcW w:w="2338" w:type="dxa"/>
          </w:tcPr>
          <w:p w14:paraId="791BCC92" w14:textId="77777777" w:rsidR="006D6381" w:rsidRPr="009D2D6D" w:rsidRDefault="006D6381" w:rsidP="00F9126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Các dịch vụ ảnh hưởng</w:t>
            </w:r>
          </w:p>
        </w:tc>
        <w:tc>
          <w:tcPr>
            <w:tcW w:w="4410" w:type="dxa"/>
          </w:tcPr>
          <w:p w14:paraId="3A83E471" w14:textId="77777777" w:rsidR="006D6381" w:rsidRPr="009D2D6D" w:rsidRDefault="006D6381" w:rsidP="00F9126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Cấu hình</w:t>
            </w:r>
          </w:p>
        </w:tc>
      </w:tr>
      <w:tr w:rsidR="006D6381" w:rsidRPr="009D2D6D" w14:paraId="15FF414E" w14:textId="77777777" w:rsidTr="000550D1">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337" w:type="dxa"/>
          </w:tcPr>
          <w:p w14:paraId="4BA43EBE" w14:textId="77777777" w:rsidR="006D6381" w:rsidRPr="009D2D6D" w:rsidRDefault="006D6381" w:rsidP="00F91262">
            <w:pPr>
              <w:rPr>
                <w:rFonts w:asciiTheme="majorHAnsi" w:hAnsiTheme="majorHAnsi" w:cstheme="majorHAnsi"/>
                <w:sz w:val="26"/>
                <w:szCs w:val="26"/>
              </w:rPr>
            </w:pPr>
            <w:r w:rsidRPr="009D2D6D">
              <w:rPr>
                <w:rFonts w:asciiTheme="majorHAnsi" w:hAnsiTheme="majorHAnsi" w:cstheme="majorHAnsi"/>
                <w:sz w:val="26"/>
                <w:szCs w:val="26"/>
              </w:rPr>
              <w:t>1</w:t>
            </w:r>
          </w:p>
        </w:tc>
        <w:tc>
          <w:tcPr>
            <w:tcW w:w="2338" w:type="dxa"/>
          </w:tcPr>
          <w:p w14:paraId="7707EAD8" w14:textId="77777777"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Cài tool Jmeter Apache</w:t>
            </w:r>
          </w:p>
        </w:tc>
        <w:tc>
          <w:tcPr>
            <w:tcW w:w="4410" w:type="dxa"/>
          </w:tcPr>
          <w:p w14:paraId="05C948EC" w14:textId="77777777"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Windows 10 - RAM 16G - CPU: AMD Ryzen 5 4600H with Radeon Graphics 3.0 GHz</w:t>
            </w:r>
          </w:p>
        </w:tc>
      </w:tr>
    </w:tbl>
    <w:p w14:paraId="7C791052" w14:textId="77777777" w:rsidR="006D6381" w:rsidRPr="009D2D6D" w:rsidRDefault="006D6381" w:rsidP="009D2D6D">
      <w:pPr>
        <w:pStyle w:val="Heading4"/>
        <w:keepLines w:val="0"/>
        <w:tabs>
          <w:tab w:val="left" w:pos="737"/>
          <w:tab w:val="left" w:pos="850"/>
        </w:tabs>
        <w:spacing w:before="0" w:line="360" w:lineRule="auto"/>
        <w:jc w:val="both"/>
        <w:rPr>
          <w:rFonts w:ascii="Times New Roman" w:hAnsi="Times New Roman" w:cs="Times New Roman"/>
          <w:bCs/>
          <w:iCs w:val="0"/>
          <w:color w:val="002060"/>
          <w:szCs w:val="26"/>
        </w:rPr>
      </w:pPr>
      <w:r w:rsidRPr="009D2D6D">
        <w:rPr>
          <w:rFonts w:ascii="Times New Roman" w:hAnsi="Times New Roman" w:cs="Times New Roman"/>
          <w:bCs/>
          <w:iCs w:val="0"/>
          <w:color w:val="002060"/>
          <w:szCs w:val="26"/>
          <w:lang w:val="en-US"/>
        </w:rPr>
        <w:t>5.1</w:t>
      </w:r>
      <w:r w:rsidRPr="009D2D6D">
        <w:rPr>
          <w:rFonts w:ascii="Times New Roman" w:hAnsi="Times New Roman" w:cs="Times New Roman"/>
          <w:bCs/>
          <w:iCs w:val="0"/>
          <w:color w:val="002060"/>
          <w:szCs w:val="26"/>
        </w:rPr>
        <w:t>.</w:t>
      </w:r>
      <w:r w:rsidRPr="009D2D6D">
        <w:rPr>
          <w:rFonts w:ascii="Times New Roman" w:hAnsi="Times New Roman" w:cs="Times New Roman"/>
          <w:bCs/>
          <w:iCs w:val="0"/>
          <w:color w:val="002060"/>
          <w:szCs w:val="26"/>
          <w:lang w:val="en-US"/>
        </w:rPr>
        <w:t>6</w:t>
      </w:r>
      <w:r w:rsidRPr="009D2D6D">
        <w:rPr>
          <w:rFonts w:ascii="Times New Roman" w:hAnsi="Times New Roman" w:cs="Times New Roman"/>
          <w:bCs/>
          <w:iCs w:val="0"/>
          <w:color w:val="002060"/>
          <w:szCs w:val="26"/>
        </w:rPr>
        <w:t>.3 Kịch bản kiểm thử</w:t>
      </w:r>
    </w:p>
    <w:p w14:paraId="4B740277" w14:textId="77777777" w:rsidR="006D6381" w:rsidRPr="009D2D6D" w:rsidRDefault="006D6381" w:rsidP="009D2D6D">
      <w:pPr>
        <w:keepNext/>
        <w:tabs>
          <w:tab w:val="left" w:pos="283"/>
        </w:tabs>
        <w:spacing w:after="0" w:line="360" w:lineRule="auto"/>
        <w:jc w:val="center"/>
        <w:rPr>
          <w:rFonts w:asciiTheme="majorHAnsi" w:hAnsiTheme="majorHAnsi" w:cstheme="majorHAnsi"/>
          <w:b/>
          <w:bCs/>
          <w:szCs w:val="26"/>
        </w:rPr>
      </w:pPr>
      <w:r w:rsidRPr="009D2D6D">
        <w:rPr>
          <w:rFonts w:asciiTheme="majorHAnsi" w:hAnsiTheme="majorHAnsi" w:cstheme="majorHAnsi"/>
          <w:szCs w:val="26"/>
        </w:rPr>
        <w:t xml:space="preserve">Bảng </w:t>
      </w:r>
      <w:r w:rsidRPr="009D2D6D">
        <w:rPr>
          <w:rFonts w:asciiTheme="majorHAnsi" w:hAnsiTheme="majorHAnsi" w:cstheme="majorHAnsi"/>
          <w:szCs w:val="26"/>
          <w:lang w:val="en-US"/>
        </w:rPr>
        <w:t>2</w:t>
      </w:r>
      <w:r w:rsidRPr="009D2D6D">
        <w:rPr>
          <w:rFonts w:asciiTheme="majorHAnsi" w:hAnsiTheme="majorHAnsi" w:cstheme="majorHAnsi"/>
          <w:szCs w:val="26"/>
        </w:rPr>
        <w:t>: Kịch bản kiểm thử</w:t>
      </w:r>
    </w:p>
    <w:tbl>
      <w:tblPr>
        <w:tblStyle w:val="GridTable4-Accent41"/>
        <w:tblW w:w="9033" w:type="dxa"/>
        <w:jc w:val="center"/>
        <w:tblLayout w:type="fixed"/>
        <w:tblLook w:val="04A0" w:firstRow="1" w:lastRow="0" w:firstColumn="1" w:lastColumn="0" w:noHBand="0" w:noVBand="1"/>
      </w:tblPr>
      <w:tblGrid>
        <w:gridCol w:w="563"/>
        <w:gridCol w:w="1069"/>
        <w:gridCol w:w="1592"/>
        <w:gridCol w:w="1906"/>
        <w:gridCol w:w="1207"/>
        <w:gridCol w:w="2696"/>
      </w:tblGrid>
      <w:tr w:rsidR="006D6381" w:rsidRPr="009D2D6D" w14:paraId="7556578A" w14:textId="77777777" w:rsidTr="009D2D6D">
        <w:trPr>
          <w:cnfStyle w:val="100000000000" w:firstRow="1" w:lastRow="0" w:firstColumn="0" w:lastColumn="0" w:oddVBand="0" w:evenVBand="0" w:oddHBand="0" w:evenHBand="0" w:firstRowFirstColumn="0" w:firstRowLastColumn="0" w:lastRowFirstColumn="0" w:lastRowLastColumn="0"/>
          <w:trHeight w:val="476"/>
          <w:jc w:val="center"/>
        </w:trPr>
        <w:tc>
          <w:tcPr>
            <w:cnfStyle w:val="001000000000" w:firstRow="0" w:lastRow="0" w:firstColumn="1" w:lastColumn="0" w:oddVBand="0" w:evenVBand="0" w:oddHBand="0" w:evenHBand="0" w:firstRowFirstColumn="0" w:firstRowLastColumn="0" w:lastRowFirstColumn="0" w:lastRowLastColumn="0"/>
            <w:tcW w:w="563" w:type="dxa"/>
          </w:tcPr>
          <w:p w14:paraId="3C8F5FA1" w14:textId="77777777" w:rsidR="006D6381" w:rsidRPr="009D2D6D" w:rsidRDefault="006D6381" w:rsidP="009D2D6D">
            <w:pPr>
              <w:keepNext/>
              <w:rPr>
                <w:rFonts w:asciiTheme="majorHAnsi" w:hAnsiTheme="majorHAnsi" w:cstheme="majorHAnsi"/>
                <w:sz w:val="26"/>
                <w:szCs w:val="26"/>
              </w:rPr>
            </w:pPr>
            <w:r w:rsidRPr="009D2D6D">
              <w:rPr>
                <w:rFonts w:asciiTheme="majorHAnsi" w:hAnsiTheme="majorHAnsi" w:cstheme="majorHAnsi"/>
                <w:sz w:val="26"/>
                <w:szCs w:val="26"/>
              </w:rPr>
              <w:t>STT</w:t>
            </w:r>
          </w:p>
        </w:tc>
        <w:tc>
          <w:tcPr>
            <w:tcW w:w="1069" w:type="dxa"/>
          </w:tcPr>
          <w:p w14:paraId="63547981" w14:textId="77777777" w:rsidR="006D6381" w:rsidRPr="009D2D6D" w:rsidRDefault="006D6381" w:rsidP="009D2D6D">
            <w:pPr>
              <w:keepNex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Mục đích kiểm thử</w:t>
            </w:r>
          </w:p>
        </w:tc>
        <w:tc>
          <w:tcPr>
            <w:tcW w:w="1592" w:type="dxa"/>
          </w:tcPr>
          <w:p w14:paraId="3AC637C9" w14:textId="77777777" w:rsidR="006D6381" w:rsidRPr="009D2D6D" w:rsidRDefault="006D6381" w:rsidP="009D2D6D">
            <w:pPr>
              <w:keepNex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Dữ liệu test</w:t>
            </w:r>
          </w:p>
        </w:tc>
        <w:tc>
          <w:tcPr>
            <w:tcW w:w="1906" w:type="dxa"/>
          </w:tcPr>
          <w:p w14:paraId="6156DF67" w14:textId="77777777" w:rsidR="006D6381" w:rsidRPr="009D2D6D" w:rsidRDefault="006D6381" w:rsidP="009D2D6D">
            <w:pPr>
              <w:keepNex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Các bước thực hiện</w:t>
            </w:r>
          </w:p>
        </w:tc>
        <w:tc>
          <w:tcPr>
            <w:tcW w:w="1207" w:type="dxa"/>
          </w:tcPr>
          <w:p w14:paraId="5CC553E6" w14:textId="77777777" w:rsidR="006D6381" w:rsidRPr="009D2D6D" w:rsidRDefault="006D6381" w:rsidP="009D2D6D">
            <w:pPr>
              <w:keepNex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Kết quả mong muốn</w:t>
            </w:r>
          </w:p>
        </w:tc>
        <w:tc>
          <w:tcPr>
            <w:tcW w:w="2696" w:type="dxa"/>
          </w:tcPr>
          <w:p w14:paraId="19308476" w14:textId="77777777" w:rsidR="006D6381" w:rsidRPr="009D2D6D" w:rsidRDefault="006D6381" w:rsidP="009D2D6D">
            <w:pPr>
              <w:keepNex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Kết quả mong muốn</w:t>
            </w:r>
          </w:p>
        </w:tc>
      </w:tr>
      <w:tr w:rsidR="006D6381" w:rsidRPr="009D2D6D" w14:paraId="3AC40EB7" w14:textId="77777777" w:rsidTr="009D2D6D">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563" w:type="dxa"/>
          </w:tcPr>
          <w:p w14:paraId="0C693D93" w14:textId="77777777" w:rsidR="006D6381" w:rsidRPr="009D2D6D" w:rsidRDefault="006D6381" w:rsidP="00F91262">
            <w:pPr>
              <w:rPr>
                <w:rFonts w:asciiTheme="majorHAnsi" w:hAnsiTheme="majorHAnsi" w:cstheme="majorHAnsi"/>
                <w:sz w:val="26"/>
                <w:szCs w:val="26"/>
              </w:rPr>
            </w:pPr>
            <w:r w:rsidRPr="009D2D6D">
              <w:rPr>
                <w:rFonts w:asciiTheme="majorHAnsi" w:hAnsiTheme="majorHAnsi" w:cstheme="majorHAnsi"/>
                <w:sz w:val="26"/>
                <w:szCs w:val="26"/>
              </w:rPr>
              <w:t>1</w:t>
            </w:r>
          </w:p>
        </w:tc>
        <w:tc>
          <w:tcPr>
            <w:tcW w:w="1069" w:type="dxa"/>
          </w:tcPr>
          <w:p w14:paraId="3C6BEE5E" w14:textId="77777777"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trang chủ</w:t>
            </w:r>
          </w:p>
        </w:tc>
        <w:tc>
          <w:tcPr>
            <w:tcW w:w="1592" w:type="dxa"/>
          </w:tcPr>
          <w:p w14:paraId="13A46E4F" w14:textId="77777777"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rPr>
              <w:t>CCU: 5000</w:t>
            </w:r>
          </w:p>
          <w:p w14:paraId="26287E3B" w14:textId="77777777"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Ram-up: </w:t>
            </w:r>
            <w:r w:rsidRPr="009D2D6D">
              <w:rPr>
                <w:rFonts w:asciiTheme="majorHAnsi" w:hAnsiTheme="majorHAnsi" w:cstheme="majorHAnsi"/>
                <w:sz w:val="26"/>
                <w:szCs w:val="26"/>
                <w:lang w:val="vi-VN"/>
              </w:rPr>
              <w:t>10</w:t>
            </w:r>
            <w:r w:rsidRPr="009D2D6D">
              <w:rPr>
                <w:rFonts w:asciiTheme="majorHAnsi" w:hAnsiTheme="majorHAnsi" w:cstheme="majorHAnsi"/>
                <w:sz w:val="26"/>
                <w:szCs w:val="26"/>
              </w:rPr>
              <w:t>00s</w:t>
            </w:r>
          </w:p>
        </w:tc>
        <w:tc>
          <w:tcPr>
            <w:tcW w:w="1906" w:type="dxa"/>
          </w:tcPr>
          <w:p w14:paraId="7A7F5361" w14:textId="77777777"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địa chỉ https://www.ha</w:t>
            </w:r>
            <w:r w:rsidRPr="009D2D6D">
              <w:rPr>
                <w:rFonts w:asciiTheme="majorHAnsi" w:hAnsiTheme="majorHAnsi" w:cstheme="majorHAnsi"/>
                <w:sz w:val="26"/>
                <w:szCs w:val="26"/>
              </w:rPr>
              <w:lastRenderedPageBreak/>
              <w:t>ngucthomdang.com/</w:t>
            </w:r>
          </w:p>
        </w:tc>
        <w:tc>
          <w:tcPr>
            <w:tcW w:w="1207" w:type="dxa"/>
          </w:tcPr>
          <w:p w14:paraId="01AEA80E" w14:textId="1CDA989F"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lang w:val="vi-VN"/>
              </w:rPr>
              <w:lastRenderedPageBreak/>
              <w:t>Averagte</w:t>
            </w:r>
            <w:r w:rsidRPr="009D2D6D">
              <w:rPr>
                <w:rFonts w:asciiTheme="majorHAnsi" w:hAnsiTheme="majorHAnsi" w:cstheme="majorHAnsi"/>
                <w:sz w:val="26"/>
                <w:szCs w:val="26"/>
              </w:rPr>
              <w:t xml:space="preserve"> time &lt;=5.5s </w:t>
            </w:r>
            <w:r w:rsidRPr="009D2D6D">
              <w:rPr>
                <w:rFonts w:asciiTheme="majorHAnsi" w:hAnsiTheme="majorHAnsi" w:cstheme="majorHAnsi"/>
                <w:sz w:val="26"/>
                <w:szCs w:val="26"/>
              </w:rPr>
              <w:lastRenderedPageBreak/>
              <w:t>%pass &gt;</w:t>
            </w:r>
            <w:r w:rsidR="00FA28EF">
              <w:rPr>
                <w:rFonts w:asciiTheme="majorHAnsi" w:hAnsiTheme="majorHAnsi" w:cstheme="majorHAnsi"/>
                <w:sz w:val="26"/>
                <w:szCs w:val="26"/>
              </w:rPr>
              <w:t>=</w:t>
            </w:r>
            <w:r w:rsidRPr="009D2D6D">
              <w:rPr>
                <w:rFonts w:asciiTheme="majorHAnsi" w:hAnsiTheme="majorHAnsi" w:cstheme="majorHAnsi"/>
                <w:sz w:val="26"/>
                <w:szCs w:val="26"/>
              </w:rPr>
              <w:t>8</w:t>
            </w:r>
            <w:r w:rsidR="00FA28EF">
              <w:rPr>
                <w:rFonts w:asciiTheme="majorHAnsi" w:hAnsiTheme="majorHAnsi" w:cstheme="majorHAnsi"/>
                <w:sz w:val="26"/>
                <w:szCs w:val="26"/>
              </w:rPr>
              <w:t>0</w:t>
            </w:r>
            <w:r w:rsidRPr="009D2D6D">
              <w:rPr>
                <w:rFonts w:asciiTheme="majorHAnsi" w:hAnsiTheme="majorHAnsi" w:cstheme="majorHAnsi"/>
                <w:sz w:val="26"/>
                <w:szCs w:val="26"/>
              </w:rPr>
              <w:t>%</w:t>
            </w:r>
          </w:p>
        </w:tc>
        <w:tc>
          <w:tcPr>
            <w:tcW w:w="2696" w:type="dxa"/>
          </w:tcPr>
          <w:p w14:paraId="2471BF49" w14:textId="77777777"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lastRenderedPageBreak/>
              <w:t>Truy cập thành công vào trang chủ</w:t>
            </w:r>
          </w:p>
        </w:tc>
      </w:tr>
      <w:tr w:rsidR="006D6381" w:rsidRPr="009D2D6D" w14:paraId="42A9D775" w14:textId="77777777" w:rsidTr="009D2D6D">
        <w:trPr>
          <w:trHeight w:val="645"/>
          <w:jc w:val="center"/>
        </w:trPr>
        <w:tc>
          <w:tcPr>
            <w:cnfStyle w:val="001000000000" w:firstRow="0" w:lastRow="0" w:firstColumn="1" w:lastColumn="0" w:oddVBand="0" w:evenVBand="0" w:oddHBand="0" w:evenHBand="0" w:firstRowFirstColumn="0" w:firstRowLastColumn="0" w:lastRowFirstColumn="0" w:lastRowLastColumn="0"/>
            <w:tcW w:w="563" w:type="dxa"/>
          </w:tcPr>
          <w:p w14:paraId="0E755FFF" w14:textId="77777777" w:rsidR="006D6381" w:rsidRPr="009D2D6D" w:rsidRDefault="006D6381" w:rsidP="00F91262">
            <w:pPr>
              <w:rPr>
                <w:rFonts w:asciiTheme="majorHAnsi" w:hAnsiTheme="majorHAnsi" w:cstheme="majorHAnsi"/>
                <w:sz w:val="26"/>
                <w:szCs w:val="26"/>
              </w:rPr>
            </w:pPr>
            <w:r w:rsidRPr="009D2D6D">
              <w:rPr>
                <w:rFonts w:asciiTheme="majorHAnsi" w:hAnsiTheme="majorHAnsi" w:cstheme="majorHAnsi"/>
                <w:sz w:val="26"/>
                <w:szCs w:val="26"/>
              </w:rPr>
              <w:lastRenderedPageBreak/>
              <w:t>2</w:t>
            </w:r>
          </w:p>
        </w:tc>
        <w:tc>
          <w:tcPr>
            <w:tcW w:w="1069" w:type="dxa"/>
          </w:tcPr>
          <w:p w14:paraId="47F06120" w14:textId="77777777" w:rsidR="006D6381" w:rsidRPr="009D2D6D" w:rsidRDefault="006D6381" w:rsidP="00F9126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trang đăng</w:t>
            </w:r>
          </w:p>
          <w:p w14:paraId="6BCAD7E6" w14:textId="77777777" w:rsidR="006D6381" w:rsidRPr="009D2D6D" w:rsidRDefault="006D6381" w:rsidP="00F9126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nhập</w:t>
            </w:r>
          </w:p>
        </w:tc>
        <w:tc>
          <w:tcPr>
            <w:tcW w:w="1592" w:type="dxa"/>
          </w:tcPr>
          <w:p w14:paraId="5FC97323" w14:textId="77777777" w:rsidR="006D6381" w:rsidRPr="009D2D6D" w:rsidRDefault="006D6381" w:rsidP="00F9126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rPr>
              <w:t>CCU: 500</w:t>
            </w:r>
            <w:r w:rsidRPr="009D2D6D">
              <w:rPr>
                <w:rFonts w:asciiTheme="majorHAnsi" w:hAnsiTheme="majorHAnsi" w:cstheme="majorHAnsi"/>
                <w:sz w:val="26"/>
                <w:szCs w:val="26"/>
                <w:lang w:val="vi-VN"/>
              </w:rPr>
              <w:t>0</w:t>
            </w:r>
          </w:p>
          <w:p w14:paraId="4E52E4CC" w14:textId="77777777" w:rsidR="006D6381" w:rsidRPr="009D2D6D" w:rsidRDefault="006D6381" w:rsidP="00F9126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Ram-up: </w:t>
            </w:r>
            <w:r w:rsidRPr="009D2D6D">
              <w:rPr>
                <w:rFonts w:asciiTheme="majorHAnsi" w:hAnsiTheme="majorHAnsi" w:cstheme="majorHAnsi"/>
                <w:sz w:val="26"/>
                <w:szCs w:val="26"/>
                <w:lang w:val="vi-VN"/>
              </w:rPr>
              <w:t>10</w:t>
            </w:r>
            <w:r w:rsidRPr="009D2D6D">
              <w:rPr>
                <w:rFonts w:asciiTheme="majorHAnsi" w:hAnsiTheme="majorHAnsi" w:cstheme="majorHAnsi"/>
                <w:sz w:val="26"/>
                <w:szCs w:val="26"/>
              </w:rPr>
              <w:t>00s</w:t>
            </w:r>
          </w:p>
        </w:tc>
        <w:tc>
          <w:tcPr>
            <w:tcW w:w="1906" w:type="dxa"/>
          </w:tcPr>
          <w:p w14:paraId="5D205334" w14:textId="77777777" w:rsidR="006D6381" w:rsidRPr="009D2D6D" w:rsidRDefault="006D6381" w:rsidP="00F9126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địa chỉ https://www.hangucthomdang.com/account/login</w:t>
            </w:r>
          </w:p>
        </w:tc>
        <w:tc>
          <w:tcPr>
            <w:tcW w:w="1207" w:type="dxa"/>
          </w:tcPr>
          <w:p w14:paraId="3C24DDB7" w14:textId="70121D35" w:rsidR="006D6381" w:rsidRPr="009D2D6D" w:rsidRDefault="006D6381" w:rsidP="00F9126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lang w:val="vi-VN"/>
              </w:rPr>
              <w:t>Averagte</w:t>
            </w:r>
            <w:r w:rsidRPr="009D2D6D">
              <w:rPr>
                <w:rFonts w:asciiTheme="majorHAnsi" w:hAnsiTheme="majorHAnsi" w:cstheme="majorHAnsi"/>
                <w:sz w:val="26"/>
                <w:szCs w:val="26"/>
              </w:rPr>
              <w:t xml:space="preserve"> time &lt;=5.5s %pass &gt;</w:t>
            </w:r>
            <w:r w:rsidR="00FA28EF">
              <w:rPr>
                <w:rFonts w:asciiTheme="majorHAnsi" w:hAnsiTheme="majorHAnsi" w:cstheme="majorHAnsi"/>
                <w:sz w:val="26"/>
                <w:szCs w:val="26"/>
              </w:rPr>
              <w:t>=</w:t>
            </w:r>
            <w:r w:rsidRPr="009D2D6D">
              <w:rPr>
                <w:rFonts w:asciiTheme="majorHAnsi" w:hAnsiTheme="majorHAnsi" w:cstheme="majorHAnsi"/>
                <w:sz w:val="26"/>
                <w:szCs w:val="26"/>
              </w:rPr>
              <w:t>8</w:t>
            </w:r>
            <w:r w:rsidR="00FA28EF">
              <w:rPr>
                <w:rFonts w:asciiTheme="majorHAnsi" w:hAnsiTheme="majorHAnsi" w:cstheme="majorHAnsi"/>
                <w:sz w:val="26"/>
                <w:szCs w:val="26"/>
              </w:rPr>
              <w:t>0</w:t>
            </w:r>
            <w:r w:rsidRPr="009D2D6D">
              <w:rPr>
                <w:rFonts w:asciiTheme="majorHAnsi" w:hAnsiTheme="majorHAnsi" w:cstheme="majorHAnsi"/>
                <w:sz w:val="26"/>
                <w:szCs w:val="26"/>
              </w:rPr>
              <w:t>%</w:t>
            </w:r>
          </w:p>
        </w:tc>
        <w:tc>
          <w:tcPr>
            <w:tcW w:w="2696" w:type="dxa"/>
          </w:tcPr>
          <w:p w14:paraId="6D5A7791" w14:textId="4D826B5D" w:rsidR="006D6381" w:rsidRPr="009D2D6D" w:rsidRDefault="006D6381" w:rsidP="00F9126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thành công vào đăng nhập</w:t>
            </w:r>
          </w:p>
        </w:tc>
      </w:tr>
      <w:tr w:rsidR="00FA28EF" w:rsidRPr="009D2D6D" w14:paraId="714A9851" w14:textId="77777777" w:rsidTr="009D2D6D">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563" w:type="dxa"/>
          </w:tcPr>
          <w:p w14:paraId="08BB7EFF" w14:textId="77777777" w:rsidR="00FA28EF" w:rsidRPr="009D2D6D" w:rsidRDefault="00FA28EF" w:rsidP="00FA28EF">
            <w:pPr>
              <w:rPr>
                <w:rFonts w:asciiTheme="majorHAnsi" w:hAnsiTheme="majorHAnsi" w:cstheme="majorHAnsi"/>
                <w:sz w:val="26"/>
                <w:szCs w:val="26"/>
              </w:rPr>
            </w:pPr>
            <w:r w:rsidRPr="009D2D6D">
              <w:rPr>
                <w:rFonts w:asciiTheme="majorHAnsi" w:hAnsiTheme="majorHAnsi" w:cstheme="majorHAnsi"/>
                <w:sz w:val="26"/>
                <w:szCs w:val="26"/>
              </w:rPr>
              <w:t>3</w:t>
            </w:r>
          </w:p>
        </w:tc>
        <w:tc>
          <w:tcPr>
            <w:tcW w:w="1069" w:type="dxa"/>
          </w:tcPr>
          <w:p w14:paraId="1C03A7CC" w14:textId="77777777" w:rsidR="00FA28EF" w:rsidRPr="009D2D6D" w:rsidRDefault="00FA28EF" w:rsidP="00FA28E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tìm kiếm với tên sản phẩm là “Sữa”</w:t>
            </w:r>
          </w:p>
        </w:tc>
        <w:tc>
          <w:tcPr>
            <w:tcW w:w="1592" w:type="dxa"/>
          </w:tcPr>
          <w:p w14:paraId="53490890" w14:textId="56B6F635" w:rsidR="00FA28EF" w:rsidRPr="009D2D6D" w:rsidRDefault="00FA28EF" w:rsidP="00FA28E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CCU: </w:t>
            </w:r>
            <w:r w:rsidR="005D1F16">
              <w:rPr>
                <w:rFonts w:asciiTheme="majorHAnsi" w:hAnsiTheme="majorHAnsi" w:cstheme="majorHAnsi"/>
                <w:sz w:val="26"/>
                <w:szCs w:val="26"/>
              </w:rPr>
              <w:t>7</w:t>
            </w:r>
            <w:r w:rsidRPr="009D2D6D">
              <w:rPr>
                <w:rFonts w:asciiTheme="majorHAnsi" w:hAnsiTheme="majorHAnsi" w:cstheme="majorHAnsi"/>
                <w:sz w:val="26"/>
                <w:szCs w:val="26"/>
              </w:rPr>
              <w:t>000</w:t>
            </w:r>
          </w:p>
          <w:p w14:paraId="33DA52C8" w14:textId="77777777" w:rsidR="00FA28EF" w:rsidRPr="009D2D6D" w:rsidRDefault="00FA28EF" w:rsidP="00FA28E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Ram-up: </w:t>
            </w:r>
            <w:r w:rsidRPr="009D2D6D">
              <w:rPr>
                <w:rFonts w:asciiTheme="majorHAnsi" w:hAnsiTheme="majorHAnsi" w:cstheme="majorHAnsi"/>
                <w:sz w:val="26"/>
                <w:szCs w:val="26"/>
                <w:lang w:val="vi-VN"/>
              </w:rPr>
              <w:t>10</w:t>
            </w:r>
            <w:r w:rsidRPr="009D2D6D">
              <w:rPr>
                <w:rFonts w:asciiTheme="majorHAnsi" w:hAnsiTheme="majorHAnsi" w:cstheme="majorHAnsi"/>
                <w:sz w:val="26"/>
                <w:szCs w:val="26"/>
              </w:rPr>
              <w:t>00s</w:t>
            </w:r>
          </w:p>
        </w:tc>
        <w:tc>
          <w:tcPr>
            <w:tcW w:w="1906" w:type="dxa"/>
          </w:tcPr>
          <w:p w14:paraId="59A68DA9" w14:textId="77777777" w:rsidR="00FA28EF" w:rsidRPr="009D2D6D" w:rsidRDefault="00FA28EF" w:rsidP="00FA28E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địa chỉ</w:t>
            </w:r>
          </w:p>
          <w:p w14:paraId="65955F6A" w14:textId="77777777" w:rsidR="00FA28EF" w:rsidRPr="009D2D6D" w:rsidRDefault="00FA28EF" w:rsidP="00FA28E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https://www.hangucthomdang.com/search?type=product&amp;q=S%E1%BB%AFa</w:t>
            </w:r>
          </w:p>
        </w:tc>
        <w:tc>
          <w:tcPr>
            <w:tcW w:w="1207" w:type="dxa"/>
          </w:tcPr>
          <w:p w14:paraId="2E7A493D" w14:textId="04305149" w:rsidR="00FA28EF" w:rsidRPr="009D2D6D" w:rsidRDefault="00FA28EF" w:rsidP="00FA28E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lang w:val="vi-VN"/>
              </w:rPr>
              <w:t>Averagte</w:t>
            </w:r>
            <w:r w:rsidRPr="009D2D6D">
              <w:rPr>
                <w:rFonts w:asciiTheme="majorHAnsi" w:hAnsiTheme="majorHAnsi" w:cstheme="majorHAnsi"/>
                <w:sz w:val="26"/>
                <w:szCs w:val="26"/>
              </w:rPr>
              <w:t xml:space="preserve"> time &lt;=5.5s %pass &gt;</w:t>
            </w:r>
            <w:r>
              <w:rPr>
                <w:rFonts w:asciiTheme="majorHAnsi" w:hAnsiTheme="majorHAnsi" w:cstheme="majorHAnsi"/>
                <w:sz w:val="26"/>
                <w:szCs w:val="26"/>
              </w:rPr>
              <w:t>=</w:t>
            </w:r>
            <w:r w:rsidRPr="009D2D6D">
              <w:rPr>
                <w:rFonts w:asciiTheme="majorHAnsi" w:hAnsiTheme="majorHAnsi" w:cstheme="majorHAnsi"/>
                <w:sz w:val="26"/>
                <w:szCs w:val="26"/>
              </w:rPr>
              <w:t>8</w:t>
            </w:r>
            <w:r>
              <w:rPr>
                <w:rFonts w:asciiTheme="majorHAnsi" w:hAnsiTheme="majorHAnsi" w:cstheme="majorHAnsi"/>
                <w:sz w:val="26"/>
                <w:szCs w:val="26"/>
              </w:rPr>
              <w:t>0</w:t>
            </w:r>
            <w:r w:rsidRPr="009D2D6D">
              <w:rPr>
                <w:rFonts w:asciiTheme="majorHAnsi" w:hAnsiTheme="majorHAnsi" w:cstheme="majorHAnsi"/>
                <w:sz w:val="26"/>
                <w:szCs w:val="26"/>
              </w:rPr>
              <w:t>%</w:t>
            </w:r>
          </w:p>
        </w:tc>
        <w:tc>
          <w:tcPr>
            <w:tcW w:w="2696" w:type="dxa"/>
          </w:tcPr>
          <w:p w14:paraId="245879EF" w14:textId="7ACB8C5E" w:rsidR="00FA28EF" w:rsidRPr="009D2D6D" w:rsidRDefault="00FA28EF" w:rsidP="00FA28E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thành công vào trang tìm kiếm với kết quả được tìm kiếm có tên sản phẩm là “Sữa”</w:t>
            </w:r>
          </w:p>
        </w:tc>
      </w:tr>
    </w:tbl>
    <w:p w14:paraId="227DEE19" w14:textId="77777777" w:rsidR="006D6381" w:rsidRPr="009D2D6D" w:rsidRDefault="006D6381" w:rsidP="006D6381">
      <w:pPr>
        <w:rPr>
          <w:rFonts w:asciiTheme="majorHAnsi" w:hAnsiTheme="majorHAnsi" w:cstheme="majorHAnsi"/>
          <w:szCs w:val="26"/>
        </w:rPr>
      </w:pPr>
    </w:p>
    <w:p w14:paraId="54240242" w14:textId="77777777" w:rsidR="006D6381" w:rsidRPr="009D2D6D" w:rsidRDefault="006D6381" w:rsidP="009D2D6D">
      <w:pPr>
        <w:pStyle w:val="Heading4"/>
        <w:keepLines w:val="0"/>
        <w:tabs>
          <w:tab w:val="left" w:pos="737"/>
          <w:tab w:val="left" w:pos="850"/>
        </w:tabs>
        <w:spacing w:before="0" w:line="360" w:lineRule="auto"/>
        <w:jc w:val="both"/>
        <w:rPr>
          <w:rFonts w:ascii="Times New Roman" w:hAnsi="Times New Roman" w:cs="Times New Roman"/>
          <w:bCs/>
          <w:iCs w:val="0"/>
          <w:color w:val="002060"/>
          <w:szCs w:val="26"/>
        </w:rPr>
      </w:pPr>
      <w:r w:rsidRPr="009D2D6D">
        <w:rPr>
          <w:rFonts w:ascii="Times New Roman" w:hAnsi="Times New Roman" w:cs="Times New Roman"/>
          <w:bCs/>
          <w:iCs w:val="0"/>
          <w:color w:val="002060"/>
          <w:szCs w:val="26"/>
          <w:lang w:val="en-US"/>
        </w:rPr>
        <w:t>5.1.6.4</w:t>
      </w:r>
      <w:r w:rsidRPr="009D2D6D">
        <w:rPr>
          <w:rFonts w:ascii="Times New Roman" w:hAnsi="Times New Roman" w:cs="Times New Roman"/>
          <w:bCs/>
          <w:iCs w:val="0"/>
          <w:color w:val="002060"/>
          <w:szCs w:val="26"/>
        </w:rPr>
        <w:t xml:space="preserve"> Mô tả bài toán và xây dựng kịch bản cho từng chức năng</w:t>
      </w:r>
    </w:p>
    <w:p w14:paraId="04777B44" w14:textId="77777777" w:rsidR="006D6381" w:rsidRPr="009D2D6D" w:rsidRDefault="006D6381" w:rsidP="009D2D6D">
      <w:pPr>
        <w:tabs>
          <w:tab w:val="left" w:pos="992"/>
        </w:tabs>
        <w:spacing w:after="0" w:line="360" w:lineRule="auto"/>
        <w:ind w:firstLine="720"/>
        <w:jc w:val="both"/>
        <w:rPr>
          <w:rFonts w:asciiTheme="majorHAnsi" w:hAnsiTheme="majorHAnsi" w:cstheme="majorHAnsi"/>
          <w:b/>
          <w:bCs/>
          <w:szCs w:val="26"/>
        </w:rPr>
      </w:pPr>
      <w:r w:rsidRPr="009D2D6D">
        <w:rPr>
          <w:rFonts w:asciiTheme="majorHAnsi" w:hAnsiTheme="majorHAnsi" w:cstheme="majorHAnsi"/>
          <w:b/>
          <w:bCs/>
          <w:szCs w:val="26"/>
        </w:rPr>
        <w:t>Kiểm thử chức năng truy cập vào trang chủ trên website</w:t>
      </w:r>
    </w:p>
    <w:p w14:paraId="76C098A5"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+Tiến hành thiết lập thông số:</w:t>
      </w:r>
    </w:p>
    <w:p w14:paraId="55ACF3F1"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rPr>
        <w:t xml:space="preserve">+Kịch bản 1: </w:t>
      </w:r>
      <w:r w:rsidRPr="009D2D6D">
        <w:rPr>
          <w:rFonts w:asciiTheme="majorHAnsi" w:hAnsiTheme="majorHAnsi" w:cstheme="majorHAnsi"/>
          <w:szCs w:val="26"/>
          <w:lang w:val="en-US"/>
        </w:rPr>
        <w:t>5000</w:t>
      </w:r>
      <w:r w:rsidRPr="009D2D6D">
        <w:rPr>
          <w:rFonts w:asciiTheme="majorHAnsi" w:hAnsiTheme="majorHAnsi" w:cstheme="majorHAnsi"/>
          <w:szCs w:val="26"/>
        </w:rPr>
        <w:t xml:space="preserve"> user thực hiện hành động </w:t>
      </w:r>
      <w:r w:rsidRPr="009D2D6D">
        <w:rPr>
          <w:rFonts w:asciiTheme="majorHAnsi" w:hAnsiTheme="majorHAnsi" w:cstheme="majorHAnsi"/>
          <w:szCs w:val="26"/>
          <w:lang w:val="en-US"/>
        </w:rPr>
        <w:t>t</w:t>
      </w:r>
      <w:r w:rsidRPr="009D2D6D">
        <w:rPr>
          <w:rFonts w:asciiTheme="majorHAnsi" w:hAnsiTheme="majorHAnsi" w:cstheme="majorHAnsi"/>
          <w:szCs w:val="26"/>
        </w:rPr>
        <w:t>rang</w:t>
      </w:r>
      <w:r w:rsidRPr="009D2D6D">
        <w:rPr>
          <w:rFonts w:asciiTheme="majorHAnsi" w:hAnsiTheme="majorHAnsi" w:cstheme="majorHAnsi"/>
          <w:szCs w:val="26"/>
          <w:lang w:val="en-US"/>
        </w:rPr>
        <w:t xml:space="preserve"> c</w:t>
      </w:r>
      <w:r w:rsidRPr="009D2D6D">
        <w:rPr>
          <w:rFonts w:asciiTheme="majorHAnsi" w:hAnsiTheme="majorHAnsi" w:cstheme="majorHAnsi"/>
          <w:szCs w:val="26"/>
        </w:rPr>
        <w:t>h</w:t>
      </w:r>
      <w:r w:rsidRPr="009D2D6D">
        <w:rPr>
          <w:rFonts w:asciiTheme="majorHAnsi" w:hAnsiTheme="majorHAnsi" w:cstheme="majorHAnsi"/>
          <w:szCs w:val="26"/>
          <w:lang w:val="en-US"/>
        </w:rPr>
        <w:t>ủ</w:t>
      </w:r>
    </w:p>
    <w:p w14:paraId="67174415" w14:textId="1F140D4F"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Đầu vào: </w:t>
      </w:r>
      <w:r w:rsidRPr="009D2D6D">
        <w:rPr>
          <w:rFonts w:asciiTheme="majorHAnsi" w:hAnsiTheme="majorHAnsi" w:cstheme="majorHAnsi"/>
          <w:szCs w:val="26"/>
          <w:lang w:val="en-US"/>
        </w:rPr>
        <w:t>5000</w:t>
      </w:r>
      <w:r w:rsidRPr="009D2D6D">
        <w:rPr>
          <w:rFonts w:asciiTheme="majorHAnsi" w:hAnsiTheme="majorHAnsi" w:cstheme="majorHAnsi"/>
          <w:szCs w:val="26"/>
        </w:rPr>
        <w:t xml:space="preserve"> user, ram-up:1000s</w:t>
      </w:r>
    </w:p>
    <w:p w14:paraId="029BCA2D"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Ta sẽ tạo Thread Group và đặt tên là số lượng người dùng trong đó: </w:t>
      </w:r>
      <w:r w:rsidRPr="009D2D6D">
        <w:rPr>
          <w:rFonts w:asciiTheme="majorHAnsi" w:hAnsiTheme="majorHAnsi" w:cstheme="majorHAnsi"/>
          <w:szCs w:val="26"/>
          <w:lang w:val="en-US"/>
        </w:rPr>
        <w:t>5000</w:t>
      </w:r>
      <w:r w:rsidRPr="009D2D6D">
        <w:rPr>
          <w:rFonts w:asciiTheme="majorHAnsi" w:hAnsiTheme="majorHAnsi" w:cstheme="majorHAnsi"/>
          <w:szCs w:val="26"/>
        </w:rPr>
        <w:t xml:space="preserve"> users Để kiểm tra tải của website bán sản phẩm. Ta sẽ bắt đầu tăng dần số lượng người dùng lên từ 1~</w:t>
      </w:r>
      <w:r w:rsidRPr="009D2D6D">
        <w:rPr>
          <w:rFonts w:asciiTheme="majorHAnsi" w:hAnsiTheme="majorHAnsi" w:cstheme="majorHAnsi"/>
          <w:szCs w:val="26"/>
          <w:lang w:val="en-US"/>
        </w:rPr>
        <w:t>5000</w:t>
      </w:r>
      <w:r w:rsidRPr="009D2D6D">
        <w:rPr>
          <w:rFonts w:asciiTheme="majorHAnsi" w:hAnsiTheme="majorHAnsi" w:cstheme="majorHAnsi"/>
          <w:szCs w:val="26"/>
        </w:rPr>
        <w:t xml:space="preserve"> trong vòng 1000s với Kịch bản 1 .Mục đích tăng dần số lượng là để Web Server có thời gian để thích ứng với số lượng user tăng lên. Tiếp theo, khi các user đã hoạt động ổn định, ta sẽ theo dõi hoạt động của các users và tiến hành phân tích các tham số để đánh giá khả năng tải của server. Để thiết lập các thông số kể trên, ta tạo Thread Group tương ứng với request tương ứng đã thu được từ việc ghi lại các bản ghi đã kể trên. Tiếp theo, khi các user đã hoạt động ổn định, ta sẽ theo dõi hoạt động của các users trong vòng 17 phút và tiến hành phân tích các tham số để đánh giá khả năng tải của server.</w:t>
      </w:r>
    </w:p>
    <w:p w14:paraId="2DA7CD15"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Phân tích kết quả:</w:t>
      </w:r>
    </w:p>
    <w:p w14:paraId="197362F8"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Kết quả thu được từ Listener Aggregate Report của trang chủ:</w:t>
      </w:r>
    </w:p>
    <w:p w14:paraId="7AA88162" w14:textId="77777777" w:rsidR="006D6381" w:rsidRPr="009D2D6D" w:rsidRDefault="006D6381"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lastRenderedPageBreak/>
        <w:drawing>
          <wp:inline distT="0" distB="0" distL="0" distR="0" wp14:anchorId="20EACC7B" wp14:editId="6AB34E6B">
            <wp:extent cx="5760085" cy="1419860"/>
            <wp:effectExtent l="0" t="0" r="0" b="8890"/>
            <wp:docPr id="130216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1110" name=""/>
                    <pic:cNvPicPr/>
                  </pic:nvPicPr>
                  <pic:blipFill>
                    <a:blip r:embed="rId80"/>
                    <a:stretch>
                      <a:fillRect/>
                    </a:stretch>
                  </pic:blipFill>
                  <pic:spPr>
                    <a:xfrm>
                      <a:off x="0" y="0"/>
                      <a:ext cx="5760085" cy="1419860"/>
                    </a:xfrm>
                    <a:prstGeom prst="rect">
                      <a:avLst/>
                    </a:prstGeom>
                  </pic:spPr>
                </pic:pic>
              </a:graphicData>
            </a:graphic>
          </wp:inline>
        </w:drawing>
      </w:r>
    </w:p>
    <w:p w14:paraId="2D787CC5" w14:textId="77777777" w:rsidR="006D6381" w:rsidRPr="009D2D6D" w:rsidRDefault="006D6381" w:rsidP="009D2D6D">
      <w:pPr>
        <w:tabs>
          <w:tab w:val="left" w:pos="283"/>
        </w:tabs>
        <w:spacing w:after="0" w:line="360" w:lineRule="auto"/>
        <w:jc w:val="center"/>
        <w:rPr>
          <w:rFonts w:asciiTheme="majorHAnsi" w:hAnsiTheme="majorHAnsi" w:cstheme="majorHAnsi"/>
          <w:i/>
          <w:iCs/>
          <w:szCs w:val="26"/>
        </w:rPr>
      </w:pPr>
      <w:r w:rsidRPr="009D2D6D">
        <w:rPr>
          <w:rFonts w:asciiTheme="majorHAnsi" w:hAnsiTheme="majorHAnsi" w:cstheme="majorHAnsi"/>
          <w:i/>
          <w:iCs/>
          <w:szCs w:val="26"/>
        </w:rPr>
        <w:t xml:space="preserve">Hình </w:t>
      </w:r>
      <w:r w:rsidRPr="009D2D6D">
        <w:rPr>
          <w:rFonts w:asciiTheme="majorHAnsi" w:hAnsiTheme="majorHAnsi" w:cstheme="majorHAnsi"/>
          <w:i/>
          <w:iCs/>
          <w:szCs w:val="26"/>
          <w:lang w:val="en-US"/>
        </w:rPr>
        <w:t>5.1.6</w:t>
      </w:r>
      <w:r w:rsidRPr="009D2D6D">
        <w:rPr>
          <w:rFonts w:asciiTheme="majorHAnsi" w:hAnsiTheme="majorHAnsi" w:cstheme="majorHAnsi"/>
          <w:i/>
          <w:iCs/>
          <w:szCs w:val="26"/>
        </w:rPr>
        <w:t>.</w:t>
      </w:r>
      <w:r w:rsidRPr="009D2D6D">
        <w:rPr>
          <w:rFonts w:asciiTheme="majorHAnsi" w:hAnsiTheme="majorHAnsi" w:cstheme="majorHAnsi"/>
          <w:i/>
          <w:iCs/>
          <w:szCs w:val="26"/>
          <w:lang w:val="en-US"/>
        </w:rPr>
        <w:t>4.1</w:t>
      </w:r>
      <w:r w:rsidRPr="009D2D6D">
        <w:rPr>
          <w:rFonts w:asciiTheme="majorHAnsi" w:hAnsiTheme="majorHAnsi" w:cstheme="majorHAnsi"/>
          <w:i/>
          <w:iCs/>
          <w:szCs w:val="26"/>
        </w:rPr>
        <w:t>: Kết quả thu được từ Listener Aggregate Report của trang chủ</w:t>
      </w:r>
    </w:p>
    <w:p w14:paraId="02576843" w14:textId="77777777" w:rsidR="006D6381" w:rsidRPr="009D2D6D" w:rsidRDefault="006D6381" w:rsidP="009D2D6D">
      <w:pPr>
        <w:tabs>
          <w:tab w:val="left" w:pos="283"/>
        </w:tabs>
        <w:spacing w:after="0" w:line="360" w:lineRule="auto"/>
        <w:jc w:val="center"/>
        <w:rPr>
          <w:rFonts w:asciiTheme="majorHAnsi" w:hAnsiTheme="majorHAnsi" w:cstheme="majorHAnsi"/>
          <w:szCs w:val="26"/>
        </w:rPr>
      </w:pPr>
    </w:p>
    <w:p w14:paraId="6E478BE2" w14:textId="77777777" w:rsidR="006D6381" w:rsidRPr="009D2D6D" w:rsidRDefault="006D6381" w:rsidP="009D2D6D">
      <w:pPr>
        <w:keepNext/>
        <w:jc w:val="both"/>
        <w:rPr>
          <w:rFonts w:asciiTheme="majorHAnsi" w:hAnsiTheme="majorHAnsi" w:cstheme="majorHAnsi"/>
          <w:szCs w:val="26"/>
        </w:rPr>
      </w:pPr>
      <w:r w:rsidRPr="009D2D6D">
        <w:rPr>
          <w:rFonts w:asciiTheme="majorHAnsi" w:hAnsiTheme="majorHAnsi" w:cstheme="majorHAnsi"/>
          <w:szCs w:val="26"/>
        </w:rPr>
        <w:t>- Kết quả thu được từ Listener View Results in Table của trang chủ</w:t>
      </w:r>
    </w:p>
    <w:p w14:paraId="49CE4A20" w14:textId="77777777" w:rsidR="006D6381" w:rsidRPr="009D2D6D" w:rsidRDefault="006D6381"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noProof/>
          <w:szCs w:val="26"/>
          <w:lang w:val="en-US"/>
        </w:rPr>
        <w:drawing>
          <wp:inline distT="0" distB="0" distL="0" distR="0" wp14:anchorId="7BD44080" wp14:editId="18BB6258">
            <wp:extent cx="5760085" cy="4155440"/>
            <wp:effectExtent l="0" t="0" r="0" b="0"/>
            <wp:docPr id="15903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3447" name=""/>
                    <pic:cNvPicPr/>
                  </pic:nvPicPr>
                  <pic:blipFill>
                    <a:blip r:embed="rId81"/>
                    <a:stretch>
                      <a:fillRect/>
                    </a:stretch>
                  </pic:blipFill>
                  <pic:spPr>
                    <a:xfrm>
                      <a:off x="0" y="0"/>
                      <a:ext cx="5760085" cy="4155440"/>
                    </a:xfrm>
                    <a:prstGeom prst="rect">
                      <a:avLst/>
                    </a:prstGeom>
                  </pic:spPr>
                </pic:pic>
              </a:graphicData>
            </a:graphic>
          </wp:inline>
        </w:drawing>
      </w:r>
    </w:p>
    <w:p w14:paraId="09FE831F" w14:textId="77777777" w:rsidR="006D6381" w:rsidRPr="009D2D6D" w:rsidRDefault="006D6381" w:rsidP="009D2D6D">
      <w:pPr>
        <w:tabs>
          <w:tab w:val="left" w:pos="283"/>
        </w:tabs>
        <w:spacing w:after="0" w:line="360" w:lineRule="auto"/>
        <w:jc w:val="center"/>
        <w:rPr>
          <w:rFonts w:asciiTheme="majorHAnsi" w:hAnsiTheme="majorHAnsi" w:cstheme="majorHAnsi"/>
          <w:i/>
          <w:iCs/>
          <w:szCs w:val="26"/>
        </w:rPr>
      </w:pPr>
      <w:r w:rsidRPr="009D2D6D">
        <w:rPr>
          <w:rFonts w:asciiTheme="majorHAnsi" w:hAnsiTheme="majorHAnsi" w:cstheme="majorHAnsi"/>
          <w:i/>
          <w:iCs/>
          <w:szCs w:val="26"/>
        </w:rPr>
        <w:t xml:space="preserve">Hình </w:t>
      </w:r>
      <w:r w:rsidRPr="009D2D6D">
        <w:rPr>
          <w:rFonts w:asciiTheme="majorHAnsi" w:hAnsiTheme="majorHAnsi" w:cstheme="majorHAnsi"/>
          <w:i/>
          <w:iCs/>
          <w:szCs w:val="26"/>
          <w:lang w:val="en-US"/>
        </w:rPr>
        <w:t>5.1.6</w:t>
      </w:r>
      <w:r w:rsidRPr="009D2D6D">
        <w:rPr>
          <w:rFonts w:asciiTheme="majorHAnsi" w:hAnsiTheme="majorHAnsi" w:cstheme="majorHAnsi"/>
          <w:i/>
          <w:iCs/>
          <w:szCs w:val="26"/>
        </w:rPr>
        <w:t>.</w:t>
      </w:r>
      <w:r w:rsidRPr="009D2D6D">
        <w:rPr>
          <w:rFonts w:asciiTheme="majorHAnsi" w:hAnsiTheme="majorHAnsi" w:cstheme="majorHAnsi"/>
          <w:i/>
          <w:iCs/>
          <w:szCs w:val="26"/>
          <w:lang w:val="en-US"/>
        </w:rPr>
        <w:t>4.2</w:t>
      </w:r>
      <w:r w:rsidRPr="009D2D6D">
        <w:rPr>
          <w:rFonts w:asciiTheme="majorHAnsi" w:hAnsiTheme="majorHAnsi" w:cstheme="majorHAnsi"/>
          <w:i/>
          <w:iCs/>
          <w:szCs w:val="26"/>
        </w:rPr>
        <w:t>: Kết quả thu được từ Listener View Result in Table của trang chủ</w:t>
      </w:r>
    </w:p>
    <w:p w14:paraId="03F8F968"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Kết quả thu được khi phân tích kết quả từ các Listener với kịch bản Trang chủ</w:t>
      </w:r>
    </w:p>
    <w:p w14:paraId="0184C6A7" w14:textId="3CCBDC7C"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-Thời gian phản hồi trung bình của server khoảng </w:t>
      </w:r>
      <w:r w:rsidR="00FA28EF">
        <w:rPr>
          <w:rFonts w:asciiTheme="majorHAnsi" w:hAnsiTheme="majorHAnsi" w:cstheme="majorHAnsi"/>
          <w:szCs w:val="26"/>
          <w:lang w:val="en-US"/>
        </w:rPr>
        <w:t>3</w:t>
      </w:r>
      <w:r w:rsidRPr="009D2D6D">
        <w:rPr>
          <w:rFonts w:asciiTheme="majorHAnsi" w:hAnsiTheme="majorHAnsi" w:cstheme="majorHAnsi"/>
          <w:szCs w:val="26"/>
        </w:rPr>
        <w:t>.8</w:t>
      </w:r>
      <w:r w:rsidR="00FA28EF">
        <w:rPr>
          <w:rFonts w:asciiTheme="majorHAnsi" w:hAnsiTheme="majorHAnsi" w:cstheme="majorHAnsi"/>
          <w:szCs w:val="26"/>
          <w:lang w:val="en-US"/>
        </w:rPr>
        <w:t>5</w:t>
      </w:r>
      <w:r w:rsidRPr="009D2D6D">
        <w:rPr>
          <w:rFonts w:asciiTheme="majorHAnsi" w:hAnsiTheme="majorHAnsi" w:cstheme="majorHAnsi"/>
          <w:szCs w:val="26"/>
        </w:rPr>
        <w:t>9s</w:t>
      </w:r>
    </w:p>
    <w:p w14:paraId="5DC5AD2A"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 Số giao dịch không thành công cho hành động truy cập vào trang chủ là </w:t>
      </w:r>
      <w:r w:rsidRPr="009D2D6D">
        <w:rPr>
          <w:rFonts w:asciiTheme="majorHAnsi" w:hAnsiTheme="majorHAnsi" w:cstheme="majorHAnsi"/>
          <w:szCs w:val="26"/>
          <w:lang w:val="en-US"/>
        </w:rPr>
        <w:t>13.76</w:t>
      </w:r>
      <w:r w:rsidRPr="009D2D6D">
        <w:rPr>
          <w:rFonts w:asciiTheme="majorHAnsi" w:hAnsiTheme="majorHAnsi" w:cstheme="majorHAnsi"/>
          <w:szCs w:val="26"/>
        </w:rPr>
        <w:t>%</w:t>
      </w:r>
    </w:p>
    <w:p w14:paraId="0390FC74"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xml:space="preserve">tương ứng khoảng </w:t>
      </w:r>
      <w:r w:rsidRPr="009D2D6D">
        <w:rPr>
          <w:rFonts w:asciiTheme="majorHAnsi" w:hAnsiTheme="majorHAnsi" w:cstheme="majorHAnsi"/>
          <w:szCs w:val="26"/>
          <w:lang w:val="en-US"/>
        </w:rPr>
        <w:t>688</w:t>
      </w:r>
      <w:r w:rsidRPr="009D2D6D">
        <w:rPr>
          <w:rFonts w:asciiTheme="majorHAnsi" w:hAnsiTheme="majorHAnsi" w:cstheme="majorHAnsi"/>
          <w:szCs w:val="26"/>
        </w:rPr>
        <w:t xml:space="preserve"> request bị lỗi.</w:t>
      </w:r>
    </w:p>
    <w:p w14:paraId="6C31A510"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Lượng dữ liệu trả về từ website là 844711 byte cho mỗi yêu cầu cao nhất và 2737 byte cho yêu cầu thấp nhất</w:t>
      </w:r>
    </w:p>
    <w:p w14:paraId="4796361F"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rPr>
        <w:t>-Min: thời gian nhanh nhất mà website phản hồi lại là 0.</w:t>
      </w:r>
      <w:r w:rsidRPr="009D2D6D">
        <w:rPr>
          <w:rFonts w:asciiTheme="majorHAnsi" w:hAnsiTheme="majorHAnsi" w:cstheme="majorHAnsi"/>
          <w:szCs w:val="26"/>
          <w:lang w:val="en-US"/>
        </w:rPr>
        <w:t>380s</w:t>
      </w:r>
    </w:p>
    <w:p w14:paraId="68A71EE6"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lastRenderedPageBreak/>
        <w:t xml:space="preserve">-Max: thời gian lâu nhất mà website phản hồi lại là </w:t>
      </w:r>
      <w:r w:rsidRPr="009D2D6D">
        <w:rPr>
          <w:rFonts w:asciiTheme="majorHAnsi" w:hAnsiTheme="majorHAnsi" w:cstheme="majorHAnsi"/>
          <w:szCs w:val="26"/>
          <w:lang w:val="en-US"/>
        </w:rPr>
        <w:t>60</w:t>
      </w:r>
      <w:r w:rsidRPr="009D2D6D">
        <w:rPr>
          <w:rFonts w:asciiTheme="majorHAnsi" w:hAnsiTheme="majorHAnsi" w:cstheme="majorHAnsi"/>
          <w:szCs w:val="26"/>
        </w:rPr>
        <w:t>.</w:t>
      </w:r>
      <w:r w:rsidRPr="009D2D6D">
        <w:rPr>
          <w:rFonts w:asciiTheme="majorHAnsi" w:hAnsiTheme="majorHAnsi" w:cstheme="majorHAnsi"/>
          <w:szCs w:val="26"/>
          <w:lang w:val="en-US"/>
        </w:rPr>
        <w:t>263</w:t>
      </w:r>
      <w:r w:rsidRPr="009D2D6D">
        <w:rPr>
          <w:rFonts w:asciiTheme="majorHAnsi" w:hAnsiTheme="majorHAnsi" w:cstheme="majorHAnsi"/>
          <w:szCs w:val="26"/>
        </w:rPr>
        <w:t xml:space="preserve"> s</w:t>
      </w:r>
    </w:p>
    <w:p w14:paraId="311755D1" w14:textId="77777777" w:rsidR="00E91F92" w:rsidRDefault="00E91F92" w:rsidP="009D2D6D">
      <w:pPr>
        <w:tabs>
          <w:tab w:val="left" w:pos="283"/>
        </w:tabs>
        <w:spacing w:after="0" w:line="360" w:lineRule="auto"/>
        <w:jc w:val="center"/>
        <w:rPr>
          <w:rFonts w:asciiTheme="majorHAnsi" w:hAnsiTheme="majorHAnsi" w:cstheme="majorHAnsi"/>
          <w:szCs w:val="26"/>
        </w:rPr>
      </w:pPr>
      <w:r w:rsidRPr="009D2D6D">
        <w:rPr>
          <w:rFonts w:asciiTheme="majorHAnsi" w:hAnsiTheme="majorHAnsi" w:cstheme="majorHAnsi"/>
          <w:szCs w:val="26"/>
        </w:rPr>
        <w:t xml:space="preserve">Bảng </w:t>
      </w:r>
      <w:r w:rsidRPr="009D2D6D">
        <w:rPr>
          <w:rFonts w:asciiTheme="majorHAnsi" w:hAnsiTheme="majorHAnsi" w:cstheme="majorHAnsi"/>
          <w:szCs w:val="26"/>
          <w:lang w:val="en-US"/>
        </w:rPr>
        <w:t>3</w:t>
      </w:r>
      <w:r w:rsidRPr="009D2D6D">
        <w:rPr>
          <w:rFonts w:asciiTheme="majorHAnsi" w:hAnsiTheme="majorHAnsi" w:cstheme="majorHAnsi"/>
          <w:szCs w:val="26"/>
        </w:rPr>
        <w:t>:</w:t>
      </w:r>
      <w:r w:rsidRPr="009D2D6D">
        <w:rPr>
          <w:rFonts w:asciiTheme="majorHAnsi" w:hAnsiTheme="majorHAnsi" w:cstheme="majorHAnsi"/>
          <w:szCs w:val="26"/>
          <w:lang w:val="en-US"/>
        </w:rPr>
        <w:t xml:space="preserve"> </w:t>
      </w:r>
      <w:r w:rsidRPr="009D2D6D">
        <w:rPr>
          <w:rFonts w:asciiTheme="majorHAnsi" w:hAnsiTheme="majorHAnsi" w:cstheme="majorHAnsi"/>
          <w:szCs w:val="26"/>
        </w:rPr>
        <w:t>Kết quả báo cáo kiểm thử hiệu năng.</w:t>
      </w:r>
    </w:p>
    <w:p w14:paraId="4DD594DC" w14:textId="77777777" w:rsidR="00AD11A0" w:rsidRDefault="00AD11A0" w:rsidP="009D2D6D">
      <w:pPr>
        <w:tabs>
          <w:tab w:val="left" w:pos="283"/>
        </w:tabs>
        <w:spacing w:after="0" w:line="360" w:lineRule="auto"/>
        <w:jc w:val="center"/>
        <w:rPr>
          <w:rFonts w:asciiTheme="majorHAnsi" w:hAnsiTheme="majorHAnsi" w:cstheme="majorHAnsi"/>
          <w:szCs w:val="26"/>
        </w:rPr>
      </w:pPr>
    </w:p>
    <w:p w14:paraId="7FCFBFBD" w14:textId="77777777" w:rsidR="00AD11A0" w:rsidRDefault="00AD11A0" w:rsidP="009D2D6D">
      <w:pPr>
        <w:tabs>
          <w:tab w:val="left" w:pos="283"/>
        </w:tabs>
        <w:spacing w:after="0" w:line="360" w:lineRule="auto"/>
        <w:jc w:val="center"/>
        <w:rPr>
          <w:rFonts w:asciiTheme="majorHAnsi" w:hAnsiTheme="majorHAnsi" w:cstheme="majorHAnsi"/>
          <w:szCs w:val="26"/>
        </w:rPr>
      </w:pPr>
    </w:p>
    <w:p w14:paraId="57B602DC" w14:textId="77777777" w:rsidR="00AD11A0" w:rsidRDefault="00AD11A0" w:rsidP="009D2D6D">
      <w:pPr>
        <w:tabs>
          <w:tab w:val="left" w:pos="283"/>
        </w:tabs>
        <w:spacing w:after="0" w:line="360" w:lineRule="auto"/>
        <w:jc w:val="center"/>
        <w:rPr>
          <w:rFonts w:asciiTheme="majorHAnsi" w:hAnsiTheme="majorHAnsi" w:cstheme="majorHAnsi"/>
          <w:szCs w:val="26"/>
        </w:rPr>
      </w:pPr>
    </w:p>
    <w:p w14:paraId="1FB4FB47" w14:textId="77777777" w:rsidR="00AD11A0" w:rsidRPr="009D2D6D" w:rsidRDefault="00AD11A0" w:rsidP="00AD11A0">
      <w:pPr>
        <w:tabs>
          <w:tab w:val="left" w:pos="283"/>
        </w:tabs>
        <w:spacing w:after="0" w:line="360" w:lineRule="auto"/>
        <w:rPr>
          <w:rFonts w:asciiTheme="majorHAnsi" w:hAnsiTheme="majorHAnsi" w:cstheme="majorHAnsi"/>
          <w:szCs w:val="26"/>
        </w:rPr>
      </w:pPr>
    </w:p>
    <w:tbl>
      <w:tblPr>
        <w:tblStyle w:val="GridTable4-Accent41"/>
        <w:tblpPr w:leftFromText="180" w:rightFromText="180" w:horzAnchor="margin" w:tblpXSpec="center" w:tblpY="-585"/>
        <w:tblW w:w="9675" w:type="dxa"/>
        <w:tblLayout w:type="fixed"/>
        <w:tblLook w:val="04A0" w:firstRow="1" w:lastRow="0" w:firstColumn="1" w:lastColumn="0" w:noHBand="0" w:noVBand="1"/>
      </w:tblPr>
      <w:tblGrid>
        <w:gridCol w:w="868"/>
        <w:gridCol w:w="1093"/>
        <w:gridCol w:w="1481"/>
        <w:gridCol w:w="1775"/>
        <w:gridCol w:w="1488"/>
        <w:gridCol w:w="1980"/>
        <w:gridCol w:w="990"/>
      </w:tblGrid>
      <w:tr w:rsidR="00E91F92" w:rsidRPr="009D2D6D" w14:paraId="079A4325" w14:textId="77777777" w:rsidTr="00AD1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 w:type="dxa"/>
          </w:tcPr>
          <w:p w14:paraId="05F7B3DD" w14:textId="77777777" w:rsidR="00E91F92" w:rsidRPr="009D2D6D" w:rsidRDefault="00E91F92" w:rsidP="00AD11A0">
            <w:pPr>
              <w:spacing w:line="240" w:lineRule="auto"/>
              <w:jc w:val="both"/>
              <w:rPr>
                <w:rFonts w:asciiTheme="majorHAnsi" w:hAnsiTheme="majorHAnsi" w:cstheme="majorHAnsi"/>
                <w:sz w:val="26"/>
                <w:szCs w:val="26"/>
              </w:rPr>
            </w:pPr>
            <w:r w:rsidRPr="009D2D6D">
              <w:rPr>
                <w:rFonts w:asciiTheme="majorHAnsi" w:hAnsiTheme="majorHAnsi" w:cstheme="majorHAnsi"/>
                <w:sz w:val="26"/>
                <w:szCs w:val="26"/>
              </w:rPr>
              <w:t>STT</w:t>
            </w:r>
          </w:p>
        </w:tc>
        <w:tc>
          <w:tcPr>
            <w:tcW w:w="1093" w:type="dxa"/>
          </w:tcPr>
          <w:p w14:paraId="0ABBD3E5" w14:textId="77777777" w:rsidR="00E91F92" w:rsidRPr="009D2D6D" w:rsidRDefault="00E91F92" w:rsidP="00AD11A0">
            <w:pPr>
              <w:spacing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Mục đích kiểm thử</w:t>
            </w:r>
          </w:p>
        </w:tc>
        <w:tc>
          <w:tcPr>
            <w:tcW w:w="1481" w:type="dxa"/>
          </w:tcPr>
          <w:p w14:paraId="62BCAAEB" w14:textId="77777777" w:rsidR="00E91F92" w:rsidRPr="009D2D6D" w:rsidRDefault="00E91F92" w:rsidP="00AD11A0">
            <w:pPr>
              <w:spacing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Dữ liệu test</w:t>
            </w:r>
          </w:p>
        </w:tc>
        <w:tc>
          <w:tcPr>
            <w:tcW w:w="1775" w:type="dxa"/>
          </w:tcPr>
          <w:p w14:paraId="7AF5D215" w14:textId="77777777" w:rsidR="00E91F92" w:rsidRPr="009D2D6D" w:rsidRDefault="00E91F92" w:rsidP="00AD11A0">
            <w:pPr>
              <w:spacing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Các bước thực hiện</w:t>
            </w:r>
          </w:p>
        </w:tc>
        <w:tc>
          <w:tcPr>
            <w:tcW w:w="1488" w:type="dxa"/>
          </w:tcPr>
          <w:p w14:paraId="4389723B" w14:textId="77777777" w:rsidR="00E91F92" w:rsidRPr="009D2D6D" w:rsidRDefault="00E91F92" w:rsidP="00AD11A0">
            <w:pPr>
              <w:spacing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Kết quả mong muốn</w:t>
            </w:r>
          </w:p>
        </w:tc>
        <w:tc>
          <w:tcPr>
            <w:tcW w:w="1980" w:type="dxa"/>
          </w:tcPr>
          <w:p w14:paraId="0AF00BFE" w14:textId="77777777" w:rsidR="00E91F92" w:rsidRPr="009D2D6D" w:rsidRDefault="00E91F92" w:rsidP="00AD11A0">
            <w:pPr>
              <w:spacing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Kết quả thực tế</w:t>
            </w:r>
          </w:p>
        </w:tc>
        <w:tc>
          <w:tcPr>
            <w:tcW w:w="990" w:type="dxa"/>
          </w:tcPr>
          <w:p w14:paraId="3608B87C" w14:textId="77777777" w:rsidR="00E91F92" w:rsidRPr="009D2D6D" w:rsidRDefault="00E91F92" w:rsidP="00AD11A0">
            <w:pPr>
              <w:spacing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Kết quả</w:t>
            </w:r>
          </w:p>
        </w:tc>
      </w:tr>
      <w:tr w:rsidR="00FA28EF" w:rsidRPr="009D2D6D" w14:paraId="115F734D" w14:textId="77777777" w:rsidTr="00AD1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 w:type="dxa"/>
          </w:tcPr>
          <w:p w14:paraId="440E8A9A" w14:textId="77777777" w:rsidR="00FA28EF" w:rsidRPr="009D2D6D" w:rsidRDefault="00FA28EF" w:rsidP="00AD11A0">
            <w:pPr>
              <w:spacing w:line="240" w:lineRule="auto"/>
              <w:jc w:val="both"/>
              <w:rPr>
                <w:rFonts w:asciiTheme="majorHAnsi" w:hAnsiTheme="majorHAnsi" w:cstheme="majorHAnsi"/>
                <w:sz w:val="26"/>
                <w:szCs w:val="26"/>
              </w:rPr>
            </w:pPr>
            <w:r w:rsidRPr="009D2D6D">
              <w:rPr>
                <w:rFonts w:asciiTheme="majorHAnsi" w:hAnsiTheme="majorHAnsi" w:cstheme="majorHAnsi"/>
                <w:sz w:val="26"/>
                <w:szCs w:val="26"/>
              </w:rPr>
              <w:t>1</w:t>
            </w:r>
          </w:p>
        </w:tc>
        <w:tc>
          <w:tcPr>
            <w:tcW w:w="1093" w:type="dxa"/>
          </w:tcPr>
          <w:p w14:paraId="7CE81D91"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trang chủ</w:t>
            </w:r>
          </w:p>
        </w:tc>
        <w:tc>
          <w:tcPr>
            <w:tcW w:w="1481" w:type="dxa"/>
          </w:tcPr>
          <w:p w14:paraId="6FC34BE5"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CCU: 5000</w:t>
            </w:r>
          </w:p>
          <w:p w14:paraId="324372B9"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Ram-up: 1000s</w:t>
            </w:r>
          </w:p>
        </w:tc>
        <w:tc>
          <w:tcPr>
            <w:tcW w:w="1775" w:type="dxa"/>
          </w:tcPr>
          <w:p w14:paraId="6094F7A6"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địa chỉ https://www.hangucthomdang.com/</w:t>
            </w:r>
          </w:p>
        </w:tc>
        <w:tc>
          <w:tcPr>
            <w:tcW w:w="1488" w:type="dxa"/>
          </w:tcPr>
          <w:p w14:paraId="2DC74F2B" w14:textId="39F8F3AF"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lang w:val="vi-VN"/>
              </w:rPr>
              <w:t>Averagte</w:t>
            </w:r>
            <w:r w:rsidRPr="009D2D6D">
              <w:rPr>
                <w:rFonts w:asciiTheme="majorHAnsi" w:hAnsiTheme="majorHAnsi" w:cstheme="majorHAnsi"/>
                <w:sz w:val="26"/>
                <w:szCs w:val="26"/>
              </w:rPr>
              <w:t xml:space="preserve"> time &lt;=5.5s %pass &gt;</w:t>
            </w:r>
            <w:r>
              <w:rPr>
                <w:rFonts w:asciiTheme="majorHAnsi" w:hAnsiTheme="majorHAnsi" w:cstheme="majorHAnsi"/>
                <w:sz w:val="26"/>
                <w:szCs w:val="26"/>
              </w:rPr>
              <w:t>=</w:t>
            </w:r>
            <w:r w:rsidRPr="009D2D6D">
              <w:rPr>
                <w:rFonts w:asciiTheme="majorHAnsi" w:hAnsiTheme="majorHAnsi" w:cstheme="majorHAnsi"/>
                <w:sz w:val="26"/>
                <w:szCs w:val="26"/>
              </w:rPr>
              <w:t>8</w:t>
            </w:r>
            <w:r>
              <w:rPr>
                <w:rFonts w:asciiTheme="majorHAnsi" w:hAnsiTheme="majorHAnsi" w:cstheme="majorHAnsi"/>
                <w:sz w:val="26"/>
                <w:szCs w:val="26"/>
              </w:rPr>
              <w:t>0</w:t>
            </w:r>
            <w:r w:rsidRPr="009D2D6D">
              <w:rPr>
                <w:rFonts w:asciiTheme="majorHAnsi" w:hAnsiTheme="majorHAnsi" w:cstheme="majorHAnsi"/>
                <w:sz w:val="26"/>
                <w:szCs w:val="26"/>
              </w:rPr>
              <w:t>%</w:t>
            </w:r>
          </w:p>
        </w:tc>
        <w:tc>
          <w:tcPr>
            <w:tcW w:w="1980" w:type="dxa"/>
          </w:tcPr>
          <w:p w14:paraId="5234FE3C"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lang w:val="vi-VN"/>
              </w:rPr>
              <w:t xml:space="preserve">Average </w:t>
            </w:r>
            <w:r w:rsidRPr="009D2D6D">
              <w:rPr>
                <w:rFonts w:asciiTheme="majorHAnsi" w:hAnsiTheme="majorHAnsi" w:cstheme="majorHAnsi"/>
                <w:sz w:val="26"/>
                <w:szCs w:val="26"/>
              </w:rPr>
              <w:t>time :3.859s</w:t>
            </w:r>
          </w:p>
          <w:p w14:paraId="560A26ED"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 : 86.24%</w:t>
            </w:r>
          </w:p>
        </w:tc>
        <w:tc>
          <w:tcPr>
            <w:tcW w:w="990" w:type="dxa"/>
          </w:tcPr>
          <w:p w14:paraId="5E8437D9"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Đạt</w:t>
            </w:r>
          </w:p>
        </w:tc>
      </w:tr>
      <w:tr w:rsidR="00FA28EF" w:rsidRPr="009D2D6D" w14:paraId="28074990" w14:textId="77777777" w:rsidTr="00AD11A0">
        <w:tc>
          <w:tcPr>
            <w:cnfStyle w:val="001000000000" w:firstRow="0" w:lastRow="0" w:firstColumn="1" w:lastColumn="0" w:oddVBand="0" w:evenVBand="0" w:oddHBand="0" w:evenHBand="0" w:firstRowFirstColumn="0" w:firstRowLastColumn="0" w:lastRowFirstColumn="0" w:lastRowLastColumn="0"/>
            <w:tcW w:w="868" w:type="dxa"/>
          </w:tcPr>
          <w:p w14:paraId="15D700EE" w14:textId="77777777" w:rsidR="00FA28EF" w:rsidRPr="009D2D6D" w:rsidRDefault="00FA28EF" w:rsidP="00AD11A0">
            <w:pPr>
              <w:spacing w:line="240" w:lineRule="auto"/>
              <w:jc w:val="both"/>
              <w:rPr>
                <w:rFonts w:asciiTheme="majorHAnsi" w:hAnsiTheme="majorHAnsi" w:cstheme="majorHAnsi"/>
                <w:sz w:val="26"/>
                <w:szCs w:val="26"/>
              </w:rPr>
            </w:pPr>
            <w:r w:rsidRPr="009D2D6D">
              <w:rPr>
                <w:rFonts w:asciiTheme="majorHAnsi" w:hAnsiTheme="majorHAnsi" w:cstheme="majorHAnsi"/>
                <w:sz w:val="26"/>
                <w:szCs w:val="26"/>
              </w:rPr>
              <w:t>2</w:t>
            </w:r>
          </w:p>
        </w:tc>
        <w:tc>
          <w:tcPr>
            <w:tcW w:w="1093" w:type="dxa"/>
          </w:tcPr>
          <w:p w14:paraId="744B6786" w14:textId="17F926EF" w:rsidR="00FA28EF" w:rsidRPr="009D2D6D" w:rsidRDefault="00FA28EF" w:rsidP="00AD11A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đăng</w:t>
            </w:r>
          </w:p>
          <w:p w14:paraId="0BCF814F" w14:textId="77777777" w:rsidR="00FA28EF" w:rsidRPr="009D2D6D" w:rsidRDefault="00FA28EF" w:rsidP="00AD11A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nhập</w:t>
            </w:r>
          </w:p>
        </w:tc>
        <w:tc>
          <w:tcPr>
            <w:tcW w:w="1481" w:type="dxa"/>
          </w:tcPr>
          <w:p w14:paraId="32A07078" w14:textId="77777777" w:rsidR="00FA28EF" w:rsidRPr="009D2D6D" w:rsidRDefault="00FA28EF" w:rsidP="00AD11A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CCU: 5000</w:t>
            </w:r>
          </w:p>
          <w:p w14:paraId="50076AFC" w14:textId="77777777" w:rsidR="00FA28EF" w:rsidRPr="009D2D6D" w:rsidRDefault="00FA28EF" w:rsidP="00AD11A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Ram-up: 1000s</w:t>
            </w:r>
          </w:p>
        </w:tc>
        <w:tc>
          <w:tcPr>
            <w:tcW w:w="1775" w:type="dxa"/>
          </w:tcPr>
          <w:p w14:paraId="47A012A6" w14:textId="77777777" w:rsidR="00FA28EF" w:rsidRPr="009D2D6D" w:rsidRDefault="00FA28EF" w:rsidP="00AD11A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địa chỉ https://www.hangucthomdang.com/account/login</w:t>
            </w:r>
          </w:p>
        </w:tc>
        <w:tc>
          <w:tcPr>
            <w:tcW w:w="1488" w:type="dxa"/>
          </w:tcPr>
          <w:p w14:paraId="62F8409F" w14:textId="4847EA23" w:rsidR="00FA28EF" w:rsidRPr="009D2D6D" w:rsidRDefault="00FA28EF" w:rsidP="00AD11A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lang w:val="vi-VN"/>
              </w:rPr>
              <w:t>Averagte</w:t>
            </w:r>
            <w:r w:rsidRPr="009D2D6D">
              <w:rPr>
                <w:rFonts w:asciiTheme="majorHAnsi" w:hAnsiTheme="majorHAnsi" w:cstheme="majorHAnsi"/>
                <w:sz w:val="26"/>
                <w:szCs w:val="26"/>
              </w:rPr>
              <w:t xml:space="preserve"> time &lt;=5.5s %pass &gt;</w:t>
            </w:r>
            <w:r>
              <w:rPr>
                <w:rFonts w:asciiTheme="majorHAnsi" w:hAnsiTheme="majorHAnsi" w:cstheme="majorHAnsi"/>
                <w:sz w:val="26"/>
                <w:szCs w:val="26"/>
              </w:rPr>
              <w:t>=</w:t>
            </w:r>
            <w:r w:rsidRPr="009D2D6D">
              <w:rPr>
                <w:rFonts w:asciiTheme="majorHAnsi" w:hAnsiTheme="majorHAnsi" w:cstheme="majorHAnsi"/>
                <w:sz w:val="26"/>
                <w:szCs w:val="26"/>
              </w:rPr>
              <w:t>8</w:t>
            </w:r>
            <w:r>
              <w:rPr>
                <w:rFonts w:asciiTheme="majorHAnsi" w:hAnsiTheme="majorHAnsi" w:cstheme="majorHAnsi"/>
                <w:sz w:val="26"/>
                <w:szCs w:val="26"/>
              </w:rPr>
              <w:t>0</w:t>
            </w:r>
            <w:r w:rsidRPr="009D2D6D">
              <w:rPr>
                <w:rFonts w:asciiTheme="majorHAnsi" w:hAnsiTheme="majorHAnsi" w:cstheme="majorHAnsi"/>
                <w:sz w:val="26"/>
                <w:szCs w:val="26"/>
              </w:rPr>
              <w:t>%</w:t>
            </w:r>
          </w:p>
        </w:tc>
        <w:tc>
          <w:tcPr>
            <w:tcW w:w="1980" w:type="dxa"/>
          </w:tcPr>
          <w:p w14:paraId="68D3F730" w14:textId="77777777" w:rsidR="00FA28EF" w:rsidRPr="009D2D6D" w:rsidRDefault="00FA28EF" w:rsidP="00AD11A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lang w:val="vi-VN"/>
              </w:rPr>
              <w:t xml:space="preserve">Average </w:t>
            </w:r>
            <w:r w:rsidRPr="009D2D6D">
              <w:rPr>
                <w:rFonts w:asciiTheme="majorHAnsi" w:hAnsiTheme="majorHAnsi" w:cstheme="majorHAnsi"/>
                <w:sz w:val="26"/>
                <w:szCs w:val="26"/>
              </w:rPr>
              <w:t>time : 8.446s</w:t>
            </w:r>
          </w:p>
          <w:p w14:paraId="26BEEE11" w14:textId="77777777" w:rsidR="00FA28EF" w:rsidRPr="009D2D6D" w:rsidRDefault="00FA28EF" w:rsidP="00AD11A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 : 62.66%</w:t>
            </w:r>
          </w:p>
        </w:tc>
        <w:tc>
          <w:tcPr>
            <w:tcW w:w="990" w:type="dxa"/>
          </w:tcPr>
          <w:p w14:paraId="05BFBECC" w14:textId="77777777" w:rsidR="00FA28EF" w:rsidRPr="009D2D6D" w:rsidRDefault="00FA28EF" w:rsidP="00AD11A0">
            <w:p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Không đạt</w:t>
            </w:r>
          </w:p>
        </w:tc>
      </w:tr>
      <w:tr w:rsidR="00FA28EF" w:rsidRPr="009D2D6D" w14:paraId="65592E76" w14:textId="77777777" w:rsidTr="00AD1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 w:type="dxa"/>
          </w:tcPr>
          <w:p w14:paraId="3A9DEEA8" w14:textId="77777777" w:rsidR="00FA28EF" w:rsidRPr="009D2D6D" w:rsidRDefault="00FA28EF" w:rsidP="00AD11A0">
            <w:pPr>
              <w:spacing w:line="240" w:lineRule="auto"/>
              <w:jc w:val="both"/>
              <w:rPr>
                <w:rFonts w:asciiTheme="majorHAnsi" w:hAnsiTheme="majorHAnsi" w:cstheme="majorHAnsi"/>
                <w:sz w:val="26"/>
                <w:szCs w:val="26"/>
              </w:rPr>
            </w:pPr>
            <w:r w:rsidRPr="009D2D6D">
              <w:rPr>
                <w:rFonts w:asciiTheme="majorHAnsi" w:hAnsiTheme="majorHAnsi" w:cstheme="majorHAnsi"/>
                <w:sz w:val="26"/>
                <w:szCs w:val="26"/>
              </w:rPr>
              <w:t>3</w:t>
            </w:r>
          </w:p>
        </w:tc>
        <w:tc>
          <w:tcPr>
            <w:tcW w:w="1093" w:type="dxa"/>
          </w:tcPr>
          <w:p w14:paraId="57D97899"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tìm kiếm với tên sản phẩm là “Sữa”</w:t>
            </w:r>
          </w:p>
        </w:tc>
        <w:tc>
          <w:tcPr>
            <w:tcW w:w="1481" w:type="dxa"/>
          </w:tcPr>
          <w:p w14:paraId="4CF4700E" w14:textId="3EF36220"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 xml:space="preserve">CCU: </w:t>
            </w:r>
            <w:r w:rsidR="005D1F16">
              <w:rPr>
                <w:rFonts w:asciiTheme="majorHAnsi" w:hAnsiTheme="majorHAnsi" w:cstheme="majorHAnsi"/>
                <w:sz w:val="26"/>
                <w:szCs w:val="26"/>
              </w:rPr>
              <w:t>7</w:t>
            </w:r>
            <w:r w:rsidRPr="009D2D6D">
              <w:rPr>
                <w:rFonts w:asciiTheme="majorHAnsi" w:hAnsiTheme="majorHAnsi" w:cstheme="majorHAnsi"/>
                <w:sz w:val="26"/>
                <w:szCs w:val="26"/>
              </w:rPr>
              <w:t>000</w:t>
            </w:r>
          </w:p>
          <w:p w14:paraId="587BA732"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Ram-up: 1000s</w:t>
            </w:r>
          </w:p>
        </w:tc>
        <w:tc>
          <w:tcPr>
            <w:tcW w:w="1775" w:type="dxa"/>
          </w:tcPr>
          <w:p w14:paraId="1ACA0867"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địa chỉ</w:t>
            </w:r>
          </w:p>
          <w:p w14:paraId="53B105B9"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https://www.hangucthomdang.com/search?type=product&amp;q=S%E1%BB%AFa</w:t>
            </w:r>
          </w:p>
        </w:tc>
        <w:tc>
          <w:tcPr>
            <w:tcW w:w="1488" w:type="dxa"/>
          </w:tcPr>
          <w:p w14:paraId="49356DC9" w14:textId="081718B1"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lang w:val="vi-VN"/>
              </w:rPr>
              <w:t>Averagte</w:t>
            </w:r>
            <w:r w:rsidRPr="009D2D6D">
              <w:rPr>
                <w:rFonts w:asciiTheme="majorHAnsi" w:hAnsiTheme="majorHAnsi" w:cstheme="majorHAnsi"/>
                <w:sz w:val="26"/>
                <w:szCs w:val="26"/>
              </w:rPr>
              <w:t xml:space="preserve"> time &lt;=5.5s %pass &gt;</w:t>
            </w:r>
            <w:r>
              <w:rPr>
                <w:rFonts w:asciiTheme="majorHAnsi" w:hAnsiTheme="majorHAnsi" w:cstheme="majorHAnsi"/>
                <w:sz w:val="26"/>
                <w:szCs w:val="26"/>
              </w:rPr>
              <w:t>=</w:t>
            </w:r>
            <w:r w:rsidRPr="009D2D6D">
              <w:rPr>
                <w:rFonts w:asciiTheme="majorHAnsi" w:hAnsiTheme="majorHAnsi" w:cstheme="majorHAnsi"/>
                <w:sz w:val="26"/>
                <w:szCs w:val="26"/>
              </w:rPr>
              <w:t>8</w:t>
            </w:r>
            <w:r>
              <w:rPr>
                <w:rFonts w:asciiTheme="majorHAnsi" w:hAnsiTheme="majorHAnsi" w:cstheme="majorHAnsi"/>
                <w:sz w:val="26"/>
                <w:szCs w:val="26"/>
              </w:rPr>
              <w:t>0</w:t>
            </w:r>
            <w:r w:rsidRPr="009D2D6D">
              <w:rPr>
                <w:rFonts w:asciiTheme="majorHAnsi" w:hAnsiTheme="majorHAnsi" w:cstheme="majorHAnsi"/>
                <w:sz w:val="26"/>
                <w:szCs w:val="26"/>
              </w:rPr>
              <w:t>%</w:t>
            </w:r>
          </w:p>
        </w:tc>
        <w:tc>
          <w:tcPr>
            <w:tcW w:w="1980" w:type="dxa"/>
          </w:tcPr>
          <w:p w14:paraId="21C1A139"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lang w:val="vi-VN"/>
              </w:rPr>
              <w:t xml:space="preserve">Average </w:t>
            </w:r>
            <w:r w:rsidRPr="009D2D6D">
              <w:rPr>
                <w:rFonts w:asciiTheme="majorHAnsi" w:hAnsiTheme="majorHAnsi" w:cstheme="majorHAnsi"/>
                <w:sz w:val="26"/>
                <w:szCs w:val="26"/>
              </w:rPr>
              <w:t>time :4.524s</w:t>
            </w:r>
          </w:p>
          <w:p w14:paraId="1C52BC16"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Pass : 85.98%</w:t>
            </w:r>
          </w:p>
        </w:tc>
        <w:tc>
          <w:tcPr>
            <w:tcW w:w="990" w:type="dxa"/>
          </w:tcPr>
          <w:p w14:paraId="2D064A32" w14:textId="77777777" w:rsidR="00FA28EF" w:rsidRPr="009D2D6D" w:rsidRDefault="00FA28EF" w:rsidP="00AD11A0">
            <w:pPr>
              <w:spacing w:line="24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Đạt</w:t>
            </w:r>
          </w:p>
        </w:tc>
      </w:tr>
    </w:tbl>
    <w:p w14:paraId="6005CBF7" w14:textId="77777777" w:rsidR="006D6381" w:rsidRPr="009D2D6D" w:rsidRDefault="006D6381" w:rsidP="006D6381">
      <w:pPr>
        <w:pStyle w:val="Heading4"/>
        <w:rPr>
          <w:rFonts w:cstheme="majorHAnsi"/>
          <w:b/>
          <w:bCs/>
          <w:i w:val="0"/>
          <w:iCs w:val="0"/>
          <w:color w:val="000000" w:themeColor="text1"/>
          <w:szCs w:val="26"/>
          <w:lang w:val="en-US"/>
        </w:rPr>
      </w:pPr>
    </w:p>
    <w:p w14:paraId="273AF576" w14:textId="77777777" w:rsidR="006D6381" w:rsidRPr="009D2D6D" w:rsidRDefault="006D6381" w:rsidP="006D6381">
      <w:pPr>
        <w:pStyle w:val="Heading4"/>
        <w:rPr>
          <w:rFonts w:cstheme="majorHAnsi"/>
          <w:b/>
          <w:bCs/>
          <w:i w:val="0"/>
          <w:iCs w:val="0"/>
          <w:color w:val="000000" w:themeColor="text1"/>
          <w:szCs w:val="26"/>
          <w:lang w:val="en-US"/>
        </w:rPr>
      </w:pPr>
    </w:p>
    <w:p w14:paraId="1BE78464" w14:textId="77777777" w:rsidR="006D6381" w:rsidRPr="009D2D6D" w:rsidRDefault="006D6381" w:rsidP="009D2D6D">
      <w:pPr>
        <w:pStyle w:val="Heading4"/>
        <w:keepLines w:val="0"/>
        <w:tabs>
          <w:tab w:val="left" w:pos="737"/>
          <w:tab w:val="left" w:pos="850"/>
        </w:tabs>
        <w:spacing w:before="0" w:line="360" w:lineRule="auto"/>
        <w:jc w:val="both"/>
        <w:rPr>
          <w:rFonts w:ascii="Times New Roman" w:hAnsi="Times New Roman" w:cs="Times New Roman"/>
          <w:bCs/>
          <w:iCs w:val="0"/>
          <w:color w:val="002060"/>
          <w:szCs w:val="26"/>
        </w:rPr>
      </w:pPr>
      <w:r w:rsidRPr="009D2D6D">
        <w:rPr>
          <w:rFonts w:ascii="Times New Roman" w:hAnsi="Times New Roman" w:cs="Times New Roman"/>
          <w:bCs/>
          <w:iCs w:val="0"/>
          <w:color w:val="002060"/>
          <w:szCs w:val="26"/>
          <w:lang w:val="en-US"/>
        </w:rPr>
        <w:t>5.1.6.5</w:t>
      </w:r>
      <w:r w:rsidRPr="009D2D6D">
        <w:rPr>
          <w:rFonts w:ascii="Times New Roman" w:hAnsi="Times New Roman" w:cs="Times New Roman"/>
          <w:bCs/>
          <w:iCs w:val="0"/>
          <w:color w:val="002060"/>
          <w:szCs w:val="26"/>
        </w:rPr>
        <w:t xml:space="preserve"> Đánh giá kết quả kiểm thử</w:t>
      </w:r>
    </w:p>
    <w:p w14:paraId="1BCEB69D" w14:textId="77777777" w:rsidR="006D6381" w:rsidRPr="009D2D6D" w:rsidRDefault="006D6381" w:rsidP="009D2D6D">
      <w:pPr>
        <w:tabs>
          <w:tab w:val="left" w:pos="992"/>
        </w:tabs>
        <w:spacing w:after="0" w:line="360" w:lineRule="auto"/>
        <w:ind w:firstLine="720"/>
        <w:jc w:val="both"/>
        <w:rPr>
          <w:rFonts w:asciiTheme="majorHAnsi" w:hAnsiTheme="majorHAnsi" w:cstheme="majorHAnsi"/>
          <w:b/>
          <w:bCs/>
          <w:szCs w:val="26"/>
        </w:rPr>
      </w:pPr>
      <w:r w:rsidRPr="009D2D6D">
        <w:rPr>
          <w:rFonts w:asciiTheme="majorHAnsi" w:hAnsiTheme="majorHAnsi" w:cstheme="majorHAnsi"/>
          <w:b/>
          <w:bCs/>
          <w:szCs w:val="26"/>
        </w:rPr>
        <w:t>Kết quả thực hiện test</w:t>
      </w:r>
    </w:p>
    <w:p w14:paraId="37CC0185" w14:textId="10A8A6E5" w:rsidR="006D6381" w:rsidRPr="009D2D6D" w:rsidRDefault="006D6381" w:rsidP="009D2D6D">
      <w:pPr>
        <w:tabs>
          <w:tab w:val="left" w:pos="992"/>
        </w:tabs>
        <w:spacing w:after="0" w:line="360" w:lineRule="auto"/>
        <w:ind w:firstLine="720"/>
        <w:jc w:val="both"/>
        <w:rPr>
          <w:rFonts w:asciiTheme="majorHAnsi" w:hAnsiTheme="majorHAnsi" w:cstheme="majorHAnsi"/>
          <w:b/>
          <w:bCs/>
          <w:szCs w:val="26"/>
        </w:rPr>
      </w:pPr>
      <w:r w:rsidRPr="009D2D6D">
        <w:rPr>
          <w:rFonts w:asciiTheme="majorHAnsi" w:hAnsiTheme="majorHAnsi" w:cstheme="majorHAnsi"/>
          <w:b/>
          <w:bCs/>
          <w:szCs w:val="26"/>
        </w:rPr>
        <w:t>Đánh giá, kết luận</w:t>
      </w:r>
    </w:p>
    <w:p w14:paraId="2863157F" w14:textId="77777777" w:rsidR="006D6381" w:rsidRPr="009D2D6D" w:rsidRDefault="006D6381" w:rsidP="009D2D6D">
      <w:pPr>
        <w:tabs>
          <w:tab w:val="left" w:pos="283"/>
        </w:tabs>
        <w:spacing w:after="0" w:line="360" w:lineRule="auto"/>
        <w:jc w:val="center"/>
        <w:rPr>
          <w:rFonts w:asciiTheme="majorHAnsi" w:hAnsiTheme="majorHAnsi" w:cstheme="majorHAnsi"/>
          <w:szCs w:val="26"/>
          <w:lang w:val="en-US"/>
        </w:rPr>
      </w:pPr>
      <w:r w:rsidRPr="009D2D6D">
        <w:rPr>
          <w:rFonts w:asciiTheme="majorHAnsi" w:hAnsiTheme="majorHAnsi" w:cstheme="majorHAnsi"/>
          <w:szCs w:val="26"/>
          <w:lang w:val="en-US"/>
        </w:rPr>
        <w:t>Bảng 4: Kết quả báo cáo kiểm thử hiệu năng</w:t>
      </w:r>
    </w:p>
    <w:tbl>
      <w:tblPr>
        <w:tblStyle w:val="GridTable4-Accent41"/>
        <w:tblW w:w="9558" w:type="dxa"/>
        <w:tblLook w:val="04A0" w:firstRow="1" w:lastRow="0" w:firstColumn="1" w:lastColumn="0" w:noHBand="0" w:noVBand="1"/>
      </w:tblPr>
      <w:tblGrid>
        <w:gridCol w:w="1698"/>
        <w:gridCol w:w="4313"/>
        <w:gridCol w:w="3547"/>
      </w:tblGrid>
      <w:tr w:rsidR="006D6381" w:rsidRPr="009D2D6D" w14:paraId="5E221B97" w14:textId="77777777" w:rsidTr="00F13094">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1698" w:type="dxa"/>
          </w:tcPr>
          <w:p w14:paraId="3776CE22" w14:textId="77777777" w:rsidR="006D6381" w:rsidRPr="009D2D6D" w:rsidRDefault="006D6381" w:rsidP="00F91262">
            <w:pPr>
              <w:jc w:val="center"/>
              <w:rPr>
                <w:rFonts w:asciiTheme="majorHAnsi" w:hAnsiTheme="majorHAnsi" w:cstheme="majorHAnsi"/>
                <w:sz w:val="26"/>
                <w:szCs w:val="26"/>
              </w:rPr>
            </w:pPr>
            <w:r w:rsidRPr="009D2D6D">
              <w:rPr>
                <w:rFonts w:asciiTheme="majorHAnsi" w:hAnsiTheme="majorHAnsi" w:cstheme="majorHAnsi"/>
                <w:sz w:val="26"/>
                <w:szCs w:val="26"/>
              </w:rPr>
              <w:t>STT</w:t>
            </w:r>
          </w:p>
        </w:tc>
        <w:tc>
          <w:tcPr>
            <w:tcW w:w="4313" w:type="dxa"/>
          </w:tcPr>
          <w:p w14:paraId="63CEBB00" w14:textId="77777777" w:rsidR="006D6381" w:rsidRPr="009D2D6D" w:rsidRDefault="006D6381" w:rsidP="00F9126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Tên chức năng</w:t>
            </w:r>
          </w:p>
        </w:tc>
        <w:tc>
          <w:tcPr>
            <w:tcW w:w="3547" w:type="dxa"/>
          </w:tcPr>
          <w:p w14:paraId="0CE8E83D" w14:textId="77777777" w:rsidR="006D6381" w:rsidRPr="009D2D6D" w:rsidRDefault="006D6381" w:rsidP="00F91262">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Số lượng người dùng đồng thời truy cập tối đa</w:t>
            </w:r>
          </w:p>
        </w:tc>
      </w:tr>
      <w:tr w:rsidR="006D6381" w:rsidRPr="009D2D6D" w14:paraId="5CDD49FF" w14:textId="77777777" w:rsidTr="00F13094">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698" w:type="dxa"/>
          </w:tcPr>
          <w:p w14:paraId="5D8948DE" w14:textId="77777777" w:rsidR="006D6381" w:rsidRPr="009D2D6D" w:rsidRDefault="006D6381" w:rsidP="00F91262">
            <w:pPr>
              <w:jc w:val="center"/>
              <w:rPr>
                <w:rFonts w:asciiTheme="majorHAnsi" w:hAnsiTheme="majorHAnsi" w:cstheme="majorHAnsi"/>
                <w:sz w:val="26"/>
                <w:szCs w:val="26"/>
              </w:rPr>
            </w:pPr>
            <w:r w:rsidRPr="009D2D6D">
              <w:rPr>
                <w:rFonts w:asciiTheme="majorHAnsi" w:hAnsiTheme="majorHAnsi" w:cstheme="majorHAnsi"/>
                <w:sz w:val="26"/>
                <w:szCs w:val="26"/>
              </w:rPr>
              <w:t>1</w:t>
            </w:r>
          </w:p>
        </w:tc>
        <w:tc>
          <w:tcPr>
            <w:tcW w:w="4313" w:type="dxa"/>
          </w:tcPr>
          <w:p w14:paraId="76BD64C1" w14:textId="77777777"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trang chủ</w:t>
            </w:r>
          </w:p>
        </w:tc>
        <w:tc>
          <w:tcPr>
            <w:tcW w:w="3547" w:type="dxa"/>
          </w:tcPr>
          <w:p w14:paraId="5ACF46D5" w14:textId="76232AF1" w:rsidR="006D6381" w:rsidRPr="009D2D6D" w:rsidRDefault="006D6381" w:rsidP="00F9126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rPr>
              <w:t>9500</w:t>
            </w:r>
          </w:p>
        </w:tc>
      </w:tr>
      <w:tr w:rsidR="006D6381" w:rsidRPr="009D2D6D" w14:paraId="12866798" w14:textId="77777777" w:rsidTr="00F13094">
        <w:trPr>
          <w:trHeight w:val="505"/>
        </w:trPr>
        <w:tc>
          <w:tcPr>
            <w:cnfStyle w:val="001000000000" w:firstRow="0" w:lastRow="0" w:firstColumn="1" w:lastColumn="0" w:oddVBand="0" w:evenVBand="0" w:oddHBand="0" w:evenHBand="0" w:firstRowFirstColumn="0" w:firstRowLastColumn="0" w:lastRowFirstColumn="0" w:lastRowLastColumn="0"/>
            <w:tcW w:w="1698" w:type="dxa"/>
          </w:tcPr>
          <w:p w14:paraId="306C95B4" w14:textId="77777777" w:rsidR="006D6381" w:rsidRPr="009D2D6D" w:rsidRDefault="006D6381" w:rsidP="00F91262">
            <w:pPr>
              <w:jc w:val="center"/>
              <w:rPr>
                <w:rFonts w:asciiTheme="majorHAnsi" w:hAnsiTheme="majorHAnsi" w:cstheme="majorHAnsi"/>
                <w:sz w:val="26"/>
                <w:szCs w:val="26"/>
              </w:rPr>
            </w:pPr>
            <w:r w:rsidRPr="009D2D6D">
              <w:rPr>
                <w:rFonts w:asciiTheme="majorHAnsi" w:hAnsiTheme="majorHAnsi" w:cstheme="majorHAnsi"/>
                <w:sz w:val="26"/>
                <w:szCs w:val="26"/>
              </w:rPr>
              <w:lastRenderedPageBreak/>
              <w:t>2</w:t>
            </w:r>
          </w:p>
        </w:tc>
        <w:tc>
          <w:tcPr>
            <w:tcW w:w="4313" w:type="dxa"/>
          </w:tcPr>
          <w:p w14:paraId="50B7DA9A" w14:textId="77777777" w:rsidR="006D6381" w:rsidRPr="009D2D6D" w:rsidRDefault="006D6381" w:rsidP="00F9126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vào trang đăng nhập</w:t>
            </w:r>
          </w:p>
        </w:tc>
        <w:tc>
          <w:tcPr>
            <w:tcW w:w="3547" w:type="dxa"/>
          </w:tcPr>
          <w:p w14:paraId="384A3956" w14:textId="77777777" w:rsidR="006D6381" w:rsidRPr="009D2D6D" w:rsidRDefault="006D6381" w:rsidP="00F91262">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7800</w:t>
            </w:r>
          </w:p>
        </w:tc>
      </w:tr>
      <w:tr w:rsidR="006D6381" w:rsidRPr="009D2D6D" w14:paraId="7D281D2E" w14:textId="77777777" w:rsidTr="00F13094">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698" w:type="dxa"/>
          </w:tcPr>
          <w:p w14:paraId="4940F368" w14:textId="77777777" w:rsidR="006D6381" w:rsidRPr="009D2D6D" w:rsidRDefault="006D6381" w:rsidP="00F91262">
            <w:pPr>
              <w:jc w:val="center"/>
              <w:rPr>
                <w:rFonts w:asciiTheme="majorHAnsi" w:hAnsiTheme="majorHAnsi" w:cstheme="majorHAnsi"/>
                <w:sz w:val="26"/>
                <w:szCs w:val="26"/>
              </w:rPr>
            </w:pPr>
            <w:r w:rsidRPr="009D2D6D">
              <w:rPr>
                <w:rFonts w:asciiTheme="majorHAnsi" w:hAnsiTheme="majorHAnsi" w:cstheme="majorHAnsi"/>
                <w:sz w:val="26"/>
                <w:szCs w:val="26"/>
              </w:rPr>
              <w:t>3</w:t>
            </w:r>
          </w:p>
        </w:tc>
        <w:tc>
          <w:tcPr>
            <w:tcW w:w="4313" w:type="dxa"/>
          </w:tcPr>
          <w:p w14:paraId="5BC6B7AB" w14:textId="77777777" w:rsidR="006D6381" w:rsidRPr="009D2D6D" w:rsidRDefault="006D6381" w:rsidP="00F91262">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9D2D6D">
              <w:rPr>
                <w:rFonts w:asciiTheme="majorHAnsi" w:hAnsiTheme="majorHAnsi" w:cstheme="majorHAnsi"/>
                <w:sz w:val="26"/>
                <w:szCs w:val="26"/>
              </w:rPr>
              <w:t>Truy cập tìm kiếm với tên sản phẩm là “Sữa”</w:t>
            </w:r>
          </w:p>
        </w:tc>
        <w:tc>
          <w:tcPr>
            <w:tcW w:w="3547" w:type="dxa"/>
          </w:tcPr>
          <w:p w14:paraId="7181019F" w14:textId="77777777" w:rsidR="006D6381" w:rsidRPr="009D2D6D" w:rsidRDefault="006D6381" w:rsidP="00F9126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vi-VN"/>
              </w:rPr>
            </w:pPr>
            <w:r w:rsidRPr="009D2D6D">
              <w:rPr>
                <w:rFonts w:asciiTheme="majorHAnsi" w:hAnsiTheme="majorHAnsi" w:cstheme="majorHAnsi"/>
                <w:sz w:val="26"/>
                <w:szCs w:val="26"/>
              </w:rPr>
              <w:t>8500</w:t>
            </w:r>
          </w:p>
        </w:tc>
      </w:tr>
    </w:tbl>
    <w:p w14:paraId="4ADCCAFC" w14:textId="77777777" w:rsidR="006D6381" w:rsidRPr="009D2D6D" w:rsidRDefault="006D6381" w:rsidP="006D6381">
      <w:pPr>
        <w:rPr>
          <w:rFonts w:asciiTheme="majorHAnsi" w:hAnsiTheme="majorHAnsi" w:cstheme="majorHAnsi"/>
          <w:szCs w:val="26"/>
        </w:rPr>
      </w:pPr>
    </w:p>
    <w:p w14:paraId="1363F13A" w14:textId="0D0AFD9C" w:rsidR="006D6381" w:rsidRPr="009D2D6D" w:rsidRDefault="006D6381" w:rsidP="009D2D6D">
      <w:pPr>
        <w:tabs>
          <w:tab w:val="left" w:pos="992"/>
        </w:tabs>
        <w:spacing w:after="0" w:line="360" w:lineRule="auto"/>
        <w:ind w:firstLine="720"/>
        <w:jc w:val="both"/>
        <w:rPr>
          <w:rFonts w:asciiTheme="majorHAnsi" w:hAnsiTheme="majorHAnsi" w:cstheme="majorHAnsi"/>
          <w:b/>
          <w:bCs/>
          <w:szCs w:val="26"/>
        </w:rPr>
      </w:pPr>
      <w:r w:rsidRPr="009D2D6D">
        <w:rPr>
          <w:rFonts w:asciiTheme="majorHAnsi" w:hAnsiTheme="majorHAnsi" w:cstheme="majorHAnsi"/>
          <w:b/>
          <w:bCs/>
          <w:szCs w:val="26"/>
        </w:rPr>
        <w:t>Đánh giá</w:t>
      </w:r>
    </w:p>
    <w:p w14:paraId="7C2A0313"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Thời gian phản hồi trung bình tỷ lệ thuận với thời gian phản hồi tối đa và số lượng CCU.</w:t>
      </w:r>
    </w:p>
    <w:p w14:paraId="72C4FB44"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Thời gian đáp ứng: Thời gian đáp ứng trung bình của hệ thống đạt mức tương đối nhanh</w:t>
      </w:r>
    </w:p>
    <w:p w14:paraId="09E85A37"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Sự sai lệch hiện tại so với mức trung bình tương đối thấp</w:t>
      </w:r>
    </w:p>
    <w:p w14:paraId="31D9A2DC" w14:textId="79AFFFD4"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Hoạt động không ổn định, thực hiện đẩy tải với số lượng CCU giống nhau tại thời điểm khác nhau cũng cho tỷ lệ Pass khác nhau.</w:t>
      </w:r>
    </w:p>
    <w:p w14:paraId="05499237" w14:textId="567F588A" w:rsidR="006D6381" w:rsidRPr="009D2D6D" w:rsidRDefault="006D6381" w:rsidP="009D2D6D">
      <w:pPr>
        <w:tabs>
          <w:tab w:val="left" w:pos="992"/>
        </w:tabs>
        <w:spacing w:after="0" w:line="360" w:lineRule="auto"/>
        <w:ind w:firstLine="720"/>
        <w:jc w:val="both"/>
        <w:rPr>
          <w:rFonts w:asciiTheme="majorHAnsi" w:hAnsiTheme="majorHAnsi" w:cstheme="majorHAnsi"/>
          <w:szCs w:val="26"/>
        </w:rPr>
      </w:pPr>
      <w:r w:rsidRPr="009D2D6D">
        <w:rPr>
          <w:rFonts w:asciiTheme="majorHAnsi" w:hAnsiTheme="majorHAnsi" w:cstheme="majorHAnsi"/>
          <w:szCs w:val="26"/>
        </w:rPr>
        <w:t>- Tỷ lệ người dùng truy cập đồng thời đạt ngưỡng trung bình. Hầu hết các chức năng chỉ cho phép truy cập đồng thời</w:t>
      </w:r>
      <w:r w:rsidR="007B5F8C" w:rsidRPr="009D2D6D">
        <w:rPr>
          <w:rFonts w:asciiTheme="majorHAnsi" w:hAnsiTheme="majorHAnsi" w:cstheme="majorHAnsi"/>
          <w:szCs w:val="26"/>
          <w:lang w:val="en-US"/>
        </w:rPr>
        <w:t xml:space="preserve"> 7</w:t>
      </w:r>
      <w:r w:rsidRPr="009D2D6D">
        <w:rPr>
          <w:rFonts w:asciiTheme="majorHAnsi" w:hAnsiTheme="majorHAnsi" w:cstheme="majorHAnsi"/>
          <w:szCs w:val="26"/>
          <w:lang w:val="en-US"/>
        </w:rPr>
        <w:t>800</w:t>
      </w:r>
      <w:r w:rsidRPr="009D2D6D">
        <w:rPr>
          <w:rFonts w:asciiTheme="majorHAnsi" w:hAnsiTheme="majorHAnsi" w:cstheme="majorHAnsi"/>
          <w:szCs w:val="26"/>
        </w:rPr>
        <w:t>-</w:t>
      </w:r>
      <w:r w:rsidRPr="009D2D6D">
        <w:rPr>
          <w:rFonts w:asciiTheme="majorHAnsi" w:hAnsiTheme="majorHAnsi" w:cstheme="majorHAnsi"/>
          <w:szCs w:val="26"/>
          <w:lang w:val="en-US"/>
        </w:rPr>
        <w:t>9</w:t>
      </w:r>
      <w:r w:rsidR="00EA41E7">
        <w:rPr>
          <w:rFonts w:asciiTheme="majorHAnsi" w:hAnsiTheme="majorHAnsi" w:cstheme="majorHAnsi"/>
          <w:szCs w:val="26"/>
          <w:lang w:val="en-US"/>
        </w:rPr>
        <w:t>5</w:t>
      </w:r>
      <w:r w:rsidRPr="009D2D6D">
        <w:rPr>
          <w:rFonts w:asciiTheme="majorHAnsi" w:hAnsiTheme="majorHAnsi" w:cstheme="majorHAnsi"/>
          <w:szCs w:val="26"/>
          <w:lang w:val="en-US"/>
        </w:rPr>
        <w:t>00</w:t>
      </w:r>
      <w:r w:rsidRPr="009D2D6D">
        <w:rPr>
          <w:rFonts w:asciiTheme="majorHAnsi" w:hAnsiTheme="majorHAnsi" w:cstheme="majorHAnsi"/>
          <w:szCs w:val="26"/>
        </w:rPr>
        <w:t xml:space="preserve"> user</w:t>
      </w:r>
    </w:p>
    <w:p w14:paraId="2E08ED4F" w14:textId="7F7E9FE2" w:rsidR="006D6381" w:rsidRPr="005D1F16" w:rsidRDefault="006D6381"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rPr>
        <w:t xml:space="preserve">- Với lượng </w:t>
      </w:r>
      <w:r w:rsidRPr="009D2D6D">
        <w:rPr>
          <w:rFonts w:asciiTheme="majorHAnsi" w:hAnsiTheme="majorHAnsi" w:cstheme="majorHAnsi"/>
          <w:szCs w:val="26"/>
          <w:lang w:val="en-US"/>
        </w:rPr>
        <w:t>1</w:t>
      </w:r>
      <w:r w:rsidR="00EA41E7">
        <w:rPr>
          <w:rFonts w:asciiTheme="majorHAnsi" w:hAnsiTheme="majorHAnsi" w:cstheme="majorHAnsi"/>
          <w:szCs w:val="26"/>
          <w:lang w:val="en-US"/>
        </w:rPr>
        <w:t>3</w:t>
      </w:r>
      <w:r w:rsidRPr="009D2D6D">
        <w:rPr>
          <w:rFonts w:asciiTheme="majorHAnsi" w:hAnsiTheme="majorHAnsi" w:cstheme="majorHAnsi"/>
          <w:szCs w:val="26"/>
          <w:lang w:val="en-US"/>
        </w:rPr>
        <w:t>000</w:t>
      </w:r>
      <w:r w:rsidRPr="009D2D6D">
        <w:rPr>
          <w:rFonts w:asciiTheme="majorHAnsi" w:hAnsiTheme="majorHAnsi" w:cstheme="majorHAnsi"/>
          <w:szCs w:val="26"/>
        </w:rPr>
        <w:t xml:space="preserve"> CCU chạy cùng lúc trong khoảng thời gian 15 phút đã làm cho hệ thống bị treo và không truy cập được vào trang w</w:t>
      </w:r>
      <w:r w:rsidR="005D1F16">
        <w:rPr>
          <w:rFonts w:asciiTheme="majorHAnsi" w:hAnsiTheme="majorHAnsi" w:cstheme="majorHAnsi"/>
          <w:szCs w:val="26"/>
          <w:lang w:val="en-US"/>
        </w:rPr>
        <w:t>eb</w:t>
      </w:r>
    </w:p>
    <w:p w14:paraId="28E76AD4" w14:textId="77777777" w:rsidR="006D6381" w:rsidRPr="009D2D6D" w:rsidRDefault="006D6381" w:rsidP="009D2D6D">
      <w:pPr>
        <w:tabs>
          <w:tab w:val="left" w:pos="992"/>
        </w:tabs>
        <w:spacing w:after="0" w:line="360" w:lineRule="auto"/>
        <w:ind w:firstLine="720"/>
        <w:jc w:val="both"/>
        <w:rPr>
          <w:rFonts w:asciiTheme="majorHAnsi" w:hAnsiTheme="majorHAnsi" w:cstheme="majorHAnsi"/>
          <w:szCs w:val="26"/>
          <w:lang w:val="en-US"/>
        </w:rPr>
      </w:pPr>
    </w:p>
    <w:p w14:paraId="50FA105F" w14:textId="77777777" w:rsidR="006D6381" w:rsidRPr="009D2D6D" w:rsidRDefault="006D6381" w:rsidP="006D6381">
      <w:pPr>
        <w:spacing w:line="360" w:lineRule="auto"/>
        <w:rPr>
          <w:rFonts w:asciiTheme="majorHAnsi" w:hAnsiTheme="majorHAnsi" w:cstheme="majorHAnsi"/>
          <w:szCs w:val="26"/>
          <w:lang w:val="en-US"/>
        </w:rPr>
      </w:pPr>
    </w:p>
    <w:p w14:paraId="2452DFAF" w14:textId="77777777" w:rsidR="006D6381" w:rsidRPr="009D2D6D" w:rsidRDefault="006D6381" w:rsidP="006D6381">
      <w:pPr>
        <w:spacing w:line="360" w:lineRule="auto"/>
        <w:rPr>
          <w:rFonts w:asciiTheme="majorHAnsi" w:hAnsiTheme="majorHAnsi" w:cstheme="majorHAnsi"/>
          <w:szCs w:val="26"/>
          <w:lang w:val="en-US"/>
        </w:rPr>
      </w:pPr>
    </w:p>
    <w:p w14:paraId="1A5C07E1" w14:textId="77777777" w:rsidR="006D6381" w:rsidRPr="009D2D6D" w:rsidRDefault="006D6381" w:rsidP="006D6381">
      <w:pPr>
        <w:spacing w:after="120" w:line="312" w:lineRule="auto"/>
        <w:jc w:val="both"/>
        <w:rPr>
          <w:rFonts w:asciiTheme="majorHAnsi" w:hAnsiTheme="majorHAnsi" w:cstheme="majorHAnsi"/>
          <w:szCs w:val="26"/>
        </w:rPr>
      </w:pPr>
      <w:r w:rsidRPr="009D2D6D">
        <w:rPr>
          <w:rFonts w:asciiTheme="majorHAnsi" w:hAnsiTheme="majorHAnsi" w:cstheme="majorHAnsi"/>
          <w:szCs w:val="26"/>
        </w:rPr>
        <w:br w:type="page"/>
      </w:r>
    </w:p>
    <w:p w14:paraId="57A70B45" w14:textId="77777777" w:rsidR="006D6381" w:rsidRPr="009D2D6D" w:rsidRDefault="006D6381" w:rsidP="009D2D6D">
      <w:pPr>
        <w:pStyle w:val="Heading1"/>
        <w:keepNext w:val="0"/>
        <w:keepLines w:val="0"/>
        <w:spacing w:before="0" w:line="360" w:lineRule="auto"/>
        <w:jc w:val="center"/>
        <w:rPr>
          <w:rFonts w:ascii="Times New Roman" w:hAnsi="Times New Roman" w:cs="Times New Roman"/>
          <w:caps/>
          <w:color w:val="auto"/>
          <w:sz w:val="26"/>
          <w:szCs w:val="26"/>
        </w:rPr>
      </w:pPr>
      <w:bookmarkStart w:id="3089" w:name="_Toc146488685"/>
      <w:bookmarkStart w:id="3090" w:name="_Toc147230985"/>
      <w:r w:rsidRPr="009D2D6D">
        <w:rPr>
          <w:rFonts w:ascii="Times New Roman" w:hAnsi="Times New Roman" w:cs="Times New Roman"/>
          <w:caps/>
          <w:color w:val="auto"/>
          <w:sz w:val="26"/>
          <w:szCs w:val="26"/>
        </w:rPr>
        <w:lastRenderedPageBreak/>
        <w:t>KẾT LUẬN</w:t>
      </w:r>
      <w:bookmarkEnd w:id="3089"/>
      <w:bookmarkEnd w:id="3090"/>
    </w:p>
    <w:p w14:paraId="3E682950" w14:textId="2CA24A02" w:rsidR="006D6381" w:rsidRPr="009D2D6D" w:rsidRDefault="006D6381"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lang w:val="en-US"/>
        </w:rPr>
        <w:t>Kiểm thử phần mềm hiện nay giữ vai trò hết sức quan trọng trong việc đảm bảo chất lượng của một sản phẩm phần mềm. Mặc dù việc sử dụng các công cụ kiểm thử tự động đã giúp giảm thời gian, kinh phí, nhân lực trong quá trình phát triển phần mềm. Nhưng cũng có những việc mà công cụ kiểm thử tự động không thể thay thế được kiểm thử viên, hoặc nếu có thì việc cấu hình cho nó khó khăn hơn rất nhiều so với kiểm thử thủ công. Do đó, kiểm thử viên giỏi phải là người nhận biết được khi nào nên sử dụng công cụ kiểm thử tự động và khi nào nên kiểm thử thủ công.</w:t>
      </w:r>
    </w:p>
    <w:p w14:paraId="3D05B456" w14:textId="23A764EA" w:rsidR="006D6381" w:rsidRPr="009D2D6D" w:rsidRDefault="006D6381" w:rsidP="009D2D6D">
      <w:pPr>
        <w:tabs>
          <w:tab w:val="left" w:pos="992"/>
        </w:tabs>
        <w:spacing w:after="0" w:line="360" w:lineRule="auto"/>
        <w:ind w:firstLine="720"/>
        <w:jc w:val="both"/>
        <w:rPr>
          <w:rFonts w:asciiTheme="majorHAnsi" w:hAnsiTheme="majorHAnsi" w:cstheme="majorHAnsi"/>
          <w:szCs w:val="26"/>
          <w:lang w:val="en-US"/>
        </w:rPr>
      </w:pPr>
      <w:r w:rsidRPr="009D2D6D">
        <w:rPr>
          <w:rFonts w:asciiTheme="majorHAnsi" w:hAnsiTheme="majorHAnsi" w:cstheme="majorHAnsi"/>
          <w:szCs w:val="26"/>
          <w:lang w:val="en-US"/>
        </w:rPr>
        <w:t xml:space="preserve">Sau thời gian thực hiện </w:t>
      </w:r>
      <w:r w:rsidR="00590A77">
        <w:rPr>
          <w:rFonts w:asciiTheme="majorHAnsi" w:hAnsiTheme="majorHAnsi" w:cstheme="majorHAnsi"/>
          <w:szCs w:val="26"/>
          <w:lang w:val="en-US"/>
        </w:rPr>
        <w:t>đề tài</w:t>
      </w:r>
      <w:r w:rsidRPr="009D2D6D">
        <w:rPr>
          <w:rFonts w:asciiTheme="majorHAnsi" w:hAnsiTheme="majorHAnsi" w:cstheme="majorHAnsi"/>
          <w:szCs w:val="26"/>
          <w:lang w:val="en-US"/>
        </w:rPr>
        <w:t xml:space="preserve"> dưới sự hướng dẫn của ThS. Nguyễn Lan Oanh, kết quả mà </w:t>
      </w:r>
      <w:r w:rsidR="00590A77">
        <w:rPr>
          <w:rFonts w:asciiTheme="majorHAnsi" w:hAnsiTheme="majorHAnsi" w:cstheme="majorHAnsi"/>
          <w:szCs w:val="26"/>
          <w:lang w:val="en-US"/>
        </w:rPr>
        <w:t>nhóm</w:t>
      </w:r>
      <w:r w:rsidRPr="009D2D6D">
        <w:rPr>
          <w:rFonts w:asciiTheme="majorHAnsi" w:hAnsiTheme="majorHAnsi" w:cstheme="majorHAnsi"/>
          <w:szCs w:val="26"/>
          <w:lang w:val="en-US"/>
        </w:rPr>
        <w:t xml:space="preserve"> thu được cụ thể như sau:</w:t>
      </w:r>
    </w:p>
    <w:p w14:paraId="1EE40BA7" w14:textId="7128FC0C" w:rsidR="006D6381" w:rsidRPr="009D2D6D" w:rsidRDefault="006D6381" w:rsidP="009D2D6D">
      <w:pPr>
        <w:tabs>
          <w:tab w:val="left" w:pos="992"/>
        </w:tabs>
        <w:spacing w:after="0" w:line="360" w:lineRule="auto"/>
        <w:ind w:firstLine="720"/>
        <w:jc w:val="both"/>
        <w:rPr>
          <w:rFonts w:asciiTheme="majorHAnsi" w:hAnsiTheme="majorHAnsi" w:cstheme="majorHAnsi"/>
          <w:b/>
          <w:szCs w:val="26"/>
          <w:lang w:val="en-US"/>
        </w:rPr>
      </w:pPr>
      <w:r w:rsidRPr="009D2D6D">
        <w:rPr>
          <w:rFonts w:asciiTheme="majorHAnsi" w:hAnsiTheme="majorHAnsi" w:cstheme="majorHAnsi"/>
          <w:b/>
          <w:szCs w:val="26"/>
          <w:lang w:val="en-US"/>
        </w:rPr>
        <w:t>Kết quả đạt được:</w:t>
      </w:r>
    </w:p>
    <w:p w14:paraId="2D9FD94A" w14:textId="4C5A574A" w:rsidR="006D6381" w:rsidRPr="009D2D6D" w:rsidRDefault="006D6381" w:rsidP="009D2D6D">
      <w:pPr>
        <w:pStyle w:val="ListParagraph"/>
        <w:numPr>
          <w:ilvl w:val="0"/>
          <w:numId w:val="40"/>
        </w:numPr>
        <w:tabs>
          <w:tab w:val="left" w:pos="992"/>
        </w:tabs>
        <w:spacing w:after="0" w:line="360" w:lineRule="auto"/>
        <w:ind w:left="0" w:firstLine="720"/>
        <w:jc w:val="both"/>
        <w:rPr>
          <w:rFonts w:asciiTheme="majorHAnsi" w:hAnsiTheme="majorHAnsi" w:cstheme="majorHAnsi"/>
          <w:szCs w:val="26"/>
          <w:lang w:val="en-US"/>
        </w:rPr>
      </w:pPr>
      <w:r w:rsidRPr="009D2D6D">
        <w:rPr>
          <w:rFonts w:asciiTheme="majorHAnsi" w:hAnsiTheme="majorHAnsi" w:cstheme="majorHAnsi"/>
          <w:szCs w:val="26"/>
          <w:lang w:val="en-US"/>
        </w:rPr>
        <w:t>Trình bày được các kiến thức cơ bản về kiểm thử phần mềm nói chung và kiểm thử phần mềm tự động cho các ứng dụng Web nói riêng.</w:t>
      </w:r>
    </w:p>
    <w:p w14:paraId="685FBAA1" w14:textId="40D38055" w:rsidR="006D6381" w:rsidRPr="009D2D6D" w:rsidRDefault="006D6381" w:rsidP="009D2D6D">
      <w:pPr>
        <w:pStyle w:val="ListParagraph"/>
        <w:numPr>
          <w:ilvl w:val="0"/>
          <w:numId w:val="40"/>
        </w:numPr>
        <w:tabs>
          <w:tab w:val="left" w:pos="992"/>
        </w:tabs>
        <w:spacing w:after="0" w:line="360" w:lineRule="auto"/>
        <w:ind w:left="0" w:firstLine="720"/>
        <w:jc w:val="both"/>
        <w:rPr>
          <w:rFonts w:asciiTheme="majorHAnsi" w:hAnsiTheme="majorHAnsi" w:cstheme="majorHAnsi"/>
          <w:szCs w:val="26"/>
          <w:lang w:val="en-US"/>
        </w:rPr>
      </w:pPr>
      <w:r w:rsidRPr="009D2D6D">
        <w:rPr>
          <w:rFonts w:asciiTheme="majorHAnsi" w:hAnsiTheme="majorHAnsi" w:cstheme="majorHAnsi"/>
          <w:szCs w:val="26"/>
          <w:lang w:val="en-US"/>
        </w:rPr>
        <w:t>Giới thiệu được các đặc điểm, thành phần của công cụ kiểm thử tự động Selenium. Kết hợp công cụ Selenium IDE trong kiểm thử tự động ứng dụng Web.</w:t>
      </w:r>
    </w:p>
    <w:p w14:paraId="3B87AF05" w14:textId="0CEF1D8A" w:rsidR="006D6381" w:rsidRPr="009D2D6D" w:rsidRDefault="006D6381" w:rsidP="009D2D6D">
      <w:pPr>
        <w:pStyle w:val="ListParagraph"/>
        <w:numPr>
          <w:ilvl w:val="0"/>
          <w:numId w:val="40"/>
        </w:numPr>
        <w:tabs>
          <w:tab w:val="left" w:pos="992"/>
        </w:tabs>
        <w:spacing w:after="0" w:line="360" w:lineRule="auto"/>
        <w:ind w:left="0" w:firstLine="720"/>
        <w:jc w:val="both"/>
        <w:rPr>
          <w:rFonts w:asciiTheme="majorHAnsi" w:hAnsiTheme="majorHAnsi" w:cstheme="majorHAnsi"/>
          <w:szCs w:val="26"/>
          <w:lang w:val="en-US"/>
        </w:rPr>
      </w:pPr>
      <w:r w:rsidRPr="009D2D6D">
        <w:rPr>
          <w:rFonts w:asciiTheme="majorHAnsi" w:hAnsiTheme="majorHAnsi" w:cstheme="majorHAnsi"/>
          <w:szCs w:val="26"/>
          <w:lang w:val="en-US"/>
        </w:rPr>
        <w:t>Áp dụng các kiến thức đã tìm hiểu vào thực hiện kiểm thử tự động các chức năng chính của ứng dụng Web bán hàng online.</w:t>
      </w:r>
    </w:p>
    <w:p w14:paraId="5F52284F" w14:textId="4C4CF6BF" w:rsidR="006D6381" w:rsidRPr="009D2D6D" w:rsidRDefault="006D6381" w:rsidP="009D2D6D">
      <w:pPr>
        <w:pStyle w:val="ListParagraph"/>
        <w:numPr>
          <w:ilvl w:val="0"/>
          <w:numId w:val="40"/>
        </w:numPr>
        <w:tabs>
          <w:tab w:val="left" w:pos="992"/>
        </w:tabs>
        <w:spacing w:after="0" w:line="360" w:lineRule="auto"/>
        <w:ind w:left="0" w:firstLine="720"/>
        <w:jc w:val="both"/>
        <w:rPr>
          <w:rFonts w:asciiTheme="majorHAnsi" w:hAnsiTheme="majorHAnsi" w:cstheme="majorHAnsi"/>
          <w:szCs w:val="26"/>
          <w:lang w:val="en-US"/>
        </w:rPr>
      </w:pPr>
      <w:r w:rsidRPr="009D2D6D">
        <w:rPr>
          <w:rFonts w:asciiTheme="majorHAnsi" w:hAnsiTheme="majorHAnsi" w:cstheme="majorHAnsi"/>
          <w:szCs w:val="26"/>
        </w:rPr>
        <w:t>Nắm được cơ sở lý thuyết về kiểm thử, kỹ thuật kiểm thử, một số vấn đề cần chú ý khi thực hiện kiểm thử cho một ứng dụng Website.</w:t>
      </w:r>
    </w:p>
    <w:p w14:paraId="6DE14234" w14:textId="3FA2DF65" w:rsidR="006D6381" w:rsidRPr="009D2D6D" w:rsidRDefault="006D6381" w:rsidP="009D2D6D">
      <w:pPr>
        <w:pStyle w:val="ListParagraph"/>
        <w:numPr>
          <w:ilvl w:val="0"/>
          <w:numId w:val="40"/>
        </w:numPr>
        <w:tabs>
          <w:tab w:val="left" w:pos="992"/>
        </w:tabs>
        <w:spacing w:after="0" w:line="360" w:lineRule="auto"/>
        <w:ind w:left="0" w:firstLine="720"/>
        <w:jc w:val="both"/>
        <w:rPr>
          <w:rFonts w:asciiTheme="majorHAnsi" w:hAnsiTheme="majorHAnsi" w:cstheme="majorHAnsi"/>
          <w:szCs w:val="26"/>
          <w:lang w:val="en-US"/>
        </w:rPr>
      </w:pPr>
      <w:r w:rsidRPr="009D2D6D">
        <w:rPr>
          <w:rFonts w:asciiTheme="majorHAnsi" w:hAnsiTheme="majorHAnsi" w:cstheme="majorHAnsi"/>
          <w:szCs w:val="26"/>
        </w:rPr>
        <w:t>Nắm được cơ sở lý thuyết về kiểm thử hiệu năng, các yếu tố được kiểm thử trong kiểm thử hiệu năng, các yếu tố ảnh hưởng tới việc kiểm thử hiệu năng.</w:t>
      </w:r>
    </w:p>
    <w:p w14:paraId="75B5A71E" w14:textId="6660EFA5" w:rsidR="006D6381" w:rsidRPr="009D2D6D" w:rsidRDefault="006D6381" w:rsidP="009D2D6D">
      <w:pPr>
        <w:pStyle w:val="ListParagraph"/>
        <w:numPr>
          <w:ilvl w:val="0"/>
          <w:numId w:val="40"/>
        </w:numPr>
        <w:tabs>
          <w:tab w:val="left" w:pos="992"/>
        </w:tabs>
        <w:spacing w:after="0" w:line="360" w:lineRule="auto"/>
        <w:ind w:left="0" w:firstLine="720"/>
        <w:jc w:val="both"/>
        <w:rPr>
          <w:rFonts w:asciiTheme="majorHAnsi" w:hAnsiTheme="majorHAnsi" w:cstheme="majorHAnsi"/>
          <w:szCs w:val="26"/>
          <w:lang w:val="en-US"/>
        </w:rPr>
      </w:pPr>
      <w:r w:rsidRPr="009D2D6D">
        <w:rPr>
          <w:rFonts w:asciiTheme="majorHAnsi" w:hAnsiTheme="majorHAnsi" w:cstheme="majorHAnsi"/>
          <w:szCs w:val="26"/>
        </w:rPr>
        <w:t>-Tìm hiểu công cụ kiểm thử Jmeter và áp dụng nó vào việc kiểm thử hiệu năng cho website.</w:t>
      </w:r>
    </w:p>
    <w:p w14:paraId="54D92F32" w14:textId="2FD6717F" w:rsidR="006D6381" w:rsidRPr="009D2D6D" w:rsidRDefault="006D6381" w:rsidP="009D2D6D">
      <w:pPr>
        <w:tabs>
          <w:tab w:val="left" w:pos="992"/>
        </w:tabs>
        <w:spacing w:after="0" w:line="360" w:lineRule="auto"/>
        <w:ind w:firstLine="720"/>
        <w:jc w:val="both"/>
        <w:rPr>
          <w:rFonts w:asciiTheme="majorHAnsi" w:hAnsiTheme="majorHAnsi" w:cstheme="majorHAnsi"/>
          <w:b/>
          <w:szCs w:val="26"/>
          <w:lang w:val="en-US"/>
        </w:rPr>
      </w:pPr>
      <w:r w:rsidRPr="009D2D6D">
        <w:rPr>
          <w:rFonts w:asciiTheme="majorHAnsi" w:hAnsiTheme="majorHAnsi" w:cstheme="majorHAnsi"/>
          <w:b/>
          <w:szCs w:val="26"/>
          <w:lang w:val="en-US"/>
        </w:rPr>
        <w:t>Hạn chế:</w:t>
      </w:r>
    </w:p>
    <w:p w14:paraId="2AF47066" w14:textId="50CCE5D5" w:rsidR="006D6381" w:rsidRPr="009D2D6D" w:rsidRDefault="006D6381" w:rsidP="009D2D6D">
      <w:pPr>
        <w:pStyle w:val="ListParagraph"/>
        <w:numPr>
          <w:ilvl w:val="1"/>
          <w:numId w:val="42"/>
        </w:numPr>
        <w:tabs>
          <w:tab w:val="left" w:pos="992"/>
        </w:tabs>
        <w:spacing w:after="0" w:line="360" w:lineRule="auto"/>
        <w:ind w:left="0" w:firstLine="720"/>
        <w:jc w:val="both"/>
        <w:rPr>
          <w:rFonts w:asciiTheme="majorHAnsi" w:hAnsiTheme="majorHAnsi" w:cstheme="majorHAnsi"/>
          <w:szCs w:val="26"/>
          <w:lang w:val="en-US"/>
        </w:rPr>
      </w:pPr>
      <w:r w:rsidRPr="009D2D6D">
        <w:rPr>
          <w:rFonts w:asciiTheme="majorHAnsi" w:hAnsiTheme="majorHAnsi" w:cstheme="majorHAnsi"/>
          <w:szCs w:val="26"/>
          <w:lang w:val="en-US"/>
        </w:rPr>
        <w:t>Chưa thể giả lập nhiều người dùng ảo chạy đồng thời để kiểm thử khả năng xử lý xung đột khi có nhiều khách hàng cùng đặt hàng vào một thời điểm.</w:t>
      </w:r>
    </w:p>
    <w:p w14:paraId="7E88CDB8" w14:textId="5F9A0E45" w:rsidR="006D6381" w:rsidRPr="009D2D6D" w:rsidRDefault="006D6381" w:rsidP="009D2D6D">
      <w:pPr>
        <w:pStyle w:val="ListParagraph"/>
        <w:numPr>
          <w:ilvl w:val="1"/>
          <w:numId w:val="42"/>
        </w:numPr>
        <w:tabs>
          <w:tab w:val="left" w:pos="992"/>
        </w:tabs>
        <w:spacing w:after="0" w:line="360" w:lineRule="auto"/>
        <w:ind w:left="0" w:firstLine="720"/>
        <w:jc w:val="both"/>
        <w:rPr>
          <w:rFonts w:asciiTheme="majorHAnsi" w:hAnsiTheme="majorHAnsi" w:cstheme="majorHAnsi"/>
          <w:szCs w:val="26"/>
          <w:lang w:val="en-US"/>
        </w:rPr>
      </w:pPr>
      <w:r w:rsidRPr="009D2D6D">
        <w:rPr>
          <w:rFonts w:asciiTheme="majorHAnsi" w:hAnsiTheme="majorHAnsi" w:cstheme="majorHAnsi"/>
          <w:szCs w:val="26"/>
          <w:lang w:val="en-US"/>
        </w:rPr>
        <w:t>Chưa nghiên cứu được phương pháp kiểm thử hướng từ khóa với Selenium.</w:t>
      </w:r>
    </w:p>
    <w:p w14:paraId="614915C9" w14:textId="34224A81" w:rsidR="006D6381" w:rsidRPr="009D2D6D" w:rsidRDefault="006D6381" w:rsidP="009D2D6D">
      <w:pPr>
        <w:pStyle w:val="ListParagraph"/>
        <w:numPr>
          <w:ilvl w:val="1"/>
          <w:numId w:val="42"/>
        </w:numPr>
        <w:tabs>
          <w:tab w:val="left" w:pos="992"/>
        </w:tabs>
        <w:spacing w:after="0" w:line="360" w:lineRule="auto"/>
        <w:ind w:left="0" w:firstLine="720"/>
        <w:jc w:val="both"/>
        <w:rPr>
          <w:rFonts w:asciiTheme="majorHAnsi" w:hAnsiTheme="majorHAnsi" w:cstheme="majorHAnsi"/>
          <w:szCs w:val="26"/>
          <w:lang w:val="en-US"/>
        </w:rPr>
      </w:pPr>
      <w:r w:rsidRPr="009D2D6D">
        <w:rPr>
          <w:rFonts w:asciiTheme="majorHAnsi" w:hAnsiTheme="majorHAnsi" w:cstheme="majorHAnsi"/>
          <w:szCs w:val="26"/>
          <w:lang w:val="en-US"/>
        </w:rPr>
        <w:t>Mới kiểm thử với ứng dụng nhỏ, chưa kiểm thử với ứng dụng thực tế.</w:t>
      </w:r>
    </w:p>
    <w:p w14:paraId="4BD5A94B" w14:textId="2290FDBF" w:rsidR="006D6381" w:rsidRPr="009D2D6D" w:rsidRDefault="006D6381" w:rsidP="009D2D6D">
      <w:pPr>
        <w:pStyle w:val="ListParagraph"/>
        <w:numPr>
          <w:ilvl w:val="1"/>
          <w:numId w:val="42"/>
        </w:numPr>
        <w:tabs>
          <w:tab w:val="left" w:pos="992"/>
        </w:tabs>
        <w:spacing w:after="0" w:line="360" w:lineRule="auto"/>
        <w:ind w:left="0" w:firstLine="720"/>
        <w:jc w:val="both"/>
        <w:rPr>
          <w:rFonts w:asciiTheme="majorHAnsi" w:hAnsiTheme="majorHAnsi" w:cstheme="majorHAnsi"/>
          <w:szCs w:val="26"/>
        </w:rPr>
      </w:pPr>
      <w:r w:rsidRPr="009D2D6D">
        <w:rPr>
          <w:rFonts w:asciiTheme="majorHAnsi" w:hAnsiTheme="majorHAnsi" w:cstheme="majorHAnsi"/>
          <w:szCs w:val="26"/>
        </w:rPr>
        <w:t>Chưa sử dụng công cụ kiểm thử Jmeter một cách triệt để.</w:t>
      </w:r>
    </w:p>
    <w:p w14:paraId="5ECC83F3" w14:textId="2F635BC9" w:rsidR="006D6381" w:rsidRPr="009D2D6D" w:rsidRDefault="006D6381" w:rsidP="009D2D6D">
      <w:pPr>
        <w:pStyle w:val="ListParagraph"/>
        <w:numPr>
          <w:ilvl w:val="1"/>
          <w:numId w:val="42"/>
        </w:numPr>
        <w:tabs>
          <w:tab w:val="left" w:pos="992"/>
        </w:tabs>
        <w:spacing w:after="0" w:line="360" w:lineRule="auto"/>
        <w:ind w:left="0" w:firstLine="720"/>
        <w:jc w:val="both"/>
        <w:rPr>
          <w:rFonts w:asciiTheme="majorHAnsi" w:hAnsiTheme="majorHAnsi" w:cstheme="majorHAnsi"/>
          <w:b/>
          <w:szCs w:val="26"/>
          <w:lang w:val="en-US"/>
        </w:rPr>
      </w:pPr>
      <w:r w:rsidRPr="009D2D6D">
        <w:rPr>
          <w:rFonts w:asciiTheme="majorHAnsi" w:hAnsiTheme="majorHAnsi" w:cstheme="majorHAnsi"/>
          <w:szCs w:val="26"/>
        </w:rPr>
        <w:t>Trong quá trình chạy phần mềm, chất lượng mạng còn kém và không ổn định nên kết quả test chỉ mang tính tương đối</w:t>
      </w:r>
    </w:p>
    <w:p w14:paraId="66EEFC15" w14:textId="11C4E7DE" w:rsidR="006D6381" w:rsidRPr="009D2D6D" w:rsidRDefault="006D6381" w:rsidP="009D2D6D">
      <w:pPr>
        <w:tabs>
          <w:tab w:val="left" w:pos="992"/>
        </w:tabs>
        <w:spacing w:after="0" w:line="360" w:lineRule="auto"/>
        <w:ind w:firstLine="720"/>
        <w:jc w:val="both"/>
        <w:rPr>
          <w:rFonts w:asciiTheme="majorHAnsi" w:hAnsiTheme="majorHAnsi" w:cstheme="majorHAnsi"/>
          <w:b/>
          <w:szCs w:val="26"/>
          <w:lang w:val="en-US"/>
        </w:rPr>
      </w:pPr>
      <w:r w:rsidRPr="009D2D6D">
        <w:rPr>
          <w:rFonts w:asciiTheme="majorHAnsi" w:hAnsiTheme="majorHAnsi" w:cstheme="majorHAnsi"/>
          <w:b/>
          <w:szCs w:val="26"/>
          <w:lang w:val="en-US"/>
        </w:rPr>
        <w:lastRenderedPageBreak/>
        <w:t>Hướng phát triển đề tài:</w:t>
      </w:r>
    </w:p>
    <w:p w14:paraId="7949A6AA" w14:textId="682A1B83" w:rsidR="006D6381" w:rsidRPr="009D2D6D" w:rsidRDefault="00590A77" w:rsidP="009D2D6D">
      <w:pPr>
        <w:tabs>
          <w:tab w:val="left" w:pos="992"/>
        </w:tabs>
        <w:spacing w:after="0" w:line="360" w:lineRule="auto"/>
        <w:ind w:firstLine="720"/>
        <w:jc w:val="both"/>
        <w:rPr>
          <w:rFonts w:asciiTheme="majorHAnsi" w:hAnsiTheme="majorHAnsi" w:cstheme="majorHAnsi"/>
          <w:szCs w:val="26"/>
        </w:rPr>
      </w:pPr>
      <w:r>
        <w:rPr>
          <w:rFonts w:asciiTheme="majorHAnsi" w:hAnsiTheme="majorHAnsi" w:cstheme="majorHAnsi"/>
          <w:szCs w:val="26"/>
          <w:lang w:val="en-US"/>
        </w:rPr>
        <w:t>Đề tài</w:t>
      </w:r>
      <w:r w:rsidR="006D6381" w:rsidRPr="009D2D6D">
        <w:rPr>
          <w:rFonts w:asciiTheme="majorHAnsi" w:hAnsiTheme="majorHAnsi" w:cstheme="majorHAnsi"/>
          <w:szCs w:val="26"/>
          <w:lang w:val="en-US"/>
        </w:rPr>
        <w:t xml:space="preserve"> có thể tiếp tục tìm hiểu sâu hơn về các vấn đề của kiểm thử phần mềm và đặc biệt là công cụ kiểm thử tự động Selenium để có thể vận dụng kiểm thử các ứng dụng lớn hơn trong thực tiễn</w:t>
      </w:r>
    </w:p>
    <w:p w14:paraId="7855F9DE" w14:textId="198BBD53" w:rsidR="00FE0541" w:rsidRPr="009D2D6D" w:rsidRDefault="006D6381" w:rsidP="009D2D6D">
      <w:pPr>
        <w:pStyle w:val="Heading1"/>
        <w:keepNext w:val="0"/>
        <w:keepLines w:val="0"/>
        <w:tabs>
          <w:tab w:val="left" w:pos="992"/>
        </w:tabs>
        <w:spacing w:before="0" w:line="360" w:lineRule="auto"/>
        <w:jc w:val="center"/>
        <w:rPr>
          <w:rFonts w:ascii="Times New Roman" w:hAnsi="Times New Roman" w:cs="Times New Roman"/>
          <w:caps/>
          <w:color w:val="auto"/>
          <w:sz w:val="26"/>
          <w:szCs w:val="26"/>
        </w:rPr>
      </w:pPr>
      <w:r w:rsidRPr="009D2D6D">
        <w:rPr>
          <w:rFonts w:cstheme="majorHAnsi"/>
          <w:sz w:val="26"/>
          <w:szCs w:val="26"/>
        </w:rPr>
        <w:br w:type="page"/>
      </w:r>
      <w:bookmarkStart w:id="3091" w:name="_Toc147230986"/>
      <w:r w:rsidR="00FC5A04" w:rsidRPr="009D2D6D">
        <w:rPr>
          <w:rFonts w:ascii="Times New Roman" w:hAnsi="Times New Roman" w:cs="Times New Roman"/>
          <w:caps/>
          <w:color w:val="auto"/>
          <w:sz w:val="26"/>
          <w:szCs w:val="26"/>
        </w:rPr>
        <w:lastRenderedPageBreak/>
        <w:t>TÀI LIỆU THAM KHẢO</w:t>
      </w:r>
      <w:bookmarkEnd w:id="3088"/>
      <w:bookmarkEnd w:id="3091"/>
    </w:p>
    <w:p w14:paraId="699442B3" w14:textId="77777777" w:rsidR="006A1142" w:rsidRPr="009D2D6D" w:rsidRDefault="006A1142" w:rsidP="00F9053D">
      <w:pPr>
        <w:spacing w:line="360" w:lineRule="auto"/>
        <w:rPr>
          <w:rFonts w:asciiTheme="majorHAnsi" w:hAnsiTheme="majorHAnsi" w:cstheme="majorHAnsi"/>
          <w:szCs w:val="26"/>
          <w:lang w:eastAsia="ja-JP"/>
        </w:rPr>
      </w:pPr>
    </w:p>
    <w:p w14:paraId="2CDDE89C" w14:textId="066974AC" w:rsidR="00822341" w:rsidRPr="009D2D6D" w:rsidRDefault="00822341" w:rsidP="009D2D6D">
      <w:pPr>
        <w:tabs>
          <w:tab w:val="left" w:pos="283"/>
        </w:tabs>
        <w:spacing w:after="0" w:line="360" w:lineRule="auto"/>
        <w:rPr>
          <w:rFonts w:asciiTheme="majorHAnsi" w:hAnsiTheme="majorHAnsi" w:cstheme="majorHAnsi"/>
          <w:szCs w:val="26"/>
        </w:rPr>
      </w:pPr>
      <w:r w:rsidRPr="009D2D6D">
        <w:rPr>
          <w:rStyle w:val="fontstyle21"/>
          <w:rFonts w:asciiTheme="majorHAnsi" w:hAnsiTheme="majorHAnsi" w:cstheme="majorHAnsi"/>
          <w:sz w:val="26"/>
          <w:szCs w:val="26"/>
        </w:rPr>
        <w:t xml:space="preserve">[1]. Phạm Ngọc Hùng. </w:t>
      </w:r>
      <w:r w:rsidRPr="009D2D6D">
        <w:rPr>
          <w:rStyle w:val="fontstyle31"/>
          <w:rFonts w:asciiTheme="majorHAnsi" w:hAnsiTheme="majorHAnsi" w:cstheme="majorHAnsi"/>
          <w:sz w:val="26"/>
          <w:szCs w:val="26"/>
        </w:rPr>
        <w:t xml:space="preserve">Giáo trình kiểm thử phần mềm </w:t>
      </w:r>
      <w:r w:rsidRPr="009D2D6D">
        <w:rPr>
          <w:rStyle w:val="fontstyle21"/>
          <w:rFonts w:asciiTheme="majorHAnsi" w:hAnsiTheme="majorHAnsi" w:cstheme="majorHAnsi"/>
          <w:sz w:val="26"/>
          <w:szCs w:val="26"/>
        </w:rPr>
        <w:t>- tháng 1 năm 2014.</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[2]. Daniel Galin, “</w:t>
      </w:r>
      <w:r w:rsidRPr="009D2D6D">
        <w:rPr>
          <w:rStyle w:val="fontstyle31"/>
          <w:rFonts w:asciiTheme="majorHAnsi" w:hAnsiTheme="majorHAnsi" w:cstheme="majorHAnsi"/>
          <w:sz w:val="26"/>
          <w:szCs w:val="26"/>
        </w:rPr>
        <w:t>Software Quality Assurance From Theory to Implementation</w:t>
      </w:r>
      <w:r w:rsidRPr="009D2D6D">
        <w:rPr>
          <w:rFonts w:asciiTheme="majorHAnsi" w:hAnsiTheme="majorHAnsi" w:cstheme="majorHAnsi"/>
          <w:i/>
          <w:iCs/>
          <w:color w:val="000000"/>
          <w:szCs w:val="26"/>
        </w:rPr>
        <w:br/>
      </w:r>
      <w:r w:rsidRPr="009D2D6D">
        <w:rPr>
          <w:rStyle w:val="fontstyle21"/>
          <w:rFonts w:asciiTheme="majorHAnsi" w:hAnsiTheme="majorHAnsi" w:cstheme="majorHAnsi"/>
          <w:sz w:val="26"/>
          <w:szCs w:val="26"/>
        </w:rPr>
        <w:t xml:space="preserve">[3]. Mike O'Docherty, </w:t>
      </w:r>
      <w:r w:rsidRPr="009D2D6D">
        <w:rPr>
          <w:rStyle w:val="fontstyle31"/>
          <w:rFonts w:asciiTheme="majorHAnsi" w:hAnsiTheme="majorHAnsi" w:cstheme="majorHAnsi"/>
          <w:sz w:val="26"/>
          <w:szCs w:val="26"/>
        </w:rPr>
        <w:t>Object Oriented Analysis &amp; Design</w:t>
      </w:r>
      <w:r w:rsidRPr="009D2D6D">
        <w:rPr>
          <w:rFonts w:asciiTheme="majorHAnsi" w:hAnsiTheme="majorHAnsi" w:cstheme="majorHAnsi"/>
          <w:i/>
          <w:iCs/>
          <w:color w:val="000000"/>
          <w:szCs w:val="26"/>
        </w:rPr>
        <w:br/>
      </w:r>
      <w:r w:rsidRPr="009D2D6D">
        <w:rPr>
          <w:rStyle w:val="fontstyle21"/>
          <w:rFonts w:asciiTheme="majorHAnsi" w:hAnsiTheme="majorHAnsi" w:cstheme="majorHAnsi"/>
          <w:sz w:val="26"/>
          <w:szCs w:val="26"/>
        </w:rPr>
        <w:t xml:space="preserve">[4]. Alan John Richardson, </w:t>
      </w:r>
      <w:r w:rsidRPr="009D2D6D">
        <w:rPr>
          <w:rStyle w:val="fontstyle31"/>
          <w:rFonts w:asciiTheme="majorHAnsi" w:hAnsiTheme="majorHAnsi" w:cstheme="majorHAnsi"/>
          <w:sz w:val="26"/>
          <w:szCs w:val="26"/>
        </w:rPr>
        <w:t xml:space="preserve">Selenium Simplified </w:t>
      </w:r>
      <w:r w:rsidRPr="009D2D6D">
        <w:rPr>
          <w:rStyle w:val="fontstyle21"/>
          <w:rFonts w:asciiTheme="majorHAnsi" w:hAnsiTheme="majorHAnsi" w:cstheme="majorHAnsi"/>
          <w:sz w:val="26"/>
          <w:szCs w:val="26"/>
        </w:rPr>
        <w:t>– February 1, 2012, published by</w:t>
      </w:r>
      <w:r w:rsidRPr="009D2D6D">
        <w:rPr>
          <w:rFonts w:asciiTheme="majorHAnsi" w:hAnsiTheme="majorHAnsi" w:cstheme="majorHAnsi"/>
          <w:color w:val="000000"/>
          <w:szCs w:val="26"/>
        </w:rPr>
        <w:t xml:space="preserve"> </w:t>
      </w:r>
      <w:r w:rsidRPr="009D2D6D">
        <w:rPr>
          <w:rStyle w:val="fontstyle21"/>
          <w:rFonts w:asciiTheme="majorHAnsi" w:hAnsiTheme="majorHAnsi" w:cstheme="majorHAnsi"/>
          <w:sz w:val="26"/>
          <w:szCs w:val="26"/>
        </w:rPr>
        <w:t xml:space="preserve">Compendium Developments, published by </w:t>
      </w:r>
      <w:r w:rsidRPr="009D2D6D">
        <w:rPr>
          <w:rStyle w:val="fontstyle31"/>
          <w:rFonts w:asciiTheme="majorHAnsi" w:hAnsiTheme="majorHAnsi" w:cstheme="majorHAnsi"/>
          <w:sz w:val="26"/>
          <w:szCs w:val="26"/>
        </w:rPr>
        <w:t>Packt Publishing Ltd</w:t>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[5]. Selenium. http://selenium.org/.</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[6]. Selenium IDE. https://www.seleniumhq.org/selenium-ide/.</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 xml:space="preserve">[7]. Kiểm thử tự động với Selenium. </w:t>
      </w:r>
      <w:hyperlink r:id="rId82" w:history="1">
        <w:r w:rsidRPr="009D2D6D">
          <w:rPr>
            <w:rStyle w:val="Hyperlink"/>
            <w:rFonts w:asciiTheme="majorHAnsi" w:hAnsiTheme="majorHAnsi" w:cstheme="majorHAnsi"/>
            <w:szCs w:val="26"/>
          </w:rPr>
          <w:t>https://viblo.asia</w:t>
        </w:r>
      </w:hyperlink>
    </w:p>
    <w:p w14:paraId="1CC2C15A" w14:textId="77777777" w:rsidR="009D2D6D" w:rsidRDefault="009D2D6D">
      <w:pPr>
        <w:spacing w:after="120" w:line="312" w:lineRule="auto"/>
        <w:jc w:val="both"/>
        <w:rPr>
          <w:rFonts w:asciiTheme="majorHAnsi" w:eastAsiaTheme="majorEastAsia" w:hAnsiTheme="majorHAnsi" w:cstheme="majorHAnsi"/>
          <w:b/>
          <w:bCs/>
          <w:color w:val="000000" w:themeColor="text1"/>
          <w:szCs w:val="26"/>
          <w:lang w:eastAsia="ja-JP"/>
        </w:rPr>
      </w:pPr>
      <w:r>
        <w:rPr>
          <w:rFonts w:asciiTheme="majorHAnsi" w:eastAsiaTheme="majorEastAsia" w:hAnsiTheme="majorHAnsi" w:cstheme="majorHAnsi"/>
          <w:b/>
          <w:bCs/>
          <w:color w:val="000000" w:themeColor="text1"/>
          <w:szCs w:val="26"/>
          <w:lang w:eastAsia="ja-JP"/>
        </w:rPr>
        <w:br w:type="page"/>
      </w:r>
    </w:p>
    <w:p w14:paraId="414B6AC3" w14:textId="16AD9891" w:rsidR="00FC5A04" w:rsidRPr="009D2D6D" w:rsidRDefault="009159A7" w:rsidP="009D2D6D">
      <w:pPr>
        <w:spacing w:after="0" w:line="360" w:lineRule="auto"/>
        <w:jc w:val="center"/>
        <w:outlineLvl w:val="0"/>
        <w:rPr>
          <w:rFonts w:asciiTheme="majorHAnsi" w:hAnsiTheme="majorHAnsi" w:cstheme="majorHAnsi"/>
          <w:szCs w:val="26"/>
          <w:lang w:eastAsia="ja-JP"/>
        </w:rPr>
      </w:pPr>
      <w:bookmarkStart w:id="3092" w:name="_Toc147230987"/>
      <w:r w:rsidRPr="009D2D6D">
        <w:rPr>
          <w:rFonts w:eastAsiaTheme="majorEastAsia" w:cs="Times New Roman"/>
          <w:b/>
          <w:bCs/>
          <w:caps/>
          <w:szCs w:val="26"/>
          <w:lang w:eastAsia="ja-JP"/>
        </w:rPr>
        <w:lastRenderedPageBreak/>
        <w:t>NHẬN XÉT CỦA GIÁO VIÊN HƯỚNG DẪN</w:t>
      </w:r>
      <w:r w:rsidRPr="009D2D6D">
        <w:rPr>
          <w:rFonts w:cs="Times New Roman"/>
          <w:b/>
          <w:bCs/>
          <w:caps/>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r w:rsidRPr="009D2D6D">
        <w:rPr>
          <w:rFonts w:asciiTheme="majorHAnsi" w:hAnsiTheme="majorHAnsi" w:cstheme="majorHAnsi"/>
          <w:color w:val="000000"/>
          <w:szCs w:val="26"/>
        </w:rPr>
        <w:br/>
      </w:r>
      <w:r w:rsidRPr="009D2D6D">
        <w:rPr>
          <w:rStyle w:val="fontstyle21"/>
          <w:rFonts w:asciiTheme="majorHAnsi" w:hAnsiTheme="majorHAnsi" w:cstheme="majorHAnsi"/>
          <w:sz w:val="26"/>
          <w:szCs w:val="26"/>
        </w:rPr>
        <w:t>......................................................................................................................................</w:t>
      </w:r>
      <w:bookmarkEnd w:id="3092"/>
    </w:p>
    <w:sectPr w:rsidR="00FC5A04" w:rsidRPr="009D2D6D" w:rsidSect="009D2D6D">
      <w:footerReference w:type="default" r:id="rId83"/>
      <w:pgSz w:w="11906" w:h="16838" w:code="9"/>
      <w:pgMar w:top="1417" w:right="1134" w:bottom="1417"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9AEED7" w14:textId="77777777" w:rsidR="009550A9" w:rsidRDefault="009550A9" w:rsidP="00E33355">
      <w:pPr>
        <w:spacing w:after="0" w:line="240" w:lineRule="auto"/>
      </w:pPr>
      <w:r>
        <w:separator/>
      </w:r>
    </w:p>
  </w:endnote>
  <w:endnote w:type="continuationSeparator" w:id="0">
    <w:p w14:paraId="21FA97DA" w14:textId="77777777" w:rsidR="009550A9" w:rsidRDefault="009550A9" w:rsidP="00E33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IDFont+F2">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IDFont+F3">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BFE9F7" w14:textId="77777777" w:rsidR="00F91262" w:rsidRDefault="00F91262">
    <w:pPr>
      <w:pStyle w:val="Footer"/>
      <w:jc w:val="center"/>
    </w:pPr>
  </w:p>
  <w:p w14:paraId="157F6234" w14:textId="77777777" w:rsidR="00F91262" w:rsidRDefault="00F9126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0502249"/>
      <w:docPartObj>
        <w:docPartGallery w:val="Page Numbers (Bottom of Page)"/>
        <w:docPartUnique/>
      </w:docPartObj>
    </w:sdtPr>
    <w:sdtEndPr>
      <w:rPr>
        <w:noProof/>
      </w:rPr>
    </w:sdtEndPr>
    <w:sdtContent>
      <w:p w14:paraId="671B41B5" w14:textId="6156E94E" w:rsidR="00F91262" w:rsidRDefault="00F91262">
        <w:pPr>
          <w:pStyle w:val="Footer"/>
          <w:jc w:val="center"/>
        </w:pPr>
        <w:r>
          <w:fldChar w:fldCharType="begin"/>
        </w:r>
        <w:r>
          <w:instrText xml:space="preserve"> PAGE   \* MERGEFORMAT </w:instrText>
        </w:r>
        <w:r>
          <w:fldChar w:fldCharType="separate"/>
        </w:r>
        <w:r w:rsidR="007378D1">
          <w:rPr>
            <w:noProof/>
          </w:rPr>
          <w:t>16</w:t>
        </w:r>
        <w:r>
          <w:rPr>
            <w:noProof/>
          </w:rPr>
          <w:fldChar w:fldCharType="end"/>
        </w:r>
      </w:p>
    </w:sdtContent>
  </w:sdt>
  <w:p w14:paraId="1BB4B252" w14:textId="77777777" w:rsidR="00F91262" w:rsidRDefault="00F9126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99482E" w14:textId="77777777" w:rsidR="009550A9" w:rsidRDefault="009550A9" w:rsidP="00E33355">
      <w:pPr>
        <w:spacing w:after="0" w:line="240" w:lineRule="auto"/>
      </w:pPr>
      <w:r>
        <w:separator/>
      </w:r>
    </w:p>
  </w:footnote>
  <w:footnote w:type="continuationSeparator" w:id="0">
    <w:p w14:paraId="7AEFB8D1" w14:textId="77777777" w:rsidR="009550A9" w:rsidRDefault="009550A9" w:rsidP="00E33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A343B"/>
    <w:multiLevelType w:val="multilevel"/>
    <w:tmpl w:val="13F6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04D96"/>
    <w:multiLevelType w:val="hybridMultilevel"/>
    <w:tmpl w:val="87729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923F76"/>
    <w:multiLevelType w:val="multilevel"/>
    <w:tmpl w:val="A644253A"/>
    <w:lvl w:ilvl="0">
      <w:start w:val="3"/>
      <w:numFmt w:val="decimal"/>
      <w:lvlText w:val="%1"/>
      <w:lvlJc w:val="left"/>
      <w:pPr>
        <w:ind w:left="360" w:hanging="360"/>
      </w:pPr>
      <w:rPr>
        <w:rFonts w:hint="default"/>
        <w:b/>
      </w:rPr>
    </w:lvl>
    <w:lvl w:ilvl="1">
      <w:start w:val="6"/>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 w15:restartNumberingAfterBreak="0">
    <w:nsid w:val="128653F8"/>
    <w:multiLevelType w:val="hybridMultilevel"/>
    <w:tmpl w:val="35C08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2D05AA4"/>
    <w:multiLevelType w:val="hybridMultilevel"/>
    <w:tmpl w:val="58D8BBFC"/>
    <w:lvl w:ilvl="0" w:tplc="EF7279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D43047"/>
    <w:multiLevelType w:val="hybridMultilevel"/>
    <w:tmpl w:val="904C18B4"/>
    <w:lvl w:ilvl="0" w:tplc="CC1016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17A2C"/>
    <w:multiLevelType w:val="hybridMultilevel"/>
    <w:tmpl w:val="0C3CB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34702"/>
    <w:multiLevelType w:val="multilevel"/>
    <w:tmpl w:val="D1822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E96761"/>
    <w:multiLevelType w:val="hybridMultilevel"/>
    <w:tmpl w:val="6D60550A"/>
    <w:lvl w:ilvl="0" w:tplc="BBC63D3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45204A"/>
    <w:multiLevelType w:val="hybridMultilevel"/>
    <w:tmpl w:val="304EA8FE"/>
    <w:lvl w:ilvl="0" w:tplc="FD60D70A">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2A12049"/>
    <w:multiLevelType w:val="hybridMultilevel"/>
    <w:tmpl w:val="B93001EA"/>
    <w:lvl w:ilvl="0" w:tplc="2BEEABC2">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253930A3"/>
    <w:multiLevelType w:val="multilevel"/>
    <w:tmpl w:val="40CC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7366FE"/>
    <w:multiLevelType w:val="hybridMultilevel"/>
    <w:tmpl w:val="93DE224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B6E66"/>
    <w:multiLevelType w:val="hybridMultilevel"/>
    <w:tmpl w:val="23502140"/>
    <w:lvl w:ilvl="0" w:tplc="F048B7C6">
      <w:numFmt w:val="bullet"/>
      <w:lvlText w:val="-"/>
      <w:lvlJc w:val="left"/>
      <w:pPr>
        <w:ind w:left="251" w:hanging="138"/>
      </w:pPr>
      <w:rPr>
        <w:rFonts w:ascii="Times New Roman" w:eastAsia="Times New Roman" w:hAnsi="Times New Roman" w:cs="Times New Roman" w:hint="default"/>
        <w:w w:val="100"/>
        <w:sz w:val="24"/>
        <w:szCs w:val="24"/>
        <w:lang w:eastAsia="en-US" w:bidi="ar-SA"/>
      </w:rPr>
    </w:lvl>
    <w:lvl w:ilvl="1" w:tplc="CEB820AA">
      <w:numFmt w:val="bullet"/>
      <w:lvlText w:val=""/>
      <w:lvlJc w:val="left"/>
      <w:pPr>
        <w:ind w:left="833" w:hanging="360"/>
      </w:pPr>
      <w:rPr>
        <w:rFonts w:ascii="Symbol" w:eastAsia="Symbol" w:hAnsi="Symbol" w:cs="Symbol" w:hint="default"/>
        <w:w w:val="100"/>
        <w:sz w:val="24"/>
        <w:szCs w:val="24"/>
        <w:lang w:eastAsia="en-US" w:bidi="ar-SA"/>
      </w:rPr>
    </w:lvl>
    <w:lvl w:ilvl="2" w:tplc="63E0ED5E">
      <w:numFmt w:val="bullet"/>
      <w:lvlText w:val="•"/>
      <w:lvlJc w:val="left"/>
      <w:pPr>
        <w:ind w:left="1625" w:hanging="360"/>
      </w:pPr>
      <w:rPr>
        <w:lang w:eastAsia="en-US" w:bidi="ar-SA"/>
      </w:rPr>
    </w:lvl>
    <w:lvl w:ilvl="3" w:tplc="DCC4D7A2">
      <w:numFmt w:val="bullet"/>
      <w:lvlText w:val="•"/>
      <w:lvlJc w:val="left"/>
      <w:pPr>
        <w:ind w:left="2410" w:hanging="360"/>
      </w:pPr>
      <w:rPr>
        <w:lang w:eastAsia="en-US" w:bidi="ar-SA"/>
      </w:rPr>
    </w:lvl>
    <w:lvl w:ilvl="4" w:tplc="EFC4E612">
      <w:numFmt w:val="bullet"/>
      <w:lvlText w:val="•"/>
      <w:lvlJc w:val="left"/>
      <w:pPr>
        <w:ind w:left="3196" w:hanging="360"/>
      </w:pPr>
      <w:rPr>
        <w:lang w:eastAsia="en-US" w:bidi="ar-SA"/>
      </w:rPr>
    </w:lvl>
    <w:lvl w:ilvl="5" w:tplc="DDF0E6CE">
      <w:numFmt w:val="bullet"/>
      <w:lvlText w:val="•"/>
      <w:lvlJc w:val="left"/>
      <w:pPr>
        <w:ind w:left="3981" w:hanging="360"/>
      </w:pPr>
      <w:rPr>
        <w:lang w:eastAsia="en-US" w:bidi="ar-SA"/>
      </w:rPr>
    </w:lvl>
    <w:lvl w:ilvl="6" w:tplc="2708E8EE">
      <w:numFmt w:val="bullet"/>
      <w:lvlText w:val="•"/>
      <w:lvlJc w:val="left"/>
      <w:pPr>
        <w:ind w:left="4766" w:hanging="360"/>
      </w:pPr>
      <w:rPr>
        <w:lang w:eastAsia="en-US" w:bidi="ar-SA"/>
      </w:rPr>
    </w:lvl>
    <w:lvl w:ilvl="7" w:tplc="8E20E520">
      <w:numFmt w:val="bullet"/>
      <w:lvlText w:val="•"/>
      <w:lvlJc w:val="left"/>
      <w:pPr>
        <w:ind w:left="5552" w:hanging="360"/>
      </w:pPr>
      <w:rPr>
        <w:lang w:eastAsia="en-US" w:bidi="ar-SA"/>
      </w:rPr>
    </w:lvl>
    <w:lvl w:ilvl="8" w:tplc="BD642C96">
      <w:numFmt w:val="bullet"/>
      <w:lvlText w:val="•"/>
      <w:lvlJc w:val="left"/>
      <w:pPr>
        <w:ind w:left="6337" w:hanging="360"/>
      </w:pPr>
      <w:rPr>
        <w:lang w:eastAsia="en-US" w:bidi="ar-SA"/>
      </w:rPr>
    </w:lvl>
  </w:abstractNum>
  <w:abstractNum w:abstractNumId="14" w15:restartNumberingAfterBreak="0">
    <w:nsid w:val="2E8A2D49"/>
    <w:multiLevelType w:val="hybridMultilevel"/>
    <w:tmpl w:val="055AA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F283C53"/>
    <w:multiLevelType w:val="hybridMultilevel"/>
    <w:tmpl w:val="0B728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5E1575"/>
    <w:multiLevelType w:val="multilevel"/>
    <w:tmpl w:val="E1285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4F483D"/>
    <w:multiLevelType w:val="multilevel"/>
    <w:tmpl w:val="1D50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23042"/>
    <w:multiLevelType w:val="multilevel"/>
    <w:tmpl w:val="157EC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920BE8"/>
    <w:multiLevelType w:val="hybridMultilevel"/>
    <w:tmpl w:val="EC10D8F2"/>
    <w:lvl w:ilvl="0" w:tplc="7820E258">
      <w:numFmt w:val="bullet"/>
      <w:lvlText w:val=""/>
      <w:lvlJc w:val="left"/>
      <w:pPr>
        <w:ind w:left="720" w:hanging="360"/>
      </w:pPr>
      <w:rPr>
        <w:rFonts w:ascii="Wingdings" w:eastAsia="DengXian"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BF0D8D"/>
    <w:multiLevelType w:val="multilevel"/>
    <w:tmpl w:val="31841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FD58B0"/>
    <w:multiLevelType w:val="multilevel"/>
    <w:tmpl w:val="2C12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2D232F"/>
    <w:multiLevelType w:val="multilevel"/>
    <w:tmpl w:val="0730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D84107"/>
    <w:multiLevelType w:val="hybridMultilevel"/>
    <w:tmpl w:val="B51C6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6D5330"/>
    <w:multiLevelType w:val="multilevel"/>
    <w:tmpl w:val="44BA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EE6057"/>
    <w:multiLevelType w:val="hybridMultilevel"/>
    <w:tmpl w:val="51801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B71F0"/>
    <w:multiLevelType w:val="hybridMultilevel"/>
    <w:tmpl w:val="9C5E6C2E"/>
    <w:lvl w:ilvl="0" w:tplc="ACA27696">
      <w:numFmt w:val="bullet"/>
      <w:lvlText w:val="-"/>
      <w:lvlJc w:val="left"/>
      <w:pPr>
        <w:ind w:left="251" w:hanging="138"/>
      </w:pPr>
      <w:rPr>
        <w:rFonts w:ascii="Times New Roman" w:eastAsia="Times New Roman" w:hAnsi="Times New Roman" w:cs="Times New Roman" w:hint="default"/>
        <w:w w:val="100"/>
        <w:sz w:val="24"/>
        <w:szCs w:val="24"/>
        <w:lang w:eastAsia="en-US" w:bidi="ar-SA"/>
      </w:rPr>
    </w:lvl>
    <w:lvl w:ilvl="1" w:tplc="F664F3F0">
      <w:numFmt w:val="bullet"/>
      <w:lvlText w:val=""/>
      <w:lvlJc w:val="left"/>
      <w:pPr>
        <w:ind w:left="833" w:hanging="360"/>
      </w:pPr>
      <w:rPr>
        <w:rFonts w:ascii="Symbol" w:eastAsia="Symbol" w:hAnsi="Symbol" w:cs="Symbol" w:hint="default"/>
        <w:w w:val="100"/>
        <w:sz w:val="24"/>
        <w:szCs w:val="24"/>
        <w:lang w:eastAsia="en-US" w:bidi="ar-SA"/>
      </w:rPr>
    </w:lvl>
    <w:lvl w:ilvl="2" w:tplc="CE785AB6">
      <w:numFmt w:val="bullet"/>
      <w:lvlText w:val="•"/>
      <w:lvlJc w:val="left"/>
      <w:pPr>
        <w:ind w:left="1625" w:hanging="360"/>
      </w:pPr>
      <w:rPr>
        <w:lang w:eastAsia="en-US" w:bidi="ar-SA"/>
      </w:rPr>
    </w:lvl>
    <w:lvl w:ilvl="3" w:tplc="5AD87AF2">
      <w:numFmt w:val="bullet"/>
      <w:lvlText w:val="•"/>
      <w:lvlJc w:val="left"/>
      <w:pPr>
        <w:ind w:left="2410" w:hanging="360"/>
      </w:pPr>
      <w:rPr>
        <w:lang w:eastAsia="en-US" w:bidi="ar-SA"/>
      </w:rPr>
    </w:lvl>
    <w:lvl w:ilvl="4" w:tplc="FFBECEE8">
      <w:numFmt w:val="bullet"/>
      <w:lvlText w:val="•"/>
      <w:lvlJc w:val="left"/>
      <w:pPr>
        <w:ind w:left="3196" w:hanging="360"/>
      </w:pPr>
      <w:rPr>
        <w:lang w:eastAsia="en-US" w:bidi="ar-SA"/>
      </w:rPr>
    </w:lvl>
    <w:lvl w:ilvl="5" w:tplc="12CEC6F6">
      <w:numFmt w:val="bullet"/>
      <w:lvlText w:val="•"/>
      <w:lvlJc w:val="left"/>
      <w:pPr>
        <w:ind w:left="3981" w:hanging="360"/>
      </w:pPr>
      <w:rPr>
        <w:lang w:eastAsia="en-US" w:bidi="ar-SA"/>
      </w:rPr>
    </w:lvl>
    <w:lvl w:ilvl="6" w:tplc="3EDC0718">
      <w:numFmt w:val="bullet"/>
      <w:lvlText w:val="•"/>
      <w:lvlJc w:val="left"/>
      <w:pPr>
        <w:ind w:left="4766" w:hanging="360"/>
      </w:pPr>
      <w:rPr>
        <w:lang w:eastAsia="en-US" w:bidi="ar-SA"/>
      </w:rPr>
    </w:lvl>
    <w:lvl w:ilvl="7" w:tplc="6340FF3A">
      <w:numFmt w:val="bullet"/>
      <w:lvlText w:val="•"/>
      <w:lvlJc w:val="left"/>
      <w:pPr>
        <w:ind w:left="5552" w:hanging="360"/>
      </w:pPr>
      <w:rPr>
        <w:lang w:eastAsia="en-US" w:bidi="ar-SA"/>
      </w:rPr>
    </w:lvl>
    <w:lvl w:ilvl="8" w:tplc="D7CE9AA0">
      <w:numFmt w:val="bullet"/>
      <w:lvlText w:val="•"/>
      <w:lvlJc w:val="left"/>
      <w:pPr>
        <w:ind w:left="6337" w:hanging="360"/>
      </w:pPr>
      <w:rPr>
        <w:lang w:eastAsia="en-US" w:bidi="ar-SA"/>
      </w:rPr>
    </w:lvl>
  </w:abstractNum>
  <w:abstractNum w:abstractNumId="27" w15:restartNumberingAfterBreak="0">
    <w:nsid w:val="4F832630"/>
    <w:multiLevelType w:val="hybridMultilevel"/>
    <w:tmpl w:val="6D5E3578"/>
    <w:lvl w:ilvl="0" w:tplc="47445FCA">
      <w:numFmt w:val="bullet"/>
      <w:lvlText w:val=""/>
      <w:lvlJc w:val="left"/>
      <w:pPr>
        <w:ind w:left="720" w:hanging="360"/>
      </w:pPr>
      <w:rPr>
        <w:rFonts w:ascii="Symbol" w:eastAsia="Symbol" w:hAnsi="Symbol" w:cs="Symbol" w:hint="default"/>
        <w:w w:val="100"/>
        <w:sz w:val="24"/>
        <w:szCs w:val="24"/>
        <w:lang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7B27AE"/>
    <w:multiLevelType w:val="hybridMultilevel"/>
    <w:tmpl w:val="000C1080"/>
    <w:lvl w:ilvl="0" w:tplc="5A62DD96">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F3F4F5E"/>
    <w:multiLevelType w:val="multilevel"/>
    <w:tmpl w:val="3B7A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B57FAC"/>
    <w:multiLevelType w:val="hybridMultilevel"/>
    <w:tmpl w:val="AF0025D0"/>
    <w:lvl w:ilvl="0" w:tplc="FA7C2B54">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62714917"/>
    <w:multiLevelType w:val="multilevel"/>
    <w:tmpl w:val="8678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7D556F"/>
    <w:multiLevelType w:val="multilevel"/>
    <w:tmpl w:val="81F0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F16FE6"/>
    <w:multiLevelType w:val="hybridMultilevel"/>
    <w:tmpl w:val="9E76A574"/>
    <w:lvl w:ilvl="0" w:tplc="22B4C412">
      <w:start w:val="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8D04265"/>
    <w:multiLevelType w:val="hybridMultilevel"/>
    <w:tmpl w:val="B936E552"/>
    <w:lvl w:ilvl="0" w:tplc="1E5CF7CE">
      <w:numFmt w:val="bullet"/>
      <w:lvlText w:val="-"/>
      <w:lvlJc w:val="left"/>
      <w:pPr>
        <w:ind w:left="251" w:hanging="138"/>
      </w:pPr>
      <w:rPr>
        <w:rFonts w:ascii="Times New Roman" w:eastAsia="Times New Roman" w:hAnsi="Times New Roman" w:cs="Times New Roman" w:hint="default"/>
        <w:w w:val="100"/>
        <w:sz w:val="24"/>
        <w:szCs w:val="24"/>
        <w:lang w:eastAsia="en-US" w:bidi="ar-SA"/>
      </w:rPr>
    </w:lvl>
    <w:lvl w:ilvl="1" w:tplc="47445FCA">
      <w:numFmt w:val="bullet"/>
      <w:lvlText w:val=""/>
      <w:lvlJc w:val="left"/>
      <w:pPr>
        <w:ind w:left="833" w:hanging="360"/>
      </w:pPr>
      <w:rPr>
        <w:rFonts w:ascii="Symbol" w:eastAsia="Symbol" w:hAnsi="Symbol" w:cs="Symbol" w:hint="default"/>
        <w:w w:val="100"/>
        <w:sz w:val="24"/>
        <w:szCs w:val="24"/>
        <w:lang w:eastAsia="en-US" w:bidi="ar-SA"/>
      </w:rPr>
    </w:lvl>
    <w:lvl w:ilvl="2" w:tplc="3FCE3FAA">
      <w:numFmt w:val="bullet"/>
      <w:lvlText w:val="•"/>
      <w:lvlJc w:val="left"/>
      <w:pPr>
        <w:ind w:left="1625" w:hanging="360"/>
      </w:pPr>
      <w:rPr>
        <w:lang w:eastAsia="en-US" w:bidi="ar-SA"/>
      </w:rPr>
    </w:lvl>
    <w:lvl w:ilvl="3" w:tplc="BF28E498">
      <w:numFmt w:val="bullet"/>
      <w:lvlText w:val="•"/>
      <w:lvlJc w:val="left"/>
      <w:pPr>
        <w:ind w:left="2410" w:hanging="360"/>
      </w:pPr>
      <w:rPr>
        <w:lang w:eastAsia="en-US" w:bidi="ar-SA"/>
      </w:rPr>
    </w:lvl>
    <w:lvl w:ilvl="4" w:tplc="603EB660">
      <w:numFmt w:val="bullet"/>
      <w:lvlText w:val="•"/>
      <w:lvlJc w:val="left"/>
      <w:pPr>
        <w:ind w:left="3196" w:hanging="360"/>
      </w:pPr>
      <w:rPr>
        <w:lang w:eastAsia="en-US" w:bidi="ar-SA"/>
      </w:rPr>
    </w:lvl>
    <w:lvl w:ilvl="5" w:tplc="264C9482">
      <w:numFmt w:val="bullet"/>
      <w:lvlText w:val="•"/>
      <w:lvlJc w:val="left"/>
      <w:pPr>
        <w:ind w:left="3981" w:hanging="360"/>
      </w:pPr>
      <w:rPr>
        <w:lang w:eastAsia="en-US" w:bidi="ar-SA"/>
      </w:rPr>
    </w:lvl>
    <w:lvl w:ilvl="6" w:tplc="EA242D3E">
      <w:numFmt w:val="bullet"/>
      <w:lvlText w:val="•"/>
      <w:lvlJc w:val="left"/>
      <w:pPr>
        <w:ind w:left="4766" w:hanging="360"/>
      </w:pPr>
      <w:rPr>
        <w:lang w:eastAsia="en-US" w:bidi="ar-SA"/>
      </w:rPr>
    </w:lvl>
    <w:lvl w:ilvl="7" w:tplc="0CA6A154">
      <w:numFmt w:val="bullet"/>
      <w:lvlText w:val="•"/>
      <w:lvlJc w:val="left"/>
      <w:pPr>
        <w:ind w:left="5552" w:hanging="360"/>
      </w:pPr>
      <w:rPr>
        <w:lang w:eastAsia="en-US" w:bidi="ar-SA"/>
      </w:rPr>
    </w:lvl>
    <w:lvl w:ilvl="8" w:tplc="9C9C92C8">
      <w:numFmt w:val="bullet"/>
      <w:lvlText w:val="•"/>
      <w:lvlJc w:val="left"/>
      <w:pPr>
        <w:ind w:left="6337" w:hanging="360"/>
      </w:pPr>
      <w:rPr>
        <w:lang w:eastAsia="en-US" w:bidi="ar-SA"/>
      </w:rPr>
    </w:lvl>
  </w:abstractNum>
  <w:abstractNum w:abstractNumId="35" w15:restartNumberingAfterBreak="0">
    <w:nsid w:val="6BDC1A67"/>
    <w:multiLevelType w:val="multilevel"/>
    <w:tmpl w:val="D35CF868"/>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rPr>
        <w:b/>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6" w15:restartNumberingAfterBreak="0">
    <w:nsid w:val="6DF2328C"/>
    <w:multiLevelType w:val="hybridMultilevel"/>
    <w:tmpl w:val="40D0C264"/>
    <w:lvl w:ilvl="0" w:tplc="08585C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92298F"/>
    <w:multiLevelType w:val="hybridMultilevel"/>
    <w:tmpl w:val="553413C6"/>
    <w:lvl w:ilvl="0" w:tplc="5A62DD96">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71FC1AB1"/>
    <w:multiLevelType w:val="hybridMultilevel"/>
    <w:tmpl w:val="61545218"/>
    <w:lvl w:ilvl="0" w:tplc="DB109950">
      <w:numFmt w:val="bullet"/>
      <w:lvlText w:val="-"/>
      <w:lvlJc w:val="left"/>
      <w:pPr>
        <w:ind w:left="251" w:hanging="138"/>
      </w:pPr>
      <w:rPr>
        <w:rFonts w:ascii="Times New Roman" w:eastAsia="Times New Roman" w:hAnsi="Times New Roman" w:cs="Times New Roman" w:hint="default"/>
        <w:w w:val="100"/>
        <w:sz w:val="24"/>
        <w:szCs w:val="24"/>
        <w:lang w:eastAsia="en-US" w:bidi="ar-SA"/>
      </w:rPr>
    </w:lvl>
    <w:lvl w:ilvl="1" w:tplc="0E5E6B68">
      <w:numFmt w:val="bullet"/>
      <w:lvlText w:val=""/>
      <w:lvlJc w:val="left"/>
      <w:pPr>
        <w:ind w:left="833" w:hanging="360"/>
      </w:pPr>
      <w:rPr>
        <w:rFonts w:ascii="Symbol" w:eastAsia="Symbol" w:hAnsi="Symbol" w:cs="Symbol" w:hint="default"/>
        <w:w w:val="100"/>
        <w:sz w:val="24"/>
        <w:szCs w:val="24"/>
        <w:lang w:eastAsia="en-US" w:bidi="ar-SA"/>
      </w:rPr>
    </w:lvl>
    <w:lvl w:ilvl="2" w:tplc="D9E6E76E">
      <w:numFmt w:val="bullet"/>
      <w:lvlText w:val="•"/>
      <w:lvlJc w:val="left"/>
      <w:pPr>
        <w:ind w:left="1625" w:hanging="360"/>
      </w:pPr>
      <w:rPr>
        <w:lang w:eastAsia="en-US" w:bidi="ar-SA"/>
      </w:rPr>
    </w:lvl>
    <w:lvl w:ilvl="3" w:tplc="EE12D5B0">
      <w:numFmt w:val="bullet"/>
      <w:lvlText w:val="•"/>
      <w:lvlJc w:val="left"/>
      <w:pPr>
        <w:ind w:left="2410" w:hanging="360"/>
      </w:pPr>
      <w:rPr>
        <w:lang w:eastAsia="en-US" w:bidi="ar-SA"/>
      </w:rPr>
    </w:lvl>
    <w:lvl w:ilvl="4" w:tplc="70FC0220">
      <w:numFmt w:val="bullet"/>
      <w:lvlText w:val="•"/>
      <w:lvlJc w:val="left"/>
      <w:pPr>
        <w:ind w:left="3196" w:hanging="360"/>
      </w:pPr>
      <w:rPr>
        <w:lang w:eastAsia="en-US" w:bidi="ar-SA"/>
      </w:rPr>
    </w:lvl>
    <w:lvl w:ilvl="5" w:tplc="C0786D24">
      <w:numFmt w:val="bullet"/>
      <w:lvlText w:val="•"/>
      <w:lvlJc w:val="left"/>
      <w:pPr>
        <w:ind w:left="3981" w:hanging="360"/>
      </w:pPr>
      <w:rPr>
        <w:lang w:eastAsia="en-US" w:bidi="ar-SA"/>
      </w:rPr>
    </w:lvl>
    <w:lvl w:ilvl="6" w:tplc="7026C670">
      <w:numFmt w:val="bullet"/>
      <w:lvlText w:val="•"/>
      <w:lvlJc w:val="left"/>
      <w:pPr>
        <w:ind w:left="4766" w:hanging="360"/>
      </w:pPr>
      <w:rPr>
        <w:lang w:eastAsia="en-US" w:bidi="ar-SA"/>
      </w:rPr>
    </w:lvl>
    <w:lvl w:ilvl="7" w:tplc="3F562A96">
      <w:numFmt w:val="bullet"/>
      <w:lvlText w:val="•"/>
      <w:lvlJc w:val="left"/>
      <w:pPr>
        <w:ind w:left="5552" w:hanging="360"/>
      </w:pPr>
      <w:rPr>
        <w:lang w:eastAsia="en-US" w:bidi="ar-SA"/>
      </w:rPr>
    </w:lvl>
    <w:lvl w:ilvl="8" w:tplc="28C21206">
      <w:numFmt w:val="bullet"/>
      <w:lvlText w:val="•"/>
      <w:lvlJc w:val="left"/>
      <w:pPr>
        <w:ind w:left="6337" w:hanging="360"/>
      </w:pPr>
      <w:rPr>
        <w:lang w:eastAsia="en-US" w:bidi="ar-SA"/>
      </w:rPr>
    </w:lvl>
  </w:abstractNum>
  <w:abstractNum w:abstractNumId="39" w15:restartNumberingAfterBreak="0">
    <w:nsid w:val="71FD3C80"/>
    <w:multiLevelType w:val="multilevel"/>
    <w:tmpl w:val="71901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203F5A"/>
    <w:multiLevelType w:val="hybridMultilevel"/>
    <w:tmpl w:val="1C50A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2E581C"/>
    <w:multiLevelType w:val="multilevel"/>
    <w:tmpl w:val="C6506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C60B37"/>
    <w:multiLevelType w:val="hybridMultilevel"/>
    <w:tmpl w:val="6CF2F074"/>
    <w:lvl w:ilvl="0" w:tplc="D1C06642">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7D446CD1"/>
    <w:multiLevelType w:val="multilevel"/>
    <w:tmpl w:val="9CCE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330EEF"/>
    <w:multiLevelType w:val="hybridMultilevel"/>
    <w:tmpl w:val="6700D116"/>
    <w:lvl w:ilvl="0" w:tplc="7792BF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8"/>
  </w:num>
  <w:num w:numId="3">
    <w:abstractNumId w:val="13"/>
  </w:num>
  <w:num w:numId="4">
    <w:abstractNumId w:val="26"/>
  </w:num>
  <w:num w:numId="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4"/>
  </w:num>
  <w:num w:numId="8">
    <w:abstractNumId w:val="29"/>
  </w:num>
  <w:num w:numId="9">
    <w:abstractNumId w:val="20"/>
  </w:num>
  <w:num w:numId="10">
    <w:abstractNumId w:val="11"/>
  </w:num>
  <w:num w:numId="11">
    <w:abstractNumId w:val="43"/>
  </w:num>
  <w:num w:numId="12">
    <w:abstractNumId w:val="0"/>
  </w:num>
  <w:num w:numId="13">
    <w:abstractNumId w:val="18"/>
  </w:num>
  <w:num w:numId="14">
    <w:abstractNumId w:val="10"/>
  </w:num>
  <w:num w:numId="15">
    <w:abstractNumId w:val="41"/>
  </w:num>
  <w:num w:numId="16">
    <w:abstractNumId w:val="42"/>
  </w:num>
  <w:num w:numId="17">
    <w:abstractNumId w:val="30"/>
  </w:num>
  <w:num w:numId="18">
    <w:abstractNumId w:val="39"/>
  </w:num>
  <w:num w:numId="19">
    <w:abstractNumId w:val="9"/>
  </w:num>
  <w:num w:numId="20">
    <w:abstractNumId w:val="37"/>
  </w:num>
  <w:num w:numId="21">
    <w:abstractNumId w:val="7"/>
  </w:num>
  <w:num w:numId="22">
    <w:abstractNumId w:val="17"/>
  </w:num>
  <w:num w:numId="23">
    <w:abstractNumId w:val="22"/>
  </w:num>
  <w:num w:numId="24">
    <w:abstractNumId w:val="24"/>
  </w:num>
  <w:num w:numId="25">
    <w:abstractNumId w:val="32"/>
  </w:num>
  <w:num w:numId="26">
    <w:abstractNumId w:val="21"/>
  </w:num>
  <w:num w:numId="27">
    <w:abstractNumId w:val="31"/>
  </w:num>
  <w:num w:numId="28">
    <w:abstractNumId w:val="28"/>
  </w:num>
  <w:num w:numId="29">
    <w:abstractNumId w:val="33"/>
  </w:num>
  <w:num w:numId="30">
    <w:abstractNumId w:val="40"/>
  </w:num>
  <w:num w:numId="31">
    <w:abstractNumId w:val="2"/>
  </w:num>
  <w:num w:numId="32">
    <w:abstractNumId w:val="16"/>
  </w:num>
  <w:num w:numId="33">
    <w:abstractNumId w:val="36"/>
  </w:num>
  <w:num w:numId="34">
    <w:abstractNumId w:val="44"/>
  </w:num>
  <w:num w:numId="35">
    <w:abstractNumId w:val="8"/>
  </w:num>
  <w:num w:numId="36">
    <w:abstractNumId w:val="19"/>
  </w:num>
  <w:num w:numId="37">
    <w:abstractNumId w:val="5"/>
  </w:num>
  <w:num w:numId="38">
    <w:abstractNumId w:val="4"/>
  </w:num>
  <w:num w:numId="39">
    <w:abstractNumId w:val="27"/>
  </w:num>
  <w:num w:numId="40">
    <w:abstractNumId w:val="1"/>
  </w:num>
  <w:num w:numId="41">
    <w:abstractNumId w:val="15"/>
  </w:num>
  <w:num w:numId="42">
    <w:abstractNumId w:val="12"/>
  </w:num>
  <w:num w:numId="43">
    <w:abstractNumId w:val="6"/>
  </w:num>
  <w:num w:numId="44">
    <w:abstractNumId w:val="23"/>
  </w:num>
  <w:num w:numId="45">
    <w:abstractNumId w:val="2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Windows Live" w15:userId="b16ce7f50812a18a"/>
  </w15:person>
  <w15:person w15:author="kiemlongJr">
    <w15:presenceInfo w15:providerId="None" w15:userId="kiemlongJ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67B"/>
    <w:rsid w:val="00004D00"/>
    <w:rsid w:val="00005AF6"/>
    <w:rsid w:val="000104A2"/>
    <w:rsid w:val="00010CB4"/>
    <w:rsid w:val="00010FFA"/>
    <w:rsid w:val="00016DDA"/>
    <w:rsid w:val="00020FD3"/>
    <w:rsid w:val="00021AF7"/>
    <w:rsid w:val="000221B6"/>
    <w:rsid w:val="00022258"/>
    <w:rsid w:val="000275E8"/>
    <w:rsid w:val="000313BD"/>
    <w:rsid w:val="0003736A"/>
    <w:rsid w:val="0004080F"/>
    <w:rsid w:val="00041758"/>
    <w:rsid w:val="0004552B"/>
    <w:rsid w:val="00046C81"/>
    <w:rsid w:val="00047FD3"/>
    <w:rsid w:val="000536E4"/>
    <w:rsid w:val="00054663"/>
    <w:rsid w:val="000550D1"/>
    <w:rsid w:val="00056BB8"/>
    <w:rsid w:val="000610E4"/>
    <w:rsid w:val="00062F23"/>
    <w:rsid w:val="000704BD"/>
    <w:rsid w:val="00071787"/>
    <w:rsid w:val="0007336D"/>
    <w:rsid w:val="00075322"/>
    <w:rsid w:val="000756DD"/>
    <w:rsid w:val="00082CD1"/>
    <w:rsid w:val="00083A2A"/>
    <w:rsid w:val="000844E6"/>
    <w:rsid w:val="0008583C"/>
    <w:rsid w:val="00093012"/>
    <w:rsid w:val="00094F3B"/>
    <w:rsid w:val="000963CC"/>
    <w:rsid w:val="0009770D"/>
    <w:rsid w:val="000A0CFD"/>
    <w:rsid w:val="000A422F"/>
    <w:rsid w:val="000A77B0"/>
    <w:rsid w:val="000A7F67"/>
    <w:rsid w:val="000B02E3"/>
    <w:rsid w:val="000B3CA4"/>
    <w:rsid w:val="000B3F8A"/>
    <w:rsid w:val="000C49CE"/>
    <w:rsid w:val="000C563D"/>
    <w:rsid w:val="000C739E"/>
    <w:rsid w:val="000C7B00"/>
    <w:rsid w:val="000C7B24"/>
    <w:rsid w:val="000D4DC6"/>
    <w:rsid w:val="000D69DE"/>
    <w:rsid w:val="000E0405"/>
    <w:rsid w:val="000E389A"/>
    <w:rsid w:val="000E4C46"/>
    <w:rsid w:val="000E7AAE"/>
    <w:rsid w:val="000F0ED1"/>
    <w:rsid w:val="000F3D22"/>
    <w:rsid w:val="000F4D23"/>
    <w:rsid w:val="000F7599"/>
    <w:rsid w:val="001001ED"/>
    <w:rsid w:val="00100517"/>
    <w:rsid w:val="001024A1"/>
    <w:rsid w:val="00105D05"/>
    <w:rsid w:val="00105E18"/>
    <w:rsid w:val="00111666"/>
    <w:rsid w:val="00112BE3"/>
    <w:rsid w:val="001153C1"/>
    <w:rsid w:val="0011623B"/>
    <w:rsid w:val="00116511"/>
    <w:rsid w:val="00121466"/>
    <w:rsid w:val="00122764"/>
    <w:rsid w:val="00123105"/>
    <w:rsid w:val="001311C4"/>
    <w:rsid w:val="00132555"/>
    <w:rsid w:val="00140403"/>
    <w:rsid w:val="001419A6"/>
    <w:rsid w:val="001468EA"/>
    <w:rsid w:val="00150327"/>
    <w:rsid w:val="00150BCE"/>
    <w:rsid w:val="00156671"/>
    <w:rsid w:val="001663BE"/>
    <w:rsid w:val="00166B5B"/>
    <w:rsid w:val="00166DCE"/>
    <w:rsid w:val="00173B0E"/>
    <w:rsid w:val="00180E58"/>
    <w:rsid w:val="0018156C"/>
    <w:rsid w:val="001838ED"/>
    <w:rsid w:val="001906D3"/>
    <w:rsid w:val="00192845"/>
    <w:rsid w:val="001945DC"/>
    <w:rsid w:val="00194ABC"/>
    <w:rsid w:val="00196758"/>
    <w:rsid w:val="001A1791"/>
    <w:rsid w:val="001A3F99"/>
    <w:rsid w:val="001A5A31"/>
    <w:rsid w:val="001A7965"/>
    <w:rsid w:val="001B226E"/>
    <w:rsid w:val="001B4BEB"/>
    <w:rsid w:val="001B52A9"/>
    <w:rsid w:val="001B6F32"/>
    <w:rsid w:val="001B7D79"/>
    <w:rsid w:val="001C1FB2"/>
    <w:rsid w:val="001C5559"/>
    <w:rsid w:val="001D002D"/>
    <w:rsid w:val="001D3D1E"/>
    <w:rsid w:val="001D441F"/>
    <w:rsid w:val="001E7157"/>
    <w:rsid w:val="001E7B87"/>
    <w:rsid w:val="001F04D2"/>
    <w:rsid w:val="001F3AB6"/>
    <w:rsid w:val="001F7EA8"/>
    <w:rsid w:val="002001DF"/>
    <w:rsid w:val="0020048A"/>
    <w:rsid w:val="00203CCA"/>
    <w:rsid w:val="002044B2"/>
    <w:rsid w:val="00205CDF"/>
    <w:rsid w:val="002073C5"/>
    <w:rsid w:val="00207816"/>
    <w:rsid w:val="00210B93"/>
    <w:rsid w:val="00220BFA"/>
    <w:rsid w:val="00222E15"/>
    <w:rsid w:val="002272D7"/>
    <w:rsid w:val="0023034D"/>
    <w:rsid w:val="0023167E"/>
    <w:rsid w:val="00235927"/>
    <w:rsid w:val="00241F51"/>
    <w:rsid w:val="00242E6A"/>
    <w:rsid w:val="00246833"/>
    <w:rsid w:val="002514C0"/>
    <w:rsid w:val="00251AAC"/>
    <w:rsid w:val="00254AA3"/>
    <w:rsid w:val="00255A53"/>
    <w:rsid w:val="00264A1B"/>
    <w:rsid w:val="00264EAD"/>
    <w:rsid w:val="00270D5C"/>
    <w:rsid w:val="00272E02"/>
    <w:rsid w:val="002732F9"/>
    <w:rsid w:val="00285077"/>
    <w:rsid w:val="0028532F"/>
    <w:rsid w:val="00293C9D"/>
    <w:rsid w:val="002950B2"/>
    <w:rsid w:val="00295342"/>
    <w:rsid w:val="0029768C"/>
    <w:rsid w:val="002A0A86"/>
    <w:rsid w:val="002A2B9E"/>
    <w:rsid w:val="002A3344"/>
    <w:rsid w:val="002B079E"/>
    <w:rsid w:val="002B1693"/>
    <w:rsid w:val="002B174A"/>
    <w:rsid w:val="002B2404"/>
    <w:rsid w:val="002B36F2"/>
    <w:rsid w:val="002B37D1"/>
    <w:rsid w:val="002B5B22"/>
    <w:rsid w:val="002B6E1E"/>
    <w:rsid w:val="002C1FE6"/>
    <w:rsid w:val="002C4866"/>
    <w:rsid w:val="002C5F50"/>
    <w:rsid w:val="002C750D"/>
    <w:rsid w:val="002D0553"/>
    <w:rsid w:val="002D5041"/>
    <w:rsid w:val="002D6E8C"/>
    <w:rsid w:val="002E05FF"/>
    <w:rsid w:val="002E32A3"/>
    <w:rsid w:val="002F73A8"/>
    <w:rsid w:val="003058A1"/>
    <w:rsid w:val="00311043"/>
    <w:rsid w:val="0031355C"/>
    <w:rsid w:val="00320036"/>
    <w:rsid w:val="00322E18"/>
    <w:rsid w:val="00324189"/>
    <w:rsid w:val="003250A6"/>
    <w:rsid w:val="003262F8"/>
    <w:rsid w:val="00326981"/>
    <w:rsid w:val="0033237C"/>
    <w:rsid w:val="0034083D"/>
    <w:rsid w:val="00347F29"/>
    <w:rsid w:val="00354D84"/>
    <w:rsid w:val="00357700"/>
    <w:rsid w:val="003577AA"/>
    <w:rsid w:val="00360115"/>
    <w:rsid w:val="00360C11"/>
    <w:rsid w:val="00361116"/>
    <w:rsid w:val="003611C7"/>
    <w:rsid w:val="00361F64"/>
    <w:rsid w:val="00365194"/>
    <w:rsid w:val="0036659F"/>
    <w:rsid w:val="003706EB"/>
    <w:rsid w:val="00370903"/>
    <w:rsid w:val="00371C17"/>
    <w:rsid w:val="003736F6"/>
    <w:rsid w:val="00377CBB"/>
    <w:rsid w:val="003824D5"/>
    <w:rsid w:val="00382F10"/>
    <w:rsid w:val="00383048"/>
    <w:rsid w:val="003866CB"/>
    <w:rsid w:val="003908B5"/>
    <w:rsid w:val="00391C42"/>
    <w:rsid w:val="003A5418"/>
    <w:rsid w:val="003B6C15"/>
    <w:rsid w:val="003C04A2"/>
    <w:rsid w:val="003C0C57"/>
    <w:rsid w:val="003C14D7"/>
    <w:rsid w:val="003C2EDC"/>
    <w:rsid w:val="003C3567"/>
    <w:rsid w:val="003C3BD5"/>
    <w:rsid w:val="003C5103"/>
    <w:rsid w:val="003C7250"/>
    <w:rsid w:val="003D49FA"/>
    <w:rsid w:val="003D785D"/>
    <w:rsid w:val="003E2753"/>
    <w:rsid w:val="003E3B3F"/>
    <w:rsid w:val="003E414C"/>
    <w:rsid w:val="003E75BC"/>
    <w:rsid w:val="003F6666"/>
    <w:rsid w:val="0040229D"/>
    <w:rsid w:val="00402684"/>
    <w:rsid w:val="004111D9"/>
    <w:rsid w:val="00414B6A"/>
    <w:rsid w:val="0042182F"/>
    <w:rsid w:val="004250A3"/>
    <w:rsid w:val="00425124"/>
    <w:rsid w:val="0043239F"/>
    <w:rsid w:val="004338D5"/>
    <w:rsid w:val="00433D6A"/>
    <w:rsid w:val="00441DEC"/>
    <w:rsid w:val="00443FF2"/>
    <w:rsid w:val="004467C6"/>
    <w:rsid w:val="004509A0"/>
    <w:rsid w:val="00451567"/>
    <w:rsid w:val="004516BF"/>
    <w:rsid w:val="004519C4"/>
    <w:rsid w:val="00452BAF"/>
    <w:rsid w:val="00460912"/>
    <w:rsid w:val="00464835"/>
    <w:rsid w:val="0047054B"/>
    <w:rsid w:val="00470836"/>
    <w:rsid w:val="00474C4D"/>
    <w:rsid w:val="00481EE9"/>
    <w:rsid w:val="0048528B"/>
    <w:rsid w:val="004913B5"/>
    <w:rsid w:val="004917FE"/>
    <w:rsid w:val="004A2542"/>
    <w:rsid w:val="004A442B"/>
    <w:rsid w:val="004B1C78"/>
    <w:rsid w:val="004B2FB9"/>
    <w:rsid w:val="004B5F03"/>
    <w:rsid w:val="004B6B83"/>
    <w:rsid w:val="004C0F3C"/>
    <w:rsid w:val="004C5C37"/>
    <w:rsid w:val="004C5DA5"/>
    <w:rsid w:val="004D03FD"/>
    <w:rsid w:val="004D21A0"/>
    <w:rsid w:val="004D2272"/>
    <w:rsid w:val="004D2297"/>
    <w:rsid w:val="004D26BF"/>
    <w:rsid w:val="004D6296"/>
    <w:rsid w:val="004E3D40"/>
    <w:rsid w:val="004E467B"/>
    <w:rsid w:val="004E4D5F"/>
    <w:rsid w:val="004E7A10"/>
    <w:rsid w:val="004F20FE"/>
    <w:rsid w:val="004F629F"/>
    <w:rsid w:val="004F7578"/>
    <w:rsid w:val="005041EA"/>
    <w:rsid w:val="005041EC"/>
    <w:rsid w:val="0050665F"/>
    <w:rsid w:val="00507466"/>
    <w:rsid w:val="00507CE0"/>
    <w:rsid w:val="00510B1C"/>
    <w:rsid w:val="005115E1"/>
    <w:rsid w:val="00514C01"/>
    <w:rsid w:val="00517DBA"/>
    <w:rsid w:val="005234EF"/>
    <w:rsid w:val="00527FB9"/>
    <w:rsid w:val="00531615"/>
    <w:rsid w:val="0053250F"/>
    <w:rsid w:val="00532741"/>
    <w:rsid w:val="00532C86"/>
    <w:rsid w:val="00535509"/>
    <w:rsid w:val="005360E9"/>
    <w:rsid w:val="00536E51"/>
    <w:rsid w:val="00537BC3"/>
    <w:rsid w:val="00540C2F"/>
    <w:rsid w:val="0054357A"/>
    <w:rsid w:val="005465F3"/>
    <w:rsid w:val="005673E5"/>
    <w:rsid w:val="00567F25"/>
    <w:rsid w:val="005700F0"/>
    <w:rsid w:val="00575D45"/>
    <w:rsid w:val="00576C81"/>
    <w:rsid w:val="0057779A"/>
    <w:rsid w:val="005818E6"/>
    <w:rsid w:val="00584780"/>
    <w:rsid w:val="00590A77"/>
    <w:rsid w:val="0059297C"/>
    <w:rsid w:val="00592D4B"/>
    <w:rsid w:val="005941FD"/>
    <w:rsid w:val="00594B87"/>
    <w:rsid w:val="00594FC0"/>
    <w:rsid w:val="0059752A"/>
    <w:rsid w:val="00597B8D"/>
    <w:rsid w:val="005A409B"/>
    <w:rsid w:val="005A6928"/>
    <w:rsid w:val="005B0F62"/>
    <w:rsid w:val="005B4CBD"/>
    <w:rsid w:val="005B70FC"/>
    <w:rsid w:val="005B7181"/>
    <w:rsid w:val="005C439D"/>
    <w:rsid w:val="005C6AD5"/>
    <w:rsid w:val="005C7794"/>
    <w:rsid w:val="005C7E70"/>
    <w:rsid w:val="005D0D8A"/>
    <w:rsid w:val="005D1F16"/>
    <w:rsid w:val="005D5264"/>
    <w:rsid w:val="005D541E"/>
    <w:rsid w:val="005E00C4"/>
    <w:rsid w:val="005E1564"/>
    <w:rsid w:val="005E36CC"/>
    <w:rsid w:val="005E786A"/>
    <w:rsid w:val="005F225F"/>
    <w:rsid w:val="005F6B70"/>
    <w:rsid w:val="005F6CFD"/>
    <w:rsid w:val="005F7DDC"/>
    <w:rsid w:val="00602F70"/>
    <w:rsid w:val="006035BB"/>
    <w:rsid w:val="006035D8"/>
    <w:rsid w:val="00604237"/>
    <w:rsid w:val="0061067C"/>
    <w:rsid w:val="00612277"/>
    <w:rsid w:val="00612476"/>
    <w:rsid w:val="00613A93"/>
    <w:rsid w:val="0061426F"/>
    <w:rsid w:val="006203D7"/>
    <w:rsid w:val="00624E20"/>
    <w:rsid w:val="006264C9"/>
    <w:rsid w:val="00627D6E"/>
    <w:rsid w:val="00630E53"/>
    <w:rsid w:val="00631A6E"/>
    <w:rsid w:val="00635EFD"/>
    <w:rsid w:val="00636CAB"/>
    <w:rsid w:val="00640190"/>
    <w:rsid w:val="006454E6"/>
    <w:rsid w:val="00650A0D"/>
    <w:rsid w:val="00652B5D"/>
    <w:rsid w:val="00654F66"/>
    <w:rsid w:val="00661723"/>
    <w:rsid w:val="0066391B"/>
    <w:rsid w:val="006642AC"/>
    <w:rsid w:val="00664C96"/>
    <w:rsid w:val="00674A15"/>
    <w:rsid w:val="00674FEA"/>
    <w:rsid w:val="006826DD"/>
    <w:rsid w:val="006831C6"/>
    <w:rsid w:val="006839B2"/>
    <w:rsid w:val="006866B6"/>
    <w:rsid w:val="0069312D"/>
    <w:rsid w:val="006948E9"/>
    <w:rsid w:val="00694C88"/>
    <w:rsid w:val="00695A4A"/>
    <w:rsid w:val="006A0205"/>
    <w:rsid w:val="006A0DDC"/>
    <w:rsid w:val="006A1142"/>
    <w:rsid w:val="006A1F35"/>
    <w:rsid w:val="006A3A0E"/>
    <w:rsid w:val="006A6923"/>
    <w:rsid w:val="006B014C"/>
    <w:rsid w:val="006B0518"/>
    <w:rsid w:val="006B3253"/>
    <w:rsid w:val="006C1094"/>
    <w:rsid w:val="006C16F6"/>
    <w:rsid w:val="006D144D"/>
    <w:rsid w:val="006D288A"/>
    <w:rsid w:val="006D394B"/>
    <w:rsid w:val="006D442D"/>
    <w:rsid w:val="006D490B"/>
    <w:rsid w:val="006D6381"/>
    <w:rsid w:val="006D6F5C"/>
    <w:rsid w:val="006E037F"/>
    <w:rsid w:val="006E063B"/>
    <w:rsid w:val="006E1FC1"/>
    <w:rsid w:val="006E2D6F"/>
    <w:rsid w:val="006F0B1C"/>
    <w:rsid w:val="006F234F"/>
    <w:rsid w:val="006F3D64"/>
    <w:rsid w:val="006F63BF"/>
    <w:rsid w:val="006F79A8"/>
    <w:rsid w:val="00702750"/>
    <w:rsid w:val="00704F01"/>
    <w:rsid w:val="0070595C"/>
    <w:rsid w:val="0072669A"/>
    <w:rsid w:val="007343BD"/>
    <w:rsid w:val="007378D1"/>
    <w:rsid w:val="0073791C"/>
    <w:rsid w:val="00742242"/>
    <w:rsid w:val="007436AE"/>
    <w:rsid w:val="0074373D"/>
    <w:rsid w:val="007439DC"/>
    <w:rsid w:val="0075022B"/>
    <w:rsid w:val="00750746"/>
    <w:rsid w:val="0075715E"/>
    <w:rsid w:val="0076309B"/>
    <w:rsid w:val="00765A45"/>
    <w:rsid w:val="007733BE"/>
    <w:rsid w:val="00777D7C"/>
    <w:rsid w:val="00777E37"/>
    <w:rsid w:val="007830DC"/>
    <w:rsid w:val="00785227"/>
    <w:rsid w:val="0078528D"/>
    <w:rsid w:val="00786B87"/>
    <w:rsid w:val="007905F9"/>
    <w:rsid w:val="00790BCF"/>
    <w:rsid w:val="00791969"/>
    <w:rsid w:val="007937C1"/>
    <w:rsid w:val="007A15C4"/>
    <w:rsid w:val="007B5040"/>
    <w:rsid w:val="007B5B13"/>
    <w:rsid w:val="007B5F8C"/>
    <w:rsid w:val="007C0284"/>
    <w:rsid w:val="007D3BFB"/>
    <w:rsid w:val="007E1373"/>
    <w:rsid w:val="007E731E"/>
    <w:rsid w:val="007E79D9"/>
    <w:rsid w:val="007F0D65"/>
    <w:rsid w:val="007F30AB"/>
    <w:rsid w:val="007F619D"/>
    <w:rsid w:val="007F71BF"/>
    <w:rsid w:val="007F7C4F"/>
    <w:rsid w:val="00804EFA"/>
    <w:rsid w:val="00807671"/>
    <w:rsid w:val="008079AF"/>
    <w:rsid w:val="008102EE"/>
    <w:rsid w:val="0081264A"/>
    <w:rsid w:val="00813E97"/>
    <w:rsid w:val="0081415F"/>
    <w:rsid w:val="0081721E"/>
    <w:rsid w:val="00822341"/>
    <w:rsid w:val="00826FCA"/>
    <w:rsid w:val="00832E38"/>
    <w:rsid w:val="00833B3A"/>
    <w:rsid w:val="00833ED5"/>
    <w:rsid w:val="00834504"/>
    <w:rsid w:val="00840285"/>
    <w:rsid w:val="0084311C"/>
    <w:rsid w:val="00843D37"/>
    <w:rsid w:val="0084485E"/>
    <w:rsid w:val="008461A5"/>
    <w:rsid w:val="008522BC"/>
    <w:rsid w:val="008526E5"/>
    <w:rsid w:val="008565D0"/>
    <w:rsid w:val="00866B1E"/>
    <w:rsid w:val="008674B5"/>
    <w:rsid w:val="008736B1"/>
    <w:rsid w:val="0087382E"/>
    <w:rsid w:val="00875BE4"/>
    <w:rsid w:val="008777AA"/>
    <w:rsid w:val="008777BD"/>
    <w:rsid w:val="00882985"/>
    <w:rsid w:val="00882D8C"/>
    <w:rsid w:val="00883447"/>
    <w:rsid w:val="008849C4"/>
    <w:rsid w:val="0089253A"/>
    <w:rsid w:val="0089468F"/>
    <w:rsid w:val="00895D23"/>
    <w:rsid w:val="008974D4"/>
    <w:rsid w:val="008A394B"/>
    <w:rsid w:val="008A4D2E"/>
    <w:rsid w:val="008B1206"/>
    <w:rsid w:val="008B1F71"/>
    <w:rsid w:val="008B572A"/>
    <w:rsid w:val="008C25F3"/>
    <w:rsid w:val="008C2C08"/>
    <w:rsid w:val="008C415F"/>
    <w:rsid w:val="008D0701"/>
    <w:rsid w:val="008D0A02"/>
    <w:rsid w:val="008D370E"/>
    <w:rsid w:val="008D67F4"/>
    <w:rsid w:val="008E115E"/>
    <w:rsid w:val="008E4DA9"/>
    <w:rsid w:val="008F075D"/>
    <w:rsid w:val="008F1A1E"/>
    <w:rsid w:val="008F7571"/>
    <w:rsid w:val="008F7BC6"/>
    <w:rsid w:val="009022AC"/>
    <w:rsid w:val="00907E96"/>
    <w:rsid w:val="00907EB9"/>
    <w:rsid w:val="00913AA1"/>
    <w:rsid w:val="009148B6"/>
    <w:rsid w:val="009159A7"/>
    <w:rsid w:val="00915A24"/>
    <w:rsid w:val="00920BF3"/>
    <w:rsid w:val="00922064"/>
    <w:rsid w:val="00923F40"/>
    <w:rsid w:val="00924DAF"/>
    <w:rsid w:val="00927F6A"/>
    <w:rsid w:val="00932B6E"/>
    <w:rsid w:val="00940CDC"/>
    <w:rsid w:val="009417CF"/>
    <w:rsid w:val="00941B67"/>
    <w:rsid w:val="009444DF"/>
    <w:rsid w:val="00952298"/>
    <w:rsid w:val="0095387D"/>
    <w:rsid w:val="009550A9"/>
    <w:rsid w:val="009602F8"/>
    <w:rsid w:val="00962AAB"/>
    <w:rsid w:val="00963424"/>
    <w:rsid w:val="009652D0"/>
    <w:rsid w:val="00966112"/>
    <w:rsid w:val="0096753C"/>
    <w:rsid w:val="00967AC5"/>
    <w:rsid w:val="0097234D"/>
    <w:rsid w:val="009833B9"/>
    <w:rsid w:val="009A1AAA"/>
    <w:rsid w:val="009B2975"/>
    <w:rsid w:val="009B2B96"/>
    <w:rsid w:val="009B4317"/>
    <w:rsid w:val="009B5E87"/>
    <w:rsid w:val="009C00CE"/>
    <w:rsid w:val="009C08FD"/>
    <w:rsid w:val="009C1339"/>
    <w:rsid w:val="009C18D7"/>
    <w:rsid w:val="009C31D8"/>
    <w:rsid w:val="009D036E"/>
    <w:rsid w:val="009D124A"/>
    <w:rsid w:val="009D2D6D"/>
    <w:rsid w:val="009D7C1C"/>
    <w:rsid w:val="009E1E63"/>
    <w:rsid w:val="009E5889"/>
    <w:rsid w:val="009E5F58"/>
    <w:rsid w:val="009F018C"/>
    <w:rsid w:val="009F04C8"/>
    <w:rsid w:val="009F2F93"/>
    <w:rsid w:val="009F3EB5"/>
    <w:rsid w:val="009F42AD"/>
    <w:rsid w:val="009F5F13"/>
    <w:rsid w:val="009F7559"/>
    <w:rsid w:val="00A04453"/>
    <w:rsid w:val="00A04E9C"/>
    <w:rsid w:val="00A111A4"/>
    <w:rsid w:val="00A119BA"/>
    <w:rsid w:val="00A140F5"/>
    <w:rsid w:val="00A213A6"/>
    <w:rsid w:val="00A219FE"/>
    <w:rsid w:val="00A31331"/>
    <w:rsid w:val="00A32013"/>
    <w:rsid w:val="00A32682"/>
    <w:rsid w:val="00A32EF1"/>
    <w:rsid w:val="00A37E11"/>
    <w:rsid w:val="00A447EE"/>
    <w:rsid w:val="00A46367"/>
    <w:rsid w:val="00A470A4"/>
    <w:rsid w:val="00A51A14"/>
    <w:rsid w:val="00A57804"/>
    <w:rsid w:val="00A57C4E"/>
    <w:rsid w:val="00A63163"/>
    <w:rsid w:val="00A639DD"/>
    <w:rsid w:val="00A665E1"/>
    <w:rsid w:val="00A67E5F"/>
    <w:rsid w:val="00A71962"/>
    <w:rsid w:val="00A71D96"/>
    <w:rsid w:val="00A73429"/>
    <w:rsid w:val="00A779F5"/>
    <w:rsid w:val="00A83E51"/>
    <w:rsid w:val="00A8527D"/>
    <w:rsid w:val="00A85FA5"/>
    <w:rsid w:val="00A8772E"/>
    <w:rsid w:val="00A907A0"/>
    <w:rsid w:val="00A90DFF"/>
    <w:rsid w:val="00A91857"/>
    <w:rsid w:val="00A91D30"/>
    <w:rsid w:val="00A91FC0"/>
    <w:rsid w:val="00A94F27"/>
    <w:rsid w:val="00A9663E"/>
    <w:rsid w:val="00A97269"/>
    <w:rsid w:val="00A97631"/>
    <w:rsid w:val="00A97D40"/>
    <w:rsid w:val="00AA6396"/>
    <w:rsid w:val="00AA6BE4"/>
    <w:rsid w:val="00AB311E"/>
    <w:rsid w:val="00AB467F"/>
    <w:rsid w:val="00AB5B2F"/>
    <w:rsid w:val="00AD0114"/>
    <w:rsid w:val="00AD0969"/>
    <w:rsid w:val="00AD11A0"/>
    <w:rsid w:val="00AD65EE"/>
    <w:rsid w:val="00AD7286"/>
    <w:rsid w:val="00AE1225"/>
    <w:rsid w:val="00AE2784"/>
    <w:rsid w:val="00AE3157"/>
    <w:rsid w:val="00AE4C30"/>
    <w:rsid w:val="00AE73FD"/>
    <w:rsid w:val="00AF190B"/>
    <w:rsid w:val="00AF37FB"/>
    <w:rsid w:val="00AF5B1E"/>
    <w:rsid w:val="00B04B40"/>
    <w:rsid w:val="00B06B39"/>
    <w:rsid w:val="00B103D1"/>
    <w:rsid w:val="00B163FD"/>
    <w:rsid w:val="00B1642F"/>
    <w:rsid w:val="00B16D1B"/>
    <w:rsid w:val="00B20402"/>
    <w:rsid w:val="00B235EA"/>
    <w:rsid w:val="00B30809"/>
    <w:rsid w:val="00B3300E"/>
    <w:rsid w:val="00B34380"/>
    <w:rsid w:val="00B37E6F"/>
    <w:rsid w:val="00B406DC"/>
    <w:rsid w:val="00B4304F"/>
    <w:rsid w:val="00B4423A"/>
    <w:rsid w:val="00B466FF"/>
    <w:rsid w:val="00B46E5E"/>
    <w:rsid w:val="00B5223C"/>
    <w:rsid w:val="00B53E21"/>
    <w:rsid w:val="00B54DB5"/>
    <w:rsid w:val="00B674ED"/>
    <w:rsid w:val="00B67765"/>
    <w:rsid w:val="00B70A08"/>
    <w:rsid w:val="00B70CB1"/>
    <w:rsid w:val="00B712CE"/>
    <w:rsid w:val="00B72B8D"/>
    <w:rsid w:val="00B7325B"/>
    <w:rsid w:val="00B74EEA"/>
    <w:rsid w:val="00B76A78"/>
    <w:rsid w:val="00B7737C"/>
    <w:rsid w:val="00B8112B"/>
    <w:rsid w:val="00B82D9D"/>
    <w:rsid w:val="00B86D5A"/>
    <w:rsid w:val="00B87033"/>
    <w:rsid w:val="00B92C0E"/>
    <w:rsid w:val="00B94F6D"/>
    <w:rsid w:val="00B9530A"/>
    <w:rsid w:val="00BA1621"/>
    <w:rsid w:val="00BC7046"/>
    <w:rsid w:val="00BC7A1E"/>
    <w:rsid w:val="00BD16FC"/>
    <w:rsid w:val="00BD5124"/>
    <w:rsid w:val="00BD71B8"/>
    <w:rsid w:val="00BE17B8"/>
    <w:rsid w:val="00BE20F7"/>
    <w:rsid w:val="00BE283F"/>
    <w:rsid w:val="00BE40D1"/>
    <w:rsid w:val="00BE419A"/>
    <w:rsid w:val="00BE4733"/>
    <w:rsid w:val="00BE67FC"/>
    <w:rsid w:val="00BE691F"/>
    <w:rsid w:val="00BF0AB7"/>
    <w:rsid w:val="00BF51FA"/>
    <w:rsid w:val="00BF5471"/>
    <w:rsid w:val="00BF62D3"/>
    <w:rsid w:val="00C02103"/>
    <w:rsid w:val="00C06679"/>
    <w:rsid w:val="00C06DD9"/>
    <w:rsid w:val="00C06F3F"/>
    <w:rsid w:val="00C0749A"/>
    <w:rsid w:val="00C1409A"/>
    <w:rsid w:val="00C15BE3"/>
    <w:rsid w:val="00C17FE7"/>
    <w:rsid w:val="00C24115"/>
    <w:rsid w:val="00C26E15"/>
    <w:rsid w:val="00C31792"/>
    <w:rsid w:val="00C32268"/>
    <w:rsid w:val="00C32AC8"/>
    <w:rsid w:val="00C35324"/>
    <w:rsid w:val="00C41DE6"/>
    <w:rsid w:val="00C469BC"/>
    <w:rsid w:val="00C46F0D"/>
    <w:rsid w:val="00C5112C"/>
    <w:rsid w:val="00C616BC"/>
    <w:rsid w:val="00C66523"/>
    <w:rsid w:val="00C755B6"/>
    <w:rsid w:val="00C76295"/>
    <w:rsid w:val="00C7704D"/>
    <w:rsid w:val="00C816A8"/>
    <w:rsid w:val="00C83A24"/>
    <w:rsid w:val="00C87CC7"/>
    <w:rsid w:val="00C95BA6"/>
    <w:rsid w:val="00C96B55"/>
    <w:rsid w:val="00C96E21"/>
    <w:rsid w:val="00C976C2"/>
    <w:rsid w:val="00CA4119"/>
    <w:rsid w:val="00CA51F9"/>
    <w:rsid w:val="00CA6065"/>
    <w:rsid w:val="00CB0D95"/>
    <w:rsid w:val="00CB0FE7"/>
    <w:rsid w:val="00CB4820"/>
    <w:rsid w:val="00CC2F7F"/>
    <w:rsid w:val="00CC5163"/>
    <w:rsid w:val="00CC6225"/>
    <w:rsid w:val="00CD23CB"/>
    <w:rsid w:val="00CD24AA"/>
    <w:rsid w:val="00CD5365"/>
    <w:rsid w:val="00CD6456"/>
    <w:rsid w:val="00CE2CC6"/>
    <w:rsid w:val="00CE64CA"/>
    <w:rsid w:val="00CE7013"/>
    <w:rsid w:val="00CF274A"/>
    <w:rsid w:val="00CF3A52"/>
    <w:rsid w:val="00CF47B6"/>
    <w:rsid w:val="00D016F7"/>
    <w:rsid w:val="00D01CAA"/>
    <w:rsid w:val="00D01DDA"/>
    <w:rsid w:val="00D078FB"/>
    <w:rsid w:val="00D11F7C"/>
    <w:rsid w:val="00D122A7"/>
    <w:rsid w:val="00D16856"/>
    <w:rsid w:val="00D26D43"/>
    <w:rsid w:val="00D32FDA"/>
    <w:rsid w:val="00D3375F"/>
    <w:rsid w:val="00D422E5"/>
    <w:rsid w:val="00D548EA"/>
    <w:rsid w:val="00D568DD"/>
    <w:rsid w:val="00D56DF6"/>
    <w:rsid w:val="00D61E1E"/>
    <w:rsid w:val="00D677FC"/>
    <w:rsid w:val="00D7421D"/>
    <w:rsid w:val="00D8068F"/>
    <w:rsid w:val="00D82B30"/>
    <w:rsid w:val="00D84A1A"/>
    <w:rsid w:val="00D93411"/>
    <w:rsid w:val="00D948C9"/>
    <w:rsid w:val="00D96A30"/>
    <w:rsid w:val="00D97542"/>
    <w:rsid w:val="00DA0E3E"/>
    <w:rsid w:val="00DA4691"/>
    <w:rsid w:val="00DA7BA9"/>
    <w:rsid w:val="00DB0CF8"/>
    <w:rsid w:val="00DB19E4"/>
    <w:rsid w:val="00DB64B1"/>
    <w:rsid w:val="00DB64D4"/>
    <w:rsid w:val="00DB66E7"/>
    <w:rsid w:val="00DB6DC3"/>
    <w:rsid w:val="00DB7E07"/>
    <w:rsid w:val="00DC201A"/>
    <w:rsid w:val="00DC306D"/>
    <w:rsid w:val="00DC48CA"/>
    <w:rsid w:val="00DC5968"/>
    <w:rsid w:val="00DD2754"/>
    <w:rsid w:val="00DD367F"/>
    <w:rsid w:val="00DD3E40"/>
    <w:rsid w:val="00DD41A8"/>
    <w:rsid w:val="00DD5754"/>
    <w:rsid w:val="00DE12CF"/>
    <w:rsid w:val="00DE1C46"/>
    <w:rsid w:val="00DF6EAD"/>
    <w:rsid w:val="00E009C9"/>
    <w:rsid w:val="00E039F8"/>
    <w:rsid w:val="00E04D98"/>
    <w:rsid w:val="00E115F9"/>
    <w:rsid w:val="00E124CF"/>
    <w:rsid w:val="00E266CB"/>
    <w:rsid w:val="00E30169"/>
    <w:rsid w:val="00E306E9"/>
    <w:rsid w:val="00E32F5E"/>
    <w:rsid w:val="00E33242"/>
    <w:rsid w:val="00E33355"/>
    <w:rsid w:val="00E34C66"/>
    <w:rsid w:val="00E35C7C"/>
    <w:rsid w:val="00E37D9B"/>
    <w:rsid w:val="00E40EE0"/>
    <w:rsid w:val="00E43A68"/>
    <w:rsid w:val="00E4424D"/>
    <w:rsid w:val="00E451FD"/>
    <w:rsid w:val="00E46E93"/>
    <w:rsid w:val="00E50A8E"/>
    <w:rsid w:val="00E571C7"/>
    <w:rsid w:val="00E57DA4"/>
    <w:rsid w:val="00E6224A"/>
    <w:rsid w:val="00E6399F"/>
    <w:rsid w:val="00E65C79"/>
    <w:rsid w:val="00E66BD2"/>
    <w:rsid w:val="00E70019"/>
    <w:rsid w:val="00E71BBA"/>
    <w:rsid w:val="00E71E95"/>
    <w:rsid w:val="00E72B35"/>
    <w:rsid w:val="00E76721"/>
    <w:rsid w:val="00E80695"/>
    <w:rsid w:val="00E8135A"/>
    <w:rsid w:val="00E87B76"/>
    <w:rsid w:val="00E91343"/>
    <w:rsid w:val="00E91F92"/>
    <w:rsid w:val="00E93291"/>
    <w:rsid w:val="00E93AC7"/>
    <w:rsid w:val="00E94FE5"/>
    <w:rsid w:val="00E962E9"/>
    <w:rsid w:val="00E96DC1"/>
    <w:rsid w:val="00EA08FD"/>
    <w:rsid w:val="00EA0F55"/>
    <w:rsid w:val="00EA16FF"/>
    <w:rsid w:val="00EA41E7"/>
    <w:rsid w:val="00EA6D26"/>
    <w:rsid w:val="00EA7C4F"/>
    <w:rsid w:val="00EB00FF"/>
    <w:rsid w:val="00EB19CD"/>
    <w:rsid w:val="00EC115D"/>
    <w:rsid w:val="00EC211C"/>
    <w:rsid w:val="00EC3A6B"/>
    <w:rsid w:val="00EC47A7"/>
    <w:rsid w:val="00ED6813"/>
    <w:rsid w:val="00EE0B15"/>
    <w:rsid w:val="00EE2B2B"/>
    <w:rsid w:val="00EE2E83"/>
    <w:rsid w:val="00EE3E93"/>
    <w:rsid w:val="00EE475D"/>
    <w:rsid w:val="00EF3926"/>
    <w:rsid w:val="00EF7584"/>
    <w:rsid w:val="00F10EF0"/>
    <w:rsid w:val="00F11AAB"/>
    <w:rsid w:val="00F13094"/>
    <w:rsid w:val="00F16852"/>
    <w:rsid w:val="00F16870"/>
    <w:rsid w:val="00F20639"/>
    <w:rsid w:val="00F26F3B"/>
    <w:rsid w:val="00F369FF"/>
    <w:rsid w:val="00F42E88"/>
    <w:rsid w:val="00F46C08"/>
    <w:rsid w:val="00F479E2"/>
    <w:rsid w:val="00F52E46"/>
    <w:rsid w:val="00F540B8"/>
    <w:rsid w:val="00F5432B"/>
    <w:rsid w:val="00F55F96"/>
    <w:rsid w:val="00F60812"/>
    <w:rsid w:val="00F6770B"/>
    <w:rsid w:val="00F7000A"/>
    <w:rsid w:val="00F73304"/>
    <w:rsid w:val="00F75E94"/>
    <w:rsid w:val="00F77881"/>
    <w:rsid w:val="00F80E7B"/>
    <w:rsid w:val="00F85721"/>
    <w:rsid w:val="00F85E21"/>
    <w:rsid w:val="00F9053D"/>
    <w:rsid w:val="00F91262"/>
    <w:rsid w:val="00FA0284"/>
    <w:rsid w:val="00FA02C6"/>
    <w:rsid w:val="00FA0335"/>
    <w:rsid w:val="00FA0EB2"/>
    <w:rsid w:val="00FA28EF"/>
    <w:rsid w:val="00FA5289"/>
    <w:rsid w:val="00FA5572"/>
    <w:rsid w:val="00FA6A13"/>
    <w:rsid w:val="00FB6774"/>
    <w:rsid w:val="00FC0D8F"/>
    <w:rsid w:val="00FC11EF"/>
    <w:rsid w:val="00FC1FE6"/>
    <w:rsid w:val="00FC5A04"/>
    <w:rsid w:val="00FE0541"/>
    <w:rsid w:val="00FE3562"/>
    <w:rsid w:val="00FE4C81"/>
    <w:rsid w:val="00FE7F62"/>
    <w:rsid w:val="00FF57F3"/>
    <w:rsid w:val="00FF67F7"/>
    <w:rsid w:val="00FF724D"/>
    <w:rsid w:val="00FF7E0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0332CCA"/>
  <w15:docId w15:val="{AC23619D-AB8D-4728-B5E7-332B5A500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vi-VN" w:eastAsia="en-US" w:bidi="ar-SA"/>
      </w:rPr>
    </w:rPrDefault>
    <w:pPrDefault>
      <w:pPr>
        <w:spacing w:after="120"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94B"/>
    <w:pPr>
      <w:spacing w:after="160" w:line="256" w:lineRule="auto"/>
      <w:jc w:val="left"/>
    </w:pPr>
  </w:style>
  <w:style w:type="paragraph" w:styleId="Heading1">
    <w:name w:val="heading 1"/>
    <w:basedOn w:val="Normal"/>
    <w:next w:val="Normal"/>
    <w:link w:val="Heading1Char"/>
    <w:uiPriority w:val="9"/>
    <w:qFormat/>
    <w:rsid w:val="00FE054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eastAsia="ja-JP"/>
    </w:rPr>
  </w:style>
  <w:style w:type="paragraph" w:styleId="Heading2">
    <w:name w:val="heading 2"/>
    <w:basedOn w:val="Normal"/>
    <w:next w:val="Normal"/>
    <w:link w:val="Heading2Char"/>
    <w:uiPriority w:val="9"/>
    <w:unhideWhenUsed/>
    <w:qFormat/>
    <w:rsid w:val="00FE0541"/>
    <w:pPr>
      <w:keepNext/>
      <w:keepLines/>
      <w:spacing w:before="200" w:after="0" w:line="360" w:lineRule="auto"/>
      <w:outlineLvl w:val="1"/>
    </w:pPr>
    <w:rPr>
      <w:rFonts w:eastAsiaTheme="majorEastAsia" w:cstheme="majorBidi"/>
      <w:b/>
      <w:bCs/>
      <w:color w:val="000000" w:themeColor="text1"/>
      <w:szCs w:val="26"/>
      <w:lang w:eastAsia="ja-JP"/>
    </w:rPr>
  </w:style>
  <w:style w:type="paragraph" w:styleId="Heading3">
    <w:name w:val="heading 3"/>
    <w:basedOn w:val="Normal"/>
    <w:next w:val="Normal"/>
    <w:link w:val="Heading3Char"/>
    <w:uiPriority w:val="9"/>
    <w:unhideWhenUsed/>
    <w:qFormat/>
    <w:rsid w:val="00FE0541"/>
    <w:pPr>
      <w:keepNext/>
      <w:keepLines/>
      <w:spacing w:before="200" w:after="0" w:line="360" w:lineRule="auto"/>
      <w:outlineLvl w:val="2"/>
    </w:pPr>
    <w:rPr>
      <w:rFonts w:eastAsiaTheme="majorEastAsia" w:cstheme="majorBidi"/>
      <w:b/>
      <w:bCs/>
      <w:color w:val="000000" w:themeColor="text1"/>
      <w:lang w:eastAsia="ja-JP"/>
    </w:rPr>
  </w:style>
  <w:style w:type="paragraph" w:styleId="Heading4">
    <w:name w:val="heading 4"/>
    <w:basedOn w:val="Normal"/>
    <w:next w:val="Normal"/>
    <w:link w:val="Heading4Char"/>
    <w:uiPriority w:val="9"/>
    <w:unhideWhenUsed/>
    <w:qFormat/>
    <w:rsid w:val="00F9053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93AC7"/>
    <w:pPr>
      <w:widowControl w:val="0"/>
      <w:autoSpaceDE w:val="0"/>
      <w:autoSpaceDN w:val="0"/>
      <w:spacing w:after="0" w:line="272" w:lineRule="exact"/>
      <w:ind w:left="49"/>
    </w:pPr>
    <w:rPr>
      <w:rFonts w:eastAsia="Times New Roman" w:cs="Times New Roman"/>
    </w:rPr>
  </w:style>
  <w:style w:type="character" w:customStyle="1" w:styleId="Heading1Char">
    <w:name w:val="Heading 1 Char"/>
    <w:basedOn w:val="DefaultParagraphFont"/>
    <w:link w:val="Heading1"/>
    <w:uiPriority w:val="9"/>
    <w:rsid w:val="00FE0541"/>
    <w:rPr>
      <w:rFonts w:asciiTheme="majorHAnsi" w:eastAsiaTheme="majorEastAsia" w:hAnsiTheme="majorHAnsi" w:cstheme="majorBidi"/>
      <w:b/>
      <w:bCs/>
      <w:color w:val="2F5496" w:themeColor="accent1" w:themeShade="BF"/>
      <w:sz w:val="28"/>
      <w:szCs w:val="28"/>
      <w:lang w:val="en-US" w:eastAsia="ja-JP"/>
    </w:rPr>
  </w:style>
  <w:style w:type="character" w:customStyle="1" w:styleId="Heading2Char">
    <w:name w:val="Heading 2 Char"/>
    <w:basedOn w:val="DefaultParagraphFont"/>
    <w:link w:val="Heading2"/>
    <w:uiPriority w:val="9"/>
    <w:rsid w:val="00FE0541"/>
    <w:rPr>
      <w:rFonts w:eastAsiaTheme="majorEastAsia" w:cstheme="majorBidi"/>
      <w:b/>
      <w:bCs/>
      <w:color w:val="000000" w:themeColor="text1"/>
      <w:szCs w:val="26"/>
      <w:lang w:val="en-US" w:eastAsia="ja-JP"/>
    </w:rPr>
  </w:style>
  <w:style w:type="character" w:customStyle="1" w:styleId="Heading3Char">
    <w:name w:val="Heading 3 Char"/>
    <w:basedOn w:val="DefaultParagraphFont"/>
    <w:link w:val="Heading3"/>
    <w:uiPriority w:val="9"/>
    <w:rsid w:val="00FE0541"/>
    <w:rPr>
      <w:rFonts w:eastAsiaTheme="majorEastAsia" w:cstheme="majorBidi"/>
      <w:b/>
      <w:bCs/>
      <w:color w:val="000000" w:themeColor="text1"/>
      <w:lang w:val="en-US" w:eastAsia="ja-JP"/>
    </w:rPr>
  </w:style>
  <w:style w:type="character" w:customStyle="1" w:styleId="ListParagraphChar">
    <w:name w:val="List Paragraph Char"/>
    <w:link w:val="ListParagraph"/>
    <w:uiPriority w:val="34"/>
    <w:locked/>
    <w:rsid w:val="00FE0541"/>
  </w:style>
  <w:style w:type="paragraph" w:styleId="ListParagraph">
    <w:name w:val="List Paragraph"/>
    <w:basedOn w:val="Normal"/>
    <w:link w:val="ListParagraphChar"/>
    <w:uiPriority w:val="34"/>
    <w:qFormat/>
    <w:rsid w:val="00FE0541"/>
    <w:pPr>
      <w:spacing w:after="200" w:line="276" w:lineRule="auto"/>
      <w:ind w:left="720"/>
      <w:contextualSpacing/>
    </w:pPr>
  </w:style>
  <w:style w:type="table" w:styleId="TableGrid">
    <w:name w:val="Table Grid"/>
    <w:basedOn w:val="TableNormal"/>
    <w:uiPriority w:val="39"/>
    <w:rsid w:val="00FE0541"/>
    <w:pPr>
      <w:spacing w:after="0" w:line="240" w:lineRule="auto"/>
      <w:jc w:val="left"/>
    </w:pPr>
    <w:rPr>
      <w:rFonts w:eastAsiaTheme="minorEastAsia"/>
      <w:sz w:val="28"/>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6776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B67765"/>
    <w:rPr>
      <w:color w:val="0000FF"/>
      <w:u w:val="single"/>
    </w:rPr>
  </w:style>
  <w:style w:type="paragraph" w:styleId="BodyText">
    <w:name w:val="Body Text"/>
    <w:basedOn w:val="Normal"/>
    <w:link w:val="BodyTextChar"/>
    <w:uiPriority w:val="1"/>
    <w:qFormat/>
    <w:rsid w:val="00116511"/>
    <w:pPr>
      <w:widowControl w:val="0"/>
      <w:autoSpaceDE w:val="0"/>
      <w:autoSpaceDN w:val="0"/>
      <w:spacing w:after="0" w:line="240" w:lineRule="auto"/>
    </w:pPr>
    <w:rPr>
      <w:rFonts w:eastAsia="Times New Roman" w:cs="Times New Roman"/>
      <w:sz w:val="24"/>
      <w:szCs w:val="24"/>
    </w:rPr>
  </w:style>
  <w:style w:type="character" w:customStyle="1" w:styleId="BodyTextChar">
    <w:name w:val="Body Text Char"/>
    <w:basedOn w:val="DefaultParagraphFont"/>
    <w:link w:val="BodyText"/>
    <w:uiPriority w:val="1"/>
    <w:rsid w:val="00116511"/>
    <w:rPr>
      <w:rFonts w:eastAsia="Times New Roman" w:cs="Times New Roman"/>
      <w:sz w:val="24"/>
      <w:szCs w:val="24"/>
      <w:lang w:val="en-US"/>
    </w:rPr>
  </w:style>
  <w:style w:type="character" w:styleId="Strong">
    <w:name w:val="Strong"/>
    <w:basedOn w:val="DefaultParagraphFont"/>
    <w:uiPriority w:val="22"/>
    <w:qFormat/>
    <w:rsid w:val="00A97631"/>
    <w:rPr>
      <w:b/>
      <w:bCs/>
    </w:rPr>
  </w:style>
  <w:style w:type="paragraph" w:styleId="Header">
    <w:name w:val="header"/>
    <w:basedOn w:val="Normal"/>
    <w:link w:val="HeaderChar"/>
    <w:uiPriority w:val="99"/>
    <w:unhideWhenUsed/>
    <w:rsid w:val="00E333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355"/>
    <w:rPr>
      <w:rFonts w:asciiTheme="minorHAnsi" w:eastAsiaTheme="minorEastAsia" w:hAnsiTheme="minorHAnsi"/>
      <w:sz w:val="22"/>
      <w:lang w:val="en-US"/>
    </w:rPr>
  </w:style>
  <w:style w:type="paragraph" w:styleId="Footer">
    <w:name w:val="footer"/>
    <w:basedOn w:val="Normal"/>
    <w:link w:val="FooterChar"/>
    <w:uiPriority w:val="99"/>
    <w:unhideWhenUsed/>
    <w:rsid w:val="00E333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355"/>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2A2B9E"/>
    <w:pPr>
      <w:spacing w:before="240" w:line="259" w:lineRule="auto"/>
      <w:outlineLvl w:val="9"/>
    </w:pPr>
    <w:rPr>
      <w:b w:val="0"/>
      <w:bCs w:val="0"/>
      <w:sz w:val="32"/>
      <w:szCs w:val="32"/>
      <w:lang w:eastAsia="en-US"/>
    </w:rPr>
  </w:style>
  <w:style w:type="paragraph" w:styleId="TOC1">
    <w:name w:val="toc 1"/>
    <w:basedOn w:val="Normal"/>
    <w:next w:val="Normal"/>
    <w:autoRedefine/>
    <w:uiPriority w:val="39"/>
    <w:unhideWhenUsed/>
    <w:rsid w:val="009D2D6D"/>
    <w:pPr>
      <w:tabs>
        <w:tab w:val="left" w:pos="283"/>
      </w:tabs>
      <w:spacing w:after="0" w:line="360" w:lineRule="auto"/>
      <w:jc w:val="center"/>
    </w:pPr>
    <w:rPr>
      <w:rFonts w:asciiTheme="majorHAnsi" w:hAnsiTheme="majorHAnsi" w:cstheme="majorHAnsi"/>
      <w:b/>
      <w:bCs/>
      <w:noProof/>
      <w:sz w:val="28"/>
      <w:szCs w:val="28"/>
    </w:rPr>
  </w:style>
  <w:style w:type="paragraph" w:styleId="TOC2">
    <w:name w:val="toc 2"/>
    <w:basedOn w:val="Normal"/>
    <w:next w:val="Normal"/>
    <w:autoRedefine/>
    <w:uiPriority w:val="39"/>
    <w:unhideWhenUsed/>
    <w:rsid w:val="009D2D6D"/>
    <w:pPr>
      <w:tabs>
        <w:tab w:val="left" w:leader="dot" w:pos="283"/>
        <w:tab w:val="right" w:leader="dot" w:pos="9061"/>
      </w:tabs>
      <w:spacing w:after="0" w:line="360" w:lineRule="auto"/>
      <w:ind w:left="220"/>
      <w:jc w:val="both"/>
    </w:pPr>
  </w:style>
  <w:style w:type="paragraph" w:styleId="TOC3">
    <w:name w:val="toc 3"/>
    <w:basedOn w:val="Normal"/>
    <w:next w:val="Normal"/>
    <w:autoRedefine/>
    <w:uiPriority w:val="39"/>
    <w:unhideWhenUsed/>
    <w:rsid w:val="00EE475D"/>
    <w:pPr>
      <w:tabs>
        <w:tab w:val="right" w:leader="dot" w:pos="9061"/>
      </w:tabs>
      <w:spacing w:after="100"/>
      <w:ind w:left="440"/>
    </w:pPr>
  </w:style>
  <w:style w:type="character" w:customStyle="1" w:styleId="UnresolvedMention1">
    <w:name w:val="Unresolved Mention1"/>
    <w:basedOn w:val="DefaultParagraphFont"/>
    <w:uiPriority w:val="99"/>
    <w:semiHidden/>
    <w:unhideWhenUsed/>
    <w:rsid w:val="000A7F67"/>
    <w:rPr>
      <w:color w:val="605E5C"/>
      <w:shd w:val="clear" w:color="auto" w:fill="E1DFDD"/>
    </w:rPr>
  </w:style>
  <w:style w:type="table" w:customStyle="1" w:styleId="GridTable4-Accent41">
    <w:name w:val="Grid Table 4 - Accent 41"/>
    <w:basedOn w:val="TableNormal"/>
    <w:uiPriority w:val="49"/>
    <w:rsid w:val="0069312D"/>
    <w:pPr>
      <w:spacing w:after="0" w:line="240" w:lineRule="auto"/>
      <w:jc w:val="left"/>
    </w:pPr>
    <w:rPr>
      <w:sz w:val="28"/>
      <w:lang w:val="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fontstyle01">
    <w:name w:val="fontstyle01"/>
    <w:basedOn w:val="DefaultParagraphFont"/>
    <w:rsid w:val="00FC5A04"/>
    <w:rPr>
      <w:rFonts w:ascii="CIDFont+F2" w:hAnsi="CIDFont+F2" w:hint="default"/>
      <w:b/>
      <w:bCs/>
      <w:i w:val="0"/>
      <w:iCs w:val="0"/>
      <w:color w:val="000000"/>
      <w:sz w:val="24"/>
      <w:szCs w:val="24"/>
    </w:rPr>
  </w:style>
  <w:style w:type="character" w:customStyle="1" w:styleId="fontstyle21">
    <w:name w:val="fontstyle21"/>
    <w:basedOn w:val="DefaultParagraphFont"/>
    <w:rsid w:val="00FC5A04"/>
    <w:rPr>
      <w:rFonts w:ascii="CIDFont+F1" w:hAnsi="CIDFont+F1" w:hint="default"/>
      <w:b w:val="0"/>
      <w:bCs w:val="0"/>
      <w:i w:val="0"/>
      <w:iCs w:val="0"/>
      <w:color w:val="000000"/>
      <w:sz w:val="24"/>
      <w:szCs w:val="24"/>
    </w:rPr>
  </w:style>
  <w:style w:type="character" w:customStyle="1" w:styleId="fontstyle31">
    <w:name w:val="fontstyle31"/>
    <w:basedOn w:val="DefaultParagraphFont"/>
    <w:rsid w:val="00FC5A04"/>
    <w:rPr>
      <w:rFonts w:ascii="CIDFont+F3" w:hAnsi="CIDFont+F3" w:hint="default"/>
      <w:b w:val="0"/>
      <w:bCs w:val="0"/>
      <w:i/>
      <w:iCs/>
      <w:color w:val="000000"/>
      <w:sz w:val="24"/>
      <w:szCs w:val="24"/>
    </w:rPr>
  </w:style>
  <w:style w:type="character" w:customStyle="1" w:styleId="Heading4Char">
    <w:name w:val="Heading 4 Char"/>
    <w:basedOn w:val="DefaultParagraphFont"/>
    <w:link w:val="Heading4"/>
    <w:uiPriority w:val="9"/>
    <w:rsid w:val="00F9053D"/>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E34C66"/>
    <w:pPr>
      <w:spacing w:after="0" w:line="240" w:lineRule="auto"/>
      <w:jc w:val="left"/>
    </w:pPr>
  </w:style>
  <w:style w:type="paragraph" w:styleId="BalloonText">
    <w:name w:val="Balloon Text"/>
    <w:basedOn w:val="Normal"/>
    <w:link w:val="BalloonTextChar"/>
    <w:uiPriority w:val="99"/>
    <w:semiHidden/>
    <w:unhideWhenUsed/>
    <w:rsid w:val="002D6E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6E8C"/>
    <w:rPr>
      <w:rFonts w:ascii="Segoe UI" w:hAnsi="Segoe UI" w:cs="Segoe UI"/>
      <w:sz w:val="18"/>
      <w:szCs w:val="18"/>
    </w:rPr>
  </w:style>
  <w:style w:type="paragraph" w:styleId="TOC4">
    <w:name w:val="toc 4"/>
    <w:basedOn w:val="Normal"/>
    <w:next w:val="Normal"/>
    <w:autoRedefine/>
    <w:uiPriority w:val="39"/>
    <w:semiHidden/>
    <w:unhideWhenUsed/>
    <w:rsid w:val="009D2D6D"/>
    <w:pPr>
      <w:spacing w:after="100"/>
      <w:ind w:left="780"/>
    </w:pPr>
  </w:style>
  <w:style w:type="paragraph" w:styleId="TOC5">
    <w:name w:val="toc 5"/>
    <w:basedOn w:val="Normal"/>
    <w:next w:val="Normal"/>
    <w:autoRedefine/>
    <w:uiPriority w:val="39"/>
    <w:semiHidden/>
    <w:unhideWhenUsed/>
    <w:rsid w:val="009D2D6D"/>
    <w:pPr>
      <w:spacing w:after="100"/>
      <w:ind w:left="1040"/>
    </w:pPr>
  </w:style>
  <w:style w:type="paragraph" w:styleId="TOC6">
    <w:name w:val="toc 6"/>
    <w:basedOn w:val="Normal"/>
    <w:next w:val="Normal"/>
    <w:autoRedefine/>
    <w:uiPriority w:val="39"/>
    <w:semiHidden/>
    <w:unhideWhenUsed/>
    <w:rsid w:val="009D2D6D"/>
    <w:pPr>
      <w:spacing w:after="100"/>
      <w:ind w:left="1300"/>
    </w:pPr>
  </w:style>
  <w:style w:type="paragraph" w:styleId="TOC7">
    <w:name w:val="toc 7"/>
    <w:basedOn w:val="Normal"/>
    <w:next w:val="Normal"/>
    <w:autoRedefine/>
    <w:uiPriority w:val="39"/>
    <w:semiHidden/>
    <w:unhideWhenUsed/>
    <w:rsid w:val="009D2D6D"/>
    <w:pPr>
      <w:spacing w:after="100"/>
      <w:ind w:left="1560"/>
    </w:pPr>
  </w:style>
  <w:style w:type="paragraph" w:styleId="TOC8">
    <w:name w:val="toc 8"/>
    <w:basedOn w:val="Normal"/>
    <w:next w:val="Normal"/>
    <w:autoRedefine/>
    <w:uiPriority w:val="39"/>
    <w:semiHidden/>
    <w:unhideWhenUsed/>
    <w:rsid w:val="009D2D6D"/>
    <w:pPr>
      <w:spacing w:after="100"/>
      <w:ind w:left="1820"/>
    </w:pPr>
  </w:style>
  <w:style w:type="paragraph" w:styleId="TOC9">
    <w:name w:val="toc 9"/>
    <w:basedOn w:val="Normal"/>
    <w:next w:val="Normal"/>
    <w:autoRedefine/>
    <w:uiPriority w:val="39"/>
    <w:semiHidden/>
    <w:unhideWhenUsed/>
    <w:rsid w:val="009D2D6D"/>
    <w:pPr>
      <w:spacing w:after="100"/>
      <w:ind w:left="2080"/>
    </w:pPr>
  </w:style>
  <w:style w:type="paragraph" w:styleId="EndnoteText">
    <w:name w:val="endnote text"/>
    <w:basedOn w:val="Normal"/>
    <w:link w:val="EndnoteTextChar"/>
    <w:uiPriority w:val="99"/>
    <w:semiHidden/>
    <w:unhideWhenUsed/>
    <w:rsid w:val="006D39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D394B"/>
    <w:rPr>
      <w:sz w:val="20"/>
      <w:szCs w:val="20"/>
    </w:rPr>
  </w:style>
  <w:style w:type="character" w:styleId="EndnoteReference">
    <w:name w:val="endnote reference"/>
    <w:basedOn w:val="DefaultParagraphFont"/>
    <w:uiPriority w:val="99"/>
    <w:semiHidden/>
    <w:unhideWhenUsed/>
    <w:rsid w:val="006D394B"/>
    <w:rPr>
      <w:vertAlign w:val="superscript"/>
    </w:rPr>
  </w:style>
  <w:style w:type="character" w:customStyle="1" w:styleId="oypena">
    <w:name w:val="oypena"/>
    <w:basedOn w:val="DefaultParagraphFont"/>
    <w:rsid w:val="00D168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91264">
      <w:bodyDiv w:val="1"/>
      <w:marLeft w:val="0"/>
      <w:marRight w:val="0"/>
      <w:marTop w:val="0"/>
      <w:marBottom w:val="0"/>
      <w:divBdr>
        <w:top w:val="none" w:sz="0" w:space="0" w:color="auto"/>
        <w:left w:val="none" w:sz="0" w:space="0" w:color="auto"/>
        <w:bottom w:val="none" w:sz="0" w:space="0" w:color="auto"/>
        <w:right w:val="none" w:sz="0" w:space="0" w:color="auto"/>
      </w:divBdr>
    </w:div>
    <w:div w:id="158154791">
      <w:bodyDiv w:val="1"/>
      <w:marLeft w:val="0"/>
      <w:marRight w:val="0"/>
      <w:marTop w:val="0"/>
      <w:marBottom w:val="0"/>
      <w:divBdr>
        <w:top w:val="none" w:sz="0" w:space="0" w:color="auto"/>
        <w:left w:val="none" w:sz="0" w:space="0" w:color="auto"/>
        <w:bottom w:val="none" w:sz="0" w:space="0" w:color="auto"/>
        <w:right w:val="none" w:sz="0" w:space="0" w:color="auto"/>
      </w:divBdr>
    </w:div>
    <w:div w:id="160510105">
      <w:bodyDiv w:val="1"/>
      <w:marLeft w:val="0"/>
      <w:marRight w:val="0"/>
      <w:marTop w:val="0"/>
      <w:marBottom w:val="0"/>
      <w:divBdr>
        <w:top w:val="none" w:sz="0" w:space="0" w:color="auto"/>
        <w:left w:val="none" w:sz="0" w:space="0" w:color="auto"/>
        <w:bottom w:val="none" w:sz="0" w:space="0" w:color="auto"/>
        <w:right w:val="none" w:sz="0" w:space="0" w:color="auto"/>
      </w:divBdr>
    </w:div>
    <w:div w:id="436023887">
      <w:bodyDiv w:val="1"/>
      <w:marLeft w:val="0"/>
      <w:marRight w:val="0"/>
      <w:marTop w:val="0"/>
      <w:marBottom w:val="0"/>
      <w:divBdr>
        <w:top w:val="none" w:sz="0" w:space="0" w:color="auto"/>
        <w:left w:val="none" w:sz="0" w:space="0" w:color="auto"/>
        <w:bottom w:val="none" w:sz="0" w:space="0" w:color="auto"/>
        <w:right w:val="none" w:sz="0" w:space="0" w:color="auto"/>
      </w:divBdr>
    </w:div>
    <w:div w:id="485318696">
      <w:bodyDiv w:val="1"/>
      <w:marLeft w:val="0"/>
      <w:marRight w:val="0"/>
      <w:marTop w:val="0"/>
      <w:marBottom w:val="0"/>
      <w:divBdr>
        <w:top w:val="none" w:sz="0" w:space="0" w:color="auto"/>
        <w:left w:val="none" w:sz="0" w:space="0" w:color="auto"/>
        <w:bottom w:val="none" w:sz="0" w:space="0" w:color="auto"/>
        <w:right w:val="none" w:sz="0" w:space="0" w:color="auto"/>
      </w:divBdr>
    </w:div>
    <w:div w:id="524439245">
      <w:bodyDiv w:val="1"/>
      <w:marLeft w:val="0"/>
      <w:marRight w:val="0"/>
      <w:marTop w:val="0"/>
      <w:marBottom w:val="0"/>
      <w:divBdr>
        <w:top w:val="none" w:sz="0" w:space="0" w:color="auto"/>
        <w:left w:val="none" w:sz="0" w:space="0" w:color="auto"/>
        <w:bottom w:val="none" w:sz="0" w:space="0" w:color="auto"/>
        <w:right w:val="none" w:sz="0" w:space="0" w:color="auto"/>
      </w:divBdr>
      <w:divsChild>
        <w:div w:id="1405755815">
          <w:marLeft w:val="0"/>
          <w:marRight w:val="0"/>
          <w:marTop w:val="0"/>
          <w:marBottom w:val="0"/>
          <w:divBdr>
            <w:top w:val="none" w:sz="0" w:space="0" w:color="auto"/>
            <w:left w:val="none" w:sz="0" w:space="0" w:color="auto"/>
            <w:bottom w:val="none" w:sz="0" w:space="0" w:color="auto"/>
            <w:right w:val="none" w:sz="0" w:space="0" w:color="auto"/>
          </w:divBdr>
        </w:div>
      </w:divsChild>
    </w:div>
    <w:div w:id="532502512">
      <w:bodyDiv w:val="1"/>
      <w:marLeft w:val="0"/>
      <w:marRight w:val="0"/>
      <w:marTop w:val="0"/>
      <w:marBottom w:val="0"/>
      <w:divBdr>
        <w:top w:val="none" w:sz="0" w:space="0" w:color="auto"/>
        <w:left w:val="none" w:sz="0" w:space="0" w:color="auto"/>
        <w:bottom w:val="none" w:sz="0" w:space="0" w:color="auto"/>
        <w:right w:val="none" w:sz="0" w:space="0" w:color="auto"/>
      </w:divBdr>
    </w:div>
    <w:div w:id="643966356">
      <w:bodyDiv w:val="1"/>
      <w:marLeft w:val="0"/>
      <w:marRight w:val="0"/>
      <w:marTop w:val="0"/>
      <w:marBottom w:val="0"/>
      <w:divBdr>
        <w:top w:val="none" w:sz="0" w:space="0" w:color="auto"/>
        <w:left w:val="none" w:sz="0" w:space="0" w:color="auto"/>
        <w:bottom w:val="none" w:sz="0" w:space="0" w:color="auto"/>
        <w:right w:val="none" w:sz="0" w:space="0" w:color="auto"/>
      </w:divBdr>
      <w:divsChild>
        <w:div w:id="1396129061">
          <w:marLeft w:val="0"/>
          <w:marRight w:val="0"/>
          <w:marTop w:val="0"/>
          <w:marBottom w:val="0"/>
          <w:divBdr>
            <w:top w:val="none" w:sz="0" w:space="0" w:color="auto"/>
            <w:left w:val="none" w:sz="0" w:space="0" w:color="auto"/>
            <w:bottom w:val="none" w:sz="0" w:space="0" w:color="auto"/>
            <w:right w:val="none" w:sz="0" w:space="0" w:color="auto"/>
          </w:divBdr>
          <w:divsChild>
            <w:div w:id="1641498941">
              <w:marLeft w:val="0"/>
              <w:marRight w:val="0"/>
              <w:marTop w:val="0"/>
              <w:marBottom w:val="0"/>
              <w:divBdr>
                <w:top w:val="none" w:sz="0" w:space="0" w:color="auto"/>
                <w:left w:val="none" w:sz="0" w:space="0" w:color="auto"/>
                <w:bottom w:val="none" w:sz="0" w:space="0" w:color="auto"/>
                <w:right w:val="none" w:sz="0" w:space="0" w:color="auto"/>
              </w:divBdr>
              <w:divsChild>
                <w:div w:id="1937402433">
                  <w:marLeft w:val="0"/>
                  <w:marRight w:val="0"/>
                  <w:marTop w:val="0"/>
                  <w:marBottom w:val="0"/>
                  <w:divBdr>
                    <w:top w:val="none" w:sz="0" w:space="0" w:color="auto"/>
                    <w:left w:val="none" w:sz="0" w:space="0" w:color="auto"/>
                    <w:bottom w:val="none" w:sz="0" w:space="0" w:color="auto"/>
                    <w:right w:val="none" w:sz="0" w:space="0" w:color="auto"/>
                  </w:divBdr>
                  <w:divsChild>
                    <w:div w:id="737367926">
                      <w:marLeft w:val="0"/>
                      <w:marRight w:val="0"/>
                      <w:marTop w:val="0"/>
                      <w:marBottom w:val="0"/>
                      <w:divBdr>
                        <w:top w:val="none" w:sz="0" w:space="0" w:color="auto"/>
                        <w:left w:val="none" w:sz="0" w:space="0" w:color="auto"/>
                        <w:bottom w:val="none" w:sz="0" w:space="0" w:color="auto"/>
                        <w:right w:val="none" w:sz="0" w:space="0" w:color="auto"/>
                      </w:divBdr>
                    </w:div>
                    <w:div w:id="18111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688886">
          <w:marLeft w:val="0"/>
          <w:marRight w:val="0"/>
          <w:marTop w:val="0"/>
          <w:marBottom w:val="0"/>
          <w:divBdr>
            <w:top w:val="none" w:sz="0" w:space="0" w:color="auto"/>
            <w:left w:val="none" w:sz="0" w:space="0" w:color="auto"/>
            <w:bottom w:val="none" w:sz="0" w:space="0" w:color="auto"/>
            <w:right w:val="none" w:sz="0" w:space="0" w:color="auto"/>
          </w:divBdr>
        </w:div>
        <w:div w:id="1868594519">
          <w:marLeft w:val="0"/>
          <w:marRight w:val="0"/>
          <w:marTop w:val="0"/>
          <w:marBottom w:val="0"/>
          <w:divBdr>
            <w:top w:val="none" w:sz="0" w:space="0" w:color="auto"/>
            <w:left w:val="none" w:sz="0" w:space="0" w:color="auto"/>
            <w:bottom w:val="none" w:sz="0" w:space="0" w:color="auto"/>
            <w:right w:val="none" w:sz="0" w:space="0" w:color="auto"/>
          </w:divBdr>
        </w:div>
        <w:div w:id="603152268">
          <w:marLeft w:val="0"/>
          <w:marRight w:val="0"/>
          <w:marTop w:val="0"/>
          <w:marBottom w:val="0"/>
          <w:divBdr>
            <w:top w:val="none" w:sz="0" w:space="0" w:color="auto"/>
            <w:left w:val="none" w:sz="0" w:space="0" w:color="auto"/>
            <w:bottom w:val="none" w:sz="0" w:space="0" w:color="auto"/>
            <w:right w:val="none" w:sz="0" w:space="0" w:color="auto"/>
          </w:divBdr>
        </w:div>
        <w:div w:id="272059575">
          <w:marLeft w:val="0"/>
          <w:marRight w:val="0"/>
          <w:marTop w:val="0"/>
          <w:marBottom w:val="0"/>
          <w:divBdr>
            <w:top w:val="none" w:sz="0" w:space="0" w:color="auto"/>
            <w:left w:val="none" w:sz="0" w:space="0" w:color="auto"/>
            <w:bottom w:val="none" w:sz="0" w:space="0" w:color="auto"/>
            <w:right w:val="none" w:sz="0" w:space="0" w:color="auto"/>
          </w:divBdr>
        </w:div>
        <w:div w:id="723524333">
          <w:marLeft w:val="0"/>
          <w:marRight w:val="0"/>
          <w:marTop w:val="0"/>
          <w:marBottom w:val="0"/>
          <w:divBdr>
            <w:top w:val="none" w:sz="0" w:space="0" w:color="auto"/>
            <w:left w:val="none" w:sz="0" w:space="0" w:color="auto"/>
            <w:bottom w:val="none" w:sz="0" w:space="0" w:color="auto"/>
            <w:right w:val="none" w:sz="0" w:space="0" w:color="auto"/>
          </w:divBdr>
        </w:div>
        <w:div w:id="240876197">
          <w:marLeft w:val="0"/>
          <w:marRight w:val="0"/>
          <w:marTop w:val="0"/>
          <w:marBottom w:val="0"/>
          <w:divBdr>
            <w:top w:val="none" w:sz="0" w:space="0" w:color="auto"/>
            <w:left w:val="none" w:sz="0" w:space="0" w:color="auto"/>
            <w:bottom w:val="none" w:sz="0" w:space="0" w:color="auto"/>
            <w:right w:val="none" w:sz="0" w:space="0" w:color="auto"/>
          </w:divBdr>
        </w:div>
      </w:divsChild>
    </w:div>
    <w:div w:id="668825278">
      <w:bodyDiv w:val="1"/>
      <w:marLeft w:val="0"/>
      <w:marRight w:val="0"/>
      <w:marTop w:val="0"/>
      <w:marBottom w:val="0"/>
      <w:divBdr>
        <w:top w:val="none" w:sz="0" w:space="0" w:color="auto"/>
        <w:left w:val="none" w:sz="0" w:space="0" w:color="auto"/>
        <w:bottom w:val="none" w:sz="0" w:space="0" w:color="auto"/>
        <w:right w:val="none" w:sz="0" w:space="0" w:color="auto"/>
      </w:divBdr>
    </w:div>
    <w:div w:id="703942758">
      <w:bodyDiv w:val="1"/>
      <w:marLeft w:val="0"/>
      <w:marRight w:val="0"/>
      <w:marTop w:val="0"/>
      <w:marBottom w:val="0"/>
      <w:divBdr>
        <w:top w:val="none" w:sz="0" w:space="0" w:color="auto"/>
        <w:left w:val="none" w:sz="0" w:space="0" w:color="auto"/>
        <w:bottom w:val="none" w:sz="0" w:space="0" w:color="auto"/>
        <w:right w:val="none" w:sz="0" w:space="0" w:color="auto"/>
      </w:divBdr>
    </w:div>
    <w:div w:id="859078460">
      <w:bodyDiv w:val="1"/>
      <w:marLeft w:val="0"/>
      <w:marRight w:val="0"/>
      <w:marTop w:val="0"/>
      <w:marBottom w:val="0"/>
      <w:divBdr>
        <w:top w:val="none" w:sz="0" w:space="0" w:color="auto"/>
        <w:left w:val="none" w:sz="0" w:space="0" w:color="auto"/>
        <w:bottom w:val="none" w:sz="0" w:space="0" w:color="auto"/>
        <w:right w:val="none" w:sz="0" w:space="0" w:color="auto"/>
      </w:divBdr>
      <w:divsChild>
        <w:div w:id="991064826">
          <w:marLeft w:val="0"/>
          <w:marRight w:val="0"/>
          <w:marTop w:val="0"/>
          <w:marBottom w:val="0"/>
          <w:divBdr>
            <w:top w:val="none" w:sz="0" w:space="0" w:color="auto"/>
            <w:left w:val="none" w:sz="0" w:space="0" w:color="auto"/>
            <w:bottom w:val="none" w:sz="0" w:space="0" w:color="auto"/>
            <w:right w:val="none" w:sz="0" w:space="0" w:color="auto"/>
          </w:divBdr>
          <w:divsChild>
            <w:div w:id="1988317123">
              <w:marLeft w:val="0"/>
              <w:marRight w:val="0"/>
              <w:marTop w:val="0"/>
              <w:marBottom w:val="0"/>
              <w:divBdr>
                <w:top w:val="none" w:sz="0" w:space="0" w:color="auto"/>
                <w:left w:val="none" w:sz="0" w:space="0" w:color="auto"/>
                <w:bottom w:val="none" w:sz="0" w:space="0" w:color="auto"/>
                <w:right w:val="none" w:sz="0" w:space="0" w:color="auto"/>
              </w:divBdr>
            </w:div>
            <w:div w:id="2131849656">
              <w:marLeft w:val="0"/>
              <w:marRight w:val="0"/>
              <w:marTop w:val="0"/>
              <w:marBottom w:val="0"/>
              <w:divBdr>
                <w:top w:val="none" w:sz="0" w:space="0" w:color="auto"/>
                <w:left w:val="none" w:sz="0" w:space="0" w:color="auto"/>
                <w:bottom w:val="none" w:sz="0" w:space="0" w:color="auto"/>
                <w:right w:val="none" w:sz="0" w:space="0" w:color="auto"/>
              </w:divBdr>
            </w:div>
          </w:divsChild>
        </w:div>
        <w:div w:id="2075856086">
          <w:marLeft w:val="0"/>
          <w:marRight w:val="0"/>
          <w:marTop w:val="0"/>
          <w:marBottom w:val="0"/>
          <w:divBdr>
            <w:top w:val="none" w:sz="0" w:space="0" w:color="auto"/>
            <w:left w:val="none" w:sz="0" w:space="0" w:color="auto"/>
            <w:bottom w:val="none" w:sz="0" w:space="0" w:color="auto"/>
            <w:right w:val="none" w:sz="0" w:space="0" w:color="auto"/>
          </w:divBdr>
        </w:div>
        <w:div w:id="2061049692">
          <w:marLeft w:val="0"/>
          <w:marRight w:val="0"/>
          <w:marTop w:val="0"/>
          <w:marBottom w:val="0"/>
          <w:divBdr>
            <w:top w:val="none" w:sz="0" w:space="0" w:color="auto"/>
            <w:left w:val="none" w:sz="0" w:space="0" w:color="auto"/>
            <w:bottom w:val="none" w:sz="0" w:space="0" w:color="auto"/>
            <w:right w:val="none" w:sz="0" w:space="0" w:color="auto"/>
          </w:divBdr>
        </w:div>
        <w:div w:id="256906793">
          <w:marLeft w:val="0"/>
          <w:marRight w:val="0"/>
          <w:marTop w:val="0"/>
          <w:marBottom w:val="0"/>
          <w:divBdr>
            <w:top w:val="none" w:sz="0" w:space="0" w:color="auto"/>
            <w:left w:val="none" w:sz="0" w:space="0" w:color="auto"/>
            <w:bottom w:val="none" w:sz="0" w:space="0" w:color="auto"/>
            <w:right w:val="none" w:sz="0" w:space="0" w:color="auto"/>
          </w:divBdr>
        </w:div>
        <w:div w:id="2005351527">
          <w:marLeft w:val="0"/>
          <w:marRight w:val="0"/>
          <w:marTop w:val="0"/>
          <w:marBottom w:val="0"/>
          <w:divBdr>
            <w:top w:val="none" w:sz="0" w:space="0" w:color="auto"/>
            <w:left w:val="none" w:sz="0" w:space="0" w:color="auto"/>
            <w:bottom w:val="none" w:sz="0" w:space="0" w:color="auto"/>
            <w:right w:val="none" w:sz="0" w:space="0" w:color="auto"/>
          </w:divBdr>
        </w:div>
      </w:divsChild>
    </w:div>
    <w:div w:id="903639754">
      <w:bodyDiv w:val="1"/>
      <w:marLeft w:val="0"/>
      <w:marRight w:val="0"/>
      <w:marTop w:val="0"/>
      <w:marBottom w:val="0"/>
      <w:divBdr>
        <w:top w:val="none" w:sz="0" w:space="0" w:color="auto"/>
        <w:left w:val="none" w:sz="0" w:space="0" w:color="auto"/>
        <w:bottom w:val="none" w:sz="0" w:space="0" w:color="auto"/>
        <w:right w:val="none" w:sz="0" w:space="0" w:color="auto"/>
      </w:divBdr>
      <w:divsChild>
        <w:div w:id="1061178517">
          <w:marLeft w:val="0"/>
          <w:marRight w:val="0"/>
          <w:marTop w:val="0"/>
          <w:marBottom w:val="0"/>
          <w:divBdr>
            <w:top w:val="none" w:sz="0" w:space="0" w:color="auto"/>
            <w:left w:val="none" w:sz="0" w:space="0" w:color="auto"/>
            <w:bottom w:val="none" w:sz="0" w:space="0" w:color="auto"/>
            <w:right w:val="none" w:sz="0" w:space="0" w:color="auto"/>
          </w:divBdr>
          <w:divsChild>
            <w:div w:id="1377579347">
              <w:marLeft w:val="0"/>
              <w:marRight w:val="0"/>
              <w:marTop w:val="0"/>
              <w:marBottom w:val="0"/>
              <w:divBdr>
                <w:top w:val="none" w:sz="0" w:space="0" w:color="auto"/>
                <w:left w:val="none" w:sz="0" w:space="0" w:color="auto"/>
                <w:bottom w:val="none" w:sz="0" w:space="0" w:color="auto"/>
                <w:right w:val="none" w:sz="0" w:space="0" w:color="auto"/>
              </w:divBdr>
            </w:div>
            <w:div w:id="1501652147">
              <w:marLeft w:val="0"/>
              <w:marRight w:val="0"/>
              <w:marTop w:val="0"/>
              <w:marBottom w:val="0"/>
              <w:divBdr>
                <w:top w:val="none" w:sz="0" w:space="0" w:color="auto"/>
                <w:left w:val="none" w:sz="0" w:space="0" w:color="auto"/>
                <w:bottom w:val="none" w:sz="0" w:space="0" w:color="auto"/>
                <w:right w:val="none" w:sz="0" w:space="0" w:color="auto"/>
              </w:divBdr>
            </w:div>
          </w:divsChild>
        </w:div>
        <w:div w:id="185213359">
          <w:marLeft w:val="0"/>
          <w:marRight w:val="0"/>
          <w:marTop w:val="0"/>
          <w:marBottom w:val="0"/>
          <w:divBdr>
            <w:top w:val="none" w:sz="0" w:space="0" w:color="auto"/>
            <w:left w:val="none" w:sz="0" w:space="0" w:color="auto"/>
            <w:bottom w:val="none" w:sz="0" w:space="0" w:color="auto"/>
            <w:right w:val="none" w:sz="0" w:space="0" w:color="auto"/>
          </w:divBdr>
        </w:div>
        <w:div w:id="1277984211">
          <w:marLeft w:val="0"/>
          <w:marRight w:val="0"/>
          <w:marTop w:val="0"/>
          <w:marBottom w:val="0"/>
          <w:divBdr>
            <w:top w:val="none" w:sz="0" w:space="0" w:color="auto"/>
            <w:left w:val="none" w:sz="0" w:space="0" w:color="auto"/>
            <w:bottom w:val="none" w:sz="0" w:space="0" w:color="auto"/>
            <w:right w:val="none" w:sz="0" w:space="0" w:color="auto"/>
          </w:divBdr>
        </w:div>
        <w:div w:id="657804289">
          <w:marLeft w:val="0"/>
          <w:marRight w:val="0"/>
          <w:marTop w:val="0"/>
          <w:marBottom w:val="0"/>
          <w:divBdr>
            <w:top w:val="none" w:sz="0" w:space="0" w:color="auto"/>
            <w:left w:val="none" w:sz="0" w:space="0" w:color="auto"/>
            <w:bottom w:val="none" w:sz="0" w:space="0" w:color="auto"/>
            <w:right w:val="none" w:sz="0" w:space="0" w:color="auto"/>
          </w:divBdr>
        </w:div>
      </w:divsChild>
    </w:div>
    <w:div w:id="1246918808">
      <w:bodyDiv w:val="1"/>
      <w:marLeft w:val="0"/>
      <w:marRight w:val="0"/>
      <w:marTop w:val="0"/>
      <w:marBottom w:val="0"/>
      <w:divBdr>
        <w:top w:val="none" w:sz="0" w:space="0" w:color="auto"/>
        <w:left w:val="none" w:sz="0" w:space="0" w:color="auto"/>
        <w:bottom w:val="none" w:sz="0" w:space="0" w:color="auto"/>
        <w:right w:val="none" w:sz="0" w:space="0" w:color="auto"/>
      </w:divBdr>
    </w:div>
    <w:div w:id="1352533481">
      <w:bodyDiv w:val="1"/>
      <w:marLeft w:val="0"/>
      <w:marRight w:val="0"/>
      <w:marTop w:val="0"/>
      <w:marBottom w:val="0"/>
      <w:divBdr>
        <w:top w:val="none" w:sz="0" w:space="0" w:color="auto"/>
        <w:left w:val="none" w:sz="0" w:space="0" w:color="auto"/>
        <w:bottom w:val="none" w:sz="0" w:space="0" w:color="auto"/>
        <w:right w:val="none" w:sz="0" w:space="0" w:color="auto"/>
      </w:divBdr>
      <w:divsChild>
        <w:div w:id="1515534085">
          <w:marLeft w:val="0"/>
          <w:marRight w:val="0"/>
          <w:marTop w:val="0"/>
          <w:marBottom w:val="0"/>
          <w:divBdr>
            <w:top w:val="none" w:sz="0" w:space="0" w:color="auto"/>
            <w:left w:val="none" w:sz="0" w:space="0" w:color="auto"/>
            <w:bottom w:val="none" w:sz="0" w:space="0" w:color="auto"/>
            <w:right w:val="none" w:sz="0" w:space="0" w:color="auto"/>
          </w:divBdr>
        </w:div>
      </w:divsChild>
    </w:div>
    <w:div w:id="1455904854">
      <w:bodyDiv w:val="1"/>
      <w:marLeft w:val="0"/>
      <w:marRight w:val="0"/>
      <w:marTop w:val="0"/>
      <w:marBottom w:val="0"/>
      <w:divBdr>
        <w:top w:val="none" w:sz="0" w:space="0" w:color="auto"/>
        <w:left w:val="none" w:sz="0" w:space="0" w:color="auto"/>
        <w:bottom w:val="none" w:sz="0" w:space="0" w:color="auto"/>
        <w:right w:val="none" w:sz="0" w:space="0" w:color="auto"/>
      </w:divBdr>
    </w:div>
    <w:div w:id="1574048960">
      <w:bodyDiv w:val="1"/>
      <w:marLeft w:val="0"/>
      <w:marRight w:val="0"/>
      <w:marTop w:val="0"/>
      <w:marBottom w:val="0"/>
      <w:divBdr>
        <w:top w:val="none" w:sz="0" w:space="0" w:color="auto"/>
        <w:left w:val="none" w:sz="0" w:space="0" w:color="auto"/>
        <w:bottom w:val="none" w:sz="0" w:space="0" w:color="auto"/>
        <w:right w:val="none" w:sz="0" w:space="0" w:color="auto"/>
      </w:divBdr>
    </w:div>
    <w:div w:id="1712224036">
      <w:bodyDiv w:val="1"/>
      <w:marLeft w:val="0"/>
      <w:marRight w:val="0"/>
      <w:marTop w:val="0"/>
      <w:marBottom w:val="0"/>
      <w:divBdr>
        <w:top w:val="none" w:sz="0" w:space="0" w:color="auto"/>
        <w:left w:val="none" w:sz="0" w:space="0" w:color="auto"/>
        <w:bottom w:val="none" w:sz="0" w:space="0" w:color="auto"/>
        <w:right w:val="none" w:sz="0" w:space="0" w:color="auto"/>
      </w:divBdr>
    </w:div>
    <w:div w:id="1753890360">
      <w:bodyDiv w:val="1"/>
      <w:marLeft w:val="0"/>
      <w:marRight w:val="0"/>
      <w:marTop w:val="0"/>
      <w:marBottom w:val="0"/>
      <w:divBdr>
        <w:top w:val="none" w:sz="0" w:space="0" w:color="auto"/>
        <w:left w:val="none" w:sz="0" w:space="0" w:color="auto"/>
        <w:bottom w:val="none" w:sz="0" w:space="0" w:color="auto"/>
        <w:right w:val="none" w:sz="0" w:space="0" w:color="auto"/>
      </w:divBdr>
    </w:div>
    <w:div w:id="2051877110">
      <w:bodyDiv w:val="1"/>
      <w:marLeft w:val="0"/>
      <w:marRight w:val="0"/>
      <w:marTop w:val="0"/>
      <w:marBottom w:val="0"/>
      <w:divBdr>
        <w:top w:val="none" w:sz="0" w:space="0" w:color="auto"/>
        <w:left w:val="none" w:sz="0" w:space="0" w:color="auto"/>
        <w:bottom w:val="none" w:sz="0" w:space="0" w:color="auto"/>
        <w:right w:val="none" w:sz="0" w:space="0" w:color="auto"/>
      </w:divBdr>
    </w:div>
    <w:div w:id="2096513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bizflycloud.vn/tin-tuc/python-la-gi-tai-sao-lai-chon-python-20180403100334553.htm" TargetMode="External"/><Relationship Id="rId29" Type="http://schemas.openxmlformats.org/officeDocument/2006/relationships/image" Target="media/image16.png"/><Relationship Id="rId11" Type="http://schemas.openxmlformats.org/officeDocument/2006/relationships/oleObject" Target="embeddings/oleObject1.bin"/><Relationship Id="rId24" Type="http://schemas.openxmlformats.org/officeDocument/2006/relationships/hyperlink" Target="mailto:long123@gmail.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viblo.asia"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bizflycloud.vn/tin-tuc/javascript-la-gi-va-no-hoat-dong-nhu-the-nao-20181123142006163.ht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izflycloud.vn/tin-tuc/selenium-la-gi-20220328105303215.htm"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13F58-512F-4C31-B1DA-E84C39107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72</Pages>
  <Words>10694</Words>
  <Characters>60962</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Kiem Long</dc:creator>
  <cp:keywords/>
  <dc:description/>
  <cp:lastModifiedBy>Admin</cp:lastModifiedBy>
  <cp:revision>10</cp:revision>
  <dcterms:created xsi:type="dcterms:W3CDTF">2023-10-20T08:17:00Z</dcterms:created>
  <dcterms:modified xsi:type="dcterms:W3CDTF">2023-11-02T10:05:00Z</dcterms:modified>
</cp:coreProperties>
</file>